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040AA" w14:textId="77777777" w:rsidR="007B21B9" w:rsidRPr="00B81438" w:rsidRDefault="007B21B9" w:rsidP="00E04FAA">
      <w:pPr>
        <w:pStyle w:val="Default"/>
        <w:spacing w:line="360" w:lineRule="auto"/>
        <w:jc w:val="center"/>
        <w:rPr>
          <w:b/>
          <w:color w:val="auto"/>
          <w:sz w:val="26"/>
          <w:szCs w:val="26"/>
        </w:rPr>
      </w:pPr>
      <w:r w:rsidRPr="00B81438">
        <w:rPr>
          <w:b/>
          <w:color w:val="auto"/>
          <w:sz w:val="26"/>
          <w:szCs w:val="26"/>
        </w:rPr>
        <w:t>ĐẠI HỌC QUỐC GIA THÀNH PHỐ HỒ CHÍ MINH</w:t>
      </w:r>
    </w:p>
    <w:p w14:paraId="595DAAC0" w14:textId="77777777" w:rsidR="007B21B9" w:rsidRPr="00B81438" w:rsidRDefault="007B21B9" w:rsidP="00E04FAA">
      <w:pPr>
        <w:pStyle w:val="Default"/>
        <w:spacing w:line="360" w:lineRule="auto"/>
        <w:jc w:val="center"/>
        <w:rPr>
          <w:b/>
          <w:color w:val="auto"/>
          <w:sz w:val="26"/>
          <w:szCs w:val="26"/>
        </w:rPr>
      </w:pPr>
      <w:r w:rsidRPr="00B81438">
        <w:rPr>
          <w:b/>
          <w:color w:val="auto"/>
          <w:sz w:val="26"/>
          <w:szCs w:val="26"/>
        </w:rPr>
        <w:t>TRƯỜNG ĐẠI HỌC CÔNG NGHỆ THÔNG TIN</w:t>
      </w:r>
    </w:p>
    <w:p w14:paraId="796C5E4A" w14:textId="659B9088" w:rsidR="00D71A48" w:rsidRPr="00B81438" w:rsidRDefault="00D71A48" w:rsidP="00E04FAA">
      <w:pPr>
        <w:pStyle w:val="Default"/>
        <w:spacing w:line="360" w:lineRule="auto"/>
        <w:jc w:val="center"/>
        <w:rPr>
          <w:b/>
          <w:color w:val="auto"/>
          <w:sz w:val="26"/>
          <w:szCs w:val="26"/>
        </w:rPr>
      </w:pPr>
      <w:r w:rsidRPr="00B81438">
        <w:rPr>
          <w:b/>
          <w:color w:val="auto"/>
          <w:sz w:val="26"/>
          <w:szCs w:val="26"/>
        </w:rPr>
        <w:t xml:space="preserve">KHOA </w:t>
      </w:r>
      <w:r w:rsidR="003A651A" w:rsidRPr="00B81438">
        <w:rPr>
          <w:b/>
          <w:color w:val="auto"/>
          <w:sz w:val="26"/>
          <w:szCs w:val="26"/>
        </w:rPr>
        <w:t>HỆ THỐNG THÔNG TIN</w:t>
      </w:r>
    </w:p>
    <w:p w14:paraId="4D6A3538" w14:textId="77777777" w:rsidR="00D71A48" w:rsidRPr="00B81438" w:rsidRDefault="00D71A48" w:rsidP="00E04FAA">
      <w:pPr>
        <w:pStyle w:val="Default"/>
        <w:spacing w:line="360" w:lineRule="auto"/>
        <w:jc w:val="center"/>
        <w:rPr>
          <w:color w:val="auto"/>
          <w:sz w:val="26"/>
          <w:szCs w:val="26"/>
        </w:rPr>
      </w:pPr>
      <w:r w:rsidRPr="00B81438">
        <w:rPr>
          <w:noProof/>
          <w:color w:val="auto"/>
          <w:sz w:val="26"/>
          <w:szCs w:val="26"/>
        </w:rPr>
        <mc:AlternateContent>
          <mc:Choice Requires="wps">
            <w:drawing>
              <wp:anchor distT="0" distB="0" distL="114300" distR="114300" simplePos="0" relativeHeight="251658241" behindDoc="0" locked="0" layoutInCell="1" allowOverlap="1" wp14:anchorId="7CF654AD" wp14:editId="111B7CBE">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w:pict>
              <v:shapetype w14:anchorId="205A9D3F" id="_x0000_t32" coordsize="21600,21600" o:spt="32" o:oned="t" path="m,l21600,21600e" filled="f">
                <v:path arrowok="t" fillok="f" o:connecttype="none"/>
                <o:lock v:ext="edit" shapetype="t"/>
              </v:shapetype>
              <v:shape id="Straight Arrow Connector 12" o:spid="_x0000_s1026" type="#_x0000_t32" style="position:absolute;margin-left:165.75pt;margin-top:7.2pt;width:144.75pt;height:0;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"/>
            </w:pict>
          </mc:Fallback>
        </mc:AlternateContent>
      </w:r>
    </w:p>
    <w:p w14:paraId="7E887464" w14:textId="77777777" w:rsidR="00D71A48" w:rsidRPr="00B81438" w:rsidRDefault="00D71A48" w:rsidP="00E04FAA">
      <w:pPr>
        <w:pStyle w:val="Default"/>
        <w:spacing w:line="360" w:lineRule="auto"/>
        <w:rPr>
          <w:b/>
          <w:color w:val="auto"/>
          <w:sz w:val="26"/>
          <w:szCs w:val="26"/>
        </w:rPr>
      </w:pPr>
      <w:r w:rsidRPr="00B81438">
        <w:rPr>
          <w:noProof/>
          <w:color w:val="auto"/>
          <w:sz w:val="26"/>
          <w:szCs w:val="26"/>
        </w:rPr>
        <w:drawing>
          <wp:anchor distT="0" distB="0" distL="114300" distR="114300" simplePos="0" relativeHeight="251658240" behindDoc="0" locked="0" layoutInCell="1" allowOverlap="1" wp14:anchorId="668D3D4B" wp14:editId="53754FE5">
            <wp:simplePos x="0" y="0"/>
            <wp:positionH relativeFrom="column">
              <wp:posOffset>2234565</wp:posOffset>
            </wp:positionH>
            <wp:positionV relativeFrom="paragraph">
              <wp:posOffset>254635</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1F0A1210" w14:textId="77777777" w:rsidR="00D71A48" w:rsidRPr="00B81438" w:rsidRDefault="00D71A48" w:rsidP="00E04FAA">
      <w:pPr>
        <w:pStyle w:val="Default"/>
        <w:spacing w:line="360" w:lineRule="auto"/>
        <w:rPr>
          <w:b/>
          <w:color w:val="auto"/>
          <w:sz w:val="26"/>
          <w:szCs w:val="26"/>
        </w:rPr>
      </w:pPr>
    </w:p>
    <w:p w14:paraId="6063BBB7" w14:textId="77777777" w:rsidR="00D71A48" w:rsidRPr="00B81438" w:rsidRDefault="00D71A48" w:rsidP="00E04FAA">
      <w:pPr>
        <w:pStyle w:val="Default"/>
        <w:spacing w:line="360" w:lineRule="auto"/>
        <w:jc w:val="center"/>
        <w:rPr>
          <w:b/>
          <w:color w:val="auto"/>
          <w:sz w:val="26"/>
          <w:szCs w:val="26"/>
        </w:rPr>
      </w:pPr>
      <w:r w:rsidRPr="00B81438">
        <w:rPr>
          <w:b/>
          <w:color w:val="auto"/>
          <w:sz w:val="26"/>
          <w:szCs w:val="26"/>
        </w:rPr>
        <w:t>BÁO CÁO ĐỒ ÁN</w:t>
      </w:r>
    </w:p>
    <w:p w14:paraId="6D253564" w14:textId="4322D268" w:rsidR="00D71A48" w:rsidRPr="00B81438" w:rsidRDefault="00D71A48" w:rsidP="00E04FAA">
      <w:pPr>
        <w:pStyle w:val="Default"/>
        <w:spacing w:line="360" w:lineRule="auto"/>
        <w:jc w:val="center"/>
        <w:rPr>
          <w:b/>
          <w:color w:val="auto"/>
          <w:sz w:val="26"/>
          <w:szCs w:val="26"/>
        </w:rPr>
      </w:pPr>
      <w:r w:rsidRPr="00B81438">
        <w:rPr>
          <w:b/>
          <w:color w:val="auto"/>
          <w:sz w:val="26"/>
          <w:szCs w:val="26"/>
        </w:rPr>
        <w:t xml:space="preserve">MÔN </w:t>
      </w:r>
      <w:r w:rsidR="00F635A1" w:rsidRPr="00B81438">
        <w:rPr>
          <w:b/>
          <w:color w:val="auto"/>
          <w:sz w:val="26"/>
          <w:szCs w:val="26"/>
        </w:rPr>
        <w:t>PHÂN TÍCH DỮ LIỆU KINH DOANH</w:t>
      </w:r>
    </w:p>
    <w:p w14:paraId="369E4014" w14:textId="77777777" w:rsidR="00D71A48" w:rsidRPr="00B81438" w:rsidRDefault="00D71A48" w:rsidP="00E04FAA">
      <w:pPr>
        <w:pStyle w:val="Default"/>
        <w:spacing w:line="360" w:lineRule="auto"/>
        <w:jc w:val="center"/>
        <w:rPr>
          <w:b/>
          <w:color w:val="auto"/>
          <w:sz w:val="26"/>
          <w:szCs w:val="26"/>
        </w:rPr>
      </w:pPr>
      <w:r w:rsidRPr="00B81438">
        <w:rPr>
          <w:b/>
          <w:color w:val="auto"/>
          <w:sz w:val="26"/>
          <w:szCs w:val="26"/>
          <w:u w:val="single"/>
        </w:rPr>
        <w:t>Đề tài:</w:t>
      </w:r>
      <w:r w:rsidRPr="00B81438">
        <w:rPr>
          <w:b/>
          <w:color w:val="auto"/>
          <w:sz w:val="26"/>
          <w:szCs w:val="26"/>
        </w:rPr>
        <w:t xml:space="preserve"> </w:t>
      </w:r>
    </w:p>
    <w:p w14:paraId="135822E4" w14:textId="76B70734" w:rsidR="00163CDE" w:rsidRPr="00B81438" w:rsidRDefault="007A574A" w:rsidP="00E04FAA">
      <w:pPr>
        <w:pStyle w:val="Default"/>
        <w:spacing w:line="360" w:lineRule="auto"/>
        <w:jc w:val="center"/>
        <w:rPr>
          <w:b/>
          <w:color w:val="auto"/>
          <w:sz w:val="26"/>
          <w:szCs w:val="26"/>
        </w:rPr>
      </w:pPr>
      <w:r w:rsidRPr="00B81438">
        <w:rPr>
          <w:b/>
          <w:color w:val="auto"/>
          <w:sz w:val="26"/>
          <w:szCs w:val="26"/>
        </w:rPr>
        <w:t>XÂY DỰNG VÀ ĐÁNH GIÁ HIỆU QUẢ CÁC MÔ HÌNH HỌC</w:t>
      </w:r>
    </w:p>
    <w:p w14:paraId="373F44E5" w14:textId="46D0E02F" w:rsidR="00163CDE" w:rsidRPr="00B81438" w:rsidRDefault="007A574A" w:rsidP="00E04FAA">
      <w:pPr>
        <w:pStyle w:val="Default"/>
        <w:spacing w:line="360" w:lineRule="auto"/>
        <w:jc w:val="center"/>
        <w:rPr>
          <w:b/>
          <w:color w:val="auto"/>
          <w:sz w:val="26"/>
          <w:szCs w:val="26"/>
        </w:rPr>
      </w:pPr>
      <w:r w:rsidRPr="00B81438">
        <w:rPr>
          <w:b/>
          <w:color w:val="auto"/>
          <w:sz w:val="26"/>
          <w:szCs w:val="26"/>
        </w:rPr>
        <w:t>MÁY VÀO BÀI TOÁN DỰ BÁO GIÁ CỔ PHIẾU CỦA 3 NGÂN</w:t>
      </w:r>
    </w:p>
    <w:p w14:paraId="477E3C55" w14:textId="2CFC3B43" w:rsidR="00D71A48" w:rsidRPr="00B81438" w:rsidRDefault="007A574A" w:rsidP="00E04FAA">
      <w:pPr>
        <w:pStyle w:val="Default"/>
        <w:spacing w:line="360" w:lineRule="auto"/>
        <w:jc w:val="center"/>
        <w:rPr>
          <w:color w:val="auto"/>
          <w:sz w:val="26"/>
          <w:szCs w:val="26"/>
        </w:rPr>
      </w:pPr>
      <w:r w:rsidRPr="00B81438">
        <w:rPr>
          <w:b/>
          <w:color w:val="auto"/>
          <w:sz w:val="26"/>
          <w:szCs w:val="26"/>
        </w:rPr>
        <w:t>HÀNG HÀNG ĐẦU VIỆT NAM</w:t>
      </w:r>
      <w:r w:rsidR="00D71A48" w:rsidRPr="00B81438">
        <w:rPr>
          <w:b/>
          <w:color w:val="auto"/>
          <w:sz w:val="26"/>
          <w:szCs w:val="26"/>
        </w:rPr>
        <w:tab/>
      </w:r>
    </w:p>
    <w:p w14:paraId="2C5015E8" w14:textId="77777777" w:rsidR="00D71A48" w:rsidRPr="00B81438" w:rsidRDefault="00D71A48" w:rsidP="00E04FAA">
      <w:pPr>
        <w:pStyle w:val="Default"/>
        <w:spacing w:line="360" w:lineRule="auto"/>
        <w:rPr>
          <w:color w:val="auto"/>
          <w:sz w:val="26"/>
          <w:szCs w:val="26"/>
        </w:rPr>
      </w:pPr>
    </w:p>
    <w:p w14:paraId="17651D08" w14:textId="4851F3F7" w:rsidR="00D71A48" w:rsidRPr="00B81438" w:rsidRDefault="00D71A48" w:rsidP="00E04FAA">
      <w:pPr>
        <w:pStyle w:val="Default"/>
        <w:spacing w:line="360" w:lineRule="auto"/>
        <w:ind w:firstLine="2694"/>
        <w:rPr>
          <w:color w:val="auto"/>
          <w:sz w:val="26"/>
          <w:szCs w:val="26"/>
          <w:lang w:val="vi-VN"/>
        </w:rPr>
      </w:pPr>
      <w:r w:rsidRPr="00B81438">
        <w:rPr>
          <w:color w:val="auto"/>
          <w:sz w:val="26"/>
          <w:szCs w:val="26"/>
        </w:rPr>
        <w:t xml:space="preserve">GVHD: </w:t>
      </w:r>
      <w:r w:rsidR="004E0855" w:rsidRPr="00B81438">
        <w:rPr>
          <w:color w:val="auto"/>
          <w:sz w:val="26"/>
          <w:szCs w:val="26"/>
        </w:rPr>
        <w:t>PGS</w:t>
      </w:r>
      <w:r w:rsidR="005A738E" w:rsidRPr="00B81438">
        <w:rPr>
          <w:color w:val="auto"/>
          <w:sz w:val="26"/>
          <w:szCs w:val="26"/>
        </w:rPr>
        <w:t>.</w:t>
      </w:r>
      <w:r w:rsidRPr="00B81438">
        <w:rPr>
          <w:color w:val="auto"/>
          <w:sz w:val="26"/>
          <w:szCs w:val="26"/>
        </w:rPr>
        <w:t xml:space="preserve">TS </w:t>
      </w:r>
      <w:r w:rsidR="001423CA" w:rsidRPr="00B81438">
        <w:rPr>
          <w:color w:val="auto"/>
          <w:sz w:val="26"/>
          <w:szCs w:val="26"/>
        </w:rPr>
        <w:t>Nguy</w:t>
      </w:r>
      <w:r w:rsidR="001423CA" w:rsidRPr="00B81438">
        <w:rPr>
          <w:color w:val="auto"/>
          <w:sz w:val="26"/>
          <w:szCs w:val="26"/>
          <w:lang w:val="vi-VN"/>
        </w:rPr>
        <w:t xml:space="preserve">ễn Đình </w:t>
      </w:r>
      <w:r w:rsidR="0000232C" w:rsidRPr="00B81438">
        <w:rPr>
          <w:color w:val="auto"/>
          <w:sz w:val="26"/>
          <w:szCs w:val="26"/>
          <w:lang w:val="vi-VN"/>
        </w:rPr>
        <w:t>Thuân</w:t>
      </w:r>
    </w:p>
    <w:p w14:paraId="52A3B704" w14:textId="3466A3C3" w:rsidR="001423CA" w:rsidRDefault="000A25A3" w:rsidP="00E04FAA">
      <w:pPr>
        <w:pStyle w:val="Default"/>
        <w:spacing w:line="360" w:lineRule="auto"/>
        <w:ind w:firstLine="2694"/>
        <w:rPr>
          <w:color w:val="auto"/>
          <w:sz w:val="26"/>
          <w:szCs w:val="26"/>
          <w:lang w:val="vi-VN"/>
        </w:rPr>
      </w:pPr>
      <w:r w:rsidRPr="00B81438">
        <w:rPr>
          <w:color w:val="auto"/>
          <w:sz w:val="26"/>
          <w:szCs w:val="26"/>
          <w:lang w:val="vi-VN"/>
        </w:rPr>
        <w:tab/>
      </w:r>
      <w:r w:rsidRPr="00B81438">
        <w:rPr>
          <w:color w:val="auto"/>
          <w:sz w:val="26"/>
          <w:szCs w:val="26"/>
          <w:lang w:val="vi-VN"/>
        </w:rPr>
        <w:tab/>
      </w:r>
      <w:r w:rsidR="00D91F85" w:rsidRPr="00B81438">
        <w:rPr>
          <w:color w:val="auto"/>
          <w:sz w:val="26"/>
          <w:szCs w:val="26"/>
        </w:rPr>
        <w:t xml:space="preserve">   </w:t>
      </w:r>
      <w:r w:rsidR="004C6652">
        <w:rPr>
          <w:color w:val="auto"/>
          <w:sz w:val="26"/>
          <w:szCs w:val="26"/>
        </w:rPr>
        <w:t xml:space="preserve">GV. </w:t>
      </w:r>
      <w:r w:rsidR="00844F8D" w:rsidRPr="00B81438">
        <w:rPr>
          <w:color w:val="auto"/>
          <w:sz w:val="26"/>
          <w:szCs w:val="26"/>
          <w:lang w:val="vi-VN"/>
        </w:rPr>
        <w:t>Nguyễn Minh Nhựt</w:t>
      </w:r>
    </w:p>
    <w:p w14:paraId="41307C90" w14:textId="16DB5AC9" w:rsidR="004C6652" w:rsidRPr="004C6652" w:rsidRDefault="004C6652" w:rsidP="00E04FAA">
      <w:pPr>
        <w:pStyle w:val="Default"/>
        <w:spacing w:line="360" w:lineRule="auto"/>
        <w:ind w:firstLine="2694"/>
        <w:rPr>
          <w:color w:val="auto"/>
          <w:sz w:val="26"/>
          <w:szCs w:val="26"/>
        </w:rPr>
      </w:pPr>
      <w:r>
        <w:rPr>
          <w:color w:val="auto"/>
          <w:sz w:val="26"/>
          <w:szCs w:val="26"/>
        </w:rPr>
        <w:t xml:space="preserve">              GV. </w:t>
      </w:r>
      <w:r w:rsidR="008C0585">
        <w:rPr>
          <w:color w:val="auto"/>
          <w:sz w:val="26"/>
          <w:szCs w:val="26"/>
        </w:rPr>
        <w:t>Nguyễn Thị Viết Hương</w:t>
      </w:r>
    </w:p>
    <w:p w14:paraId="24F48FB2" w14:textId="77777777" w:rsidR="00585E63" w:rsidRPr="00431393" w:rsidRDefault="00585E63" w:rsidP="00E04FAA">
      <w:pPr>
        <w:pStyle w:val="Default"/>
        <w:spacing w:line="360" w:lineRule="auto"/>
        <w:ind w:firstLine="2694"/>
        <w:rPr>
          <w:color w:val="auto"/>
          <w:sz w:val="26"/>
          <w:szCs w:val="26"/>
        </w:rPr>
      </w:pPr>
    </w:p>
    <w:p w14:paraId="27E7CAF7" w14:textId="5FF3D2CC" w:rsidR="00D71A48" w:rsidRPr="00B81438" w:rsidRDefault="00D71A48" w:rsidP="00E04FAA">
      <w:pPr>
        <w:pStyle w:val="Default"/>
        <w:spacing w:line="360" w:lineRule="auto"/>
        <w:ind w:firstLine="1985"/>
        <w:rPr>
          <w:color w:val="auto"/>
          <w:sz w:val="26"/>
          <w:szCs w:val="26"/>
        </w:rPr>
      </w:pPr>
      <w:r w:rsidRPr="00B81438">
        <w:rPr>
          <w:color w:val="auto"/>
          <w:sz w:val="26"/>
          <w:szCs w:val="26"/>
        </w:rPr>
        <w:t xml:space="preserve">Nhóm sinh viên thực hiện:  </w:t>
      </w:r>
    </w:p>
    <w:p w14:paraId="026222F3" w14:textId="356F00C6" w:rsidR="00D71A48" w:rsidRPr="00B81438" w:rsidRDefault="00D71A48" w:rsidP="00E04FAA">
      <w:pPr>
        <w:pStyle w:val="Default"/>
        <w:spacing w:line="360" w:lineRule="auto"/>
        <w:ind w:firstLine="1985"/>
        <w:rPr>
          <w:color w:val="auto"/>
          <w:sz w:val="26"/>
          <w:szCs w:val="26"/>
        </w:rPr>
      </w:pPr>
      <w:r w:rsidRPr="00B81438">
        <w:rPr>
          <w:color w:val="auto"/>
          <w:sz w:val="26"/>
          <w:szCs w:val="26"/>
        </w:rPr>
        <w:t>1. Phạm Lê Dịu Ái</w:t>
      </w:r>
      <w:r w:rsidRPr="00B81438">
        <w:rPr>
          <w:color w:val="auto"/>
          <w:sz w:val="26"/>
          <w:szCs w:val="26"/>
        </w:rPr>
        <w:tab/>
      </w:r>
      <w:r w:rsidRPr="00B81438">
        <w:rPr>
          <w:color w:val="auto"/>
          <w:sz w:val="26"/>
          <w:szCs w:val="26"/>
        </w:rPr>
        <w:tab/>
      </w:r>
      <w:r w:rsidRPr="00B81438">
        <w:rPr>
          <w:color w:val="auto"/>
          <w:sz w:val="26"/>
          <w:szCs w:val="26"/>
        </w:rPr>
        <w:tab/>
      </w:r>
      <w:r w:rsidR="00C04AEB">
        <w:rPr>
          <w:color w:val="auto"/>
          <w:sz w:val="26"/>
          <w:szCs w:val="26"/>
        </w:rPr>
        <w:tab/>
      </w:r>
      <w:r w:rsidRPr="00B81438">
        <w:rPr>
          <w:color w:val="auto"/>
          <w:sz w:val="26"/>
          <w:szCs w:val="26"/>
        </w:rPr>
        <w:t>MSSV: 20520368</w:t>
      </w:r>
    </w:p>
    <w:p w14:paraId="09E3871E" w14:textId="77777777" w:rsidR="00D71A48" w:rsidRPr="00B81438" w:rsidRDefault="00D71A48" w:rsidP="00E04FAA">
      <w:pPr>
        <w:pStyle w:val="Default"/>
        <w:spacing w:line="360" w:lineRule="auto"/>
        <w:ind w:firstLine="1985"/>
        <w:rPr>
          <w:color w:val="auto"/>
          <w:sz w:val="26"/>
          <w:szCs w:val="26"/>
        </w:rPr>
      </w:pPr>
      <w:r w:rsidRPr="00B81438">
        <w:rPr>
          <w:color w:val="auto"/>
          <w:sz w:val="26"/>
          <w:szCs w:val="26"/>
        </w:rPr>
        <w:t>2. Nguyễn Thị Thảo Hồng</w:t>
      </w:r>
      <w:r w:rsidRPr="00B81438">
        <w:rPr>
          <w:color w:val="auto"/>
          <w:sz w:val="26"/>
          <w:szCs w:val="26"/>
        </w:rPr>
        <w:tab/>
      </w:r>
      <w:r w:rsidRPr="00B81438">
        <w:rPr>
          <w:color w:val="auto"/>
          <w:sz w:val="26"/>
          <w:szCs w:val="26"/>
        </w:rPr>
        <w:tab/>
        <w:t>MSSV: 20520192</w:t>
      </w:r>
    </w:p>
    <w:p w14:paraId="78C33E46" w14:textId="2F50F5F3" w:rsidR="00D71A48" w:rsidRPr="00B81438" w:rsidRDefault="00D71A48" w:rsidP="00E04FAA">
      <w:pPr>
        <w:pStyle w:val="Default"/>
        <w:spacing w:line="360" w:lineRule="auto"/>
        <w:ind w:firstLine="1985"/>
        <w:rPr>
          <w:color w:val="auto"/>
          <w:sz w:val="26"/>
          <w:szCs w:val="26"/>
        </w:rPr>
      </w:pPr>
      <w:r w:rsidRPr="00B81438">
        <w:rPr>
          <w:color w:val="auto"/>
          <w:sz w:val="26"/>
          <w:szCs w:val="26"/>
        </w:rPr>
        <w:t>3. Trịnh Gia Huy</w:t>
      </w:r>
      <w:r w:rsidRPr="00B81438">
        <w:rPr>
          <w:color w:val="auto"/>
          <w:sz w:val="26"/>
          <w:szCs w:val="26"/>
        </w:rPr>
        <w:tab/>
      </w:r>
      <w:r w:rsidRPr="00B81438">
        <w:rPr>
          <w:color w:val="auto"/>
          <w:sz w:val="26"/>
          <w:szCs w:val="26"/>
        </w:rPr>
        <w:tab/>
      </w:r>
      <w:r w:rsidRPr="00B81438">
        <w:rPr>
          <w:color w:val="auto"/>
          <w:sz w:val="26"/>
          <w:szCs w:val="26"/>
        </w:rPr>
        <w:tab/>
      </w:r>
      <w:r w:rsidR="00D91F85" w:rsidRPr="00B81438">
        <w:rPr>
          <w:color w:val="auto"/>
          <w:sz w:val="26"/>
          <w:szCs w:val="26"/>
        </w:rPr>
        <w:t xml:space="preserve">       </w:t>
      </w:r>
      <w:r w:rsidR="00C04AEB">
        <w:rPr>
          <w:color w:val="auto"/>
          <w:sz w:val="26"/>
          <w:szCs w:val="26"/>
        </w:rPr>
        <w:tab/>
      </w:r>
      <w:r w:rsidRPr="00B81438">
        <w:rPr>
          <w:color w:val="auto"/>
          <w:sz w:val="26"/>
          <w:szCs w:val="26"/>
        </w:rPr>
        <w:t>MSSV: 20520556</w:t>
      </w:r>
    </w:p>
    <w:p w14:paraId="7538F2FC" w14:textId="77777777" w:rsidR="00D71A48" w:rsidRPr="00B81438" w:rsidRDefault="00D71A48" w:rsidP="00E04FAA">
      <w:pPr>
        <w:pStyle w:val="Default"/>
        <w:spacing w:line="360" w:lineRule="auto"/>
        <w:ind w:firstLine="1985"/>
        <w:rPr>
          <w:color w:val="auto"/>
          <w:sz w:val="26"/>
          <w:szCs w:val="26"/>
        </w:rPr>
      </w:pPr>
      <w:r w:rsidRPr="00B81438">
        <w:rPr>
          <w:color w:val="auto"/>
          <w:sz w:val="26"/>
          <w:szCs w:val="26"/>
        </w:rPr>
        <w:t>4. Lương Nguyễn Thành Nhân</w:t>
      </w:r>
      <w:r w:rsidRPr="00B81438">
        <w:rPr>
          <w:color w:val="auto"/>
          <w:sz w:val="26"/>
          <w:szCs w:val="26"/>
        </w:rPr>
        <w:tab/>
        <w:t>MSSV: 20520667</w:t>
      </w:r>
    </w:p>
    <w:p w14:paraId="12F9F6A7" w14:textId="4FF82D23" w:rsidR="00D575C5" w:rsidRPr="00B81438" w:rsidRDefault="00D71A48" w:rsidP="00E04FAA">
      <w:pPr>
        <w:pStyle w:val="Default"/>
        <w:spacing w:line="360" w:lineRule="auto"/>
        <w:ind w:firstLine="1985"/>
        <w:rPr>
          <w:color w:val="auto"/>
          <w:sz w:val="26"/>
          <w:szCs w:val="26"/>
        </w:rPr>
      </w:pPr>
      <w:r w:rsidRPr="00B81438">
        <w:rPr>
          <w:color w:val="auto"/>
          <w:sz w:val="26"/>
          <w:szCs w:val="26"/>
        </w:rPr>
        <w:t xml:space="preserve">5. </w:t>
      </w:r>
      <w:r w:rsidR="00417A4A" w:rsidRPr="00B81438">
        <w:rPr>
          <w:color w:val="auto"/>
          <w:sz w:val="26"/>
          <w:szCs w:val="26"/>
        </w:rPr>
        <w:t>Lâm Võ Khánh My</w:t>
      </w:r>
      <w:r w:rsidR="00417A4A" w:rsidRPr="00B81438">
        <w:rPr>
          <w:color w:val="auto"/>
          <w:sz w:val="26"/>
          <w:szCs w:val="26"/>
        </w:rPr>
        <w:tab/>
      </w:r>
      <w:r w:rsidR="00417A4A" w:rsidRPr="00B81438">
        <w:rPr>
          <w:color w:val="auto"/>
          <w:sz w:val="26"/>
          <w:szCs w:val="26"/>
        </w:rPr>
        <w:tab/>
      </w:r>
      <w:r w:rsidR="00D91F85" w:rsidRPr="00B81438">
        <w:rPr>
          <w:color w:val="auto"/>
          <w:sz w:val="26"/>
          <w:szCs w:val="26"/>
        </w:rPr>
        <w:t xml:space="preserve">        </w:t>
      </w:r>
      <w:r w:rsidR="00C04AEB">
        <w:rPr>
          <w:color w:val="auto"/>
          <w:sz w:val="26"/>
          <w:szCs w:val="26"/>
        </w:rPr>
        <w:t xml:space="preserve"> </w:t>
      </w:r>
      <w:r w:rsidRPr="00B81438">
        <w:rPr>
          <w:color w:val="auto"/>
          <w:sz w:val="26"/>
          <w:szCs w:val="26"/>
        </w:rPr>
        <w:t>MSSV: 2052</w:t>
      </w:r>
      <w:r w:rsidR="00F635A1" w:rsidRPr="00B81438">
        <w:rPr>
          <w:color w:val="auto"/>
          <w:sz w:val="26"/>
          <w:szCs w:val="26"/>
        </w:rPr>
        <w:t>0912</w:t>
      </w:r>
    </w:p>
    <w:p w14:paraId="4A42B45E" w14:textId="77777777" w:rsidR="00622C55" w:rsidRPr="00B81438" w:rsidRDefault="00622C55" w:rsidP="00D906EA">
      <w:pPr>
        <w:pStyle w:val="Default"/>
        <w:spacing w:line="360" w:lineRule="auto"/>
        <w:rPr>
          <w:color w:val="auto"/>
          <w:sz w:val="26"/>
          <w:szCs w:val="26"/>
        </w:rPr>
      </w:pPr>
    </w:p>
    <w:p w14:paraId="1715C828" w14:textId="4D6ABDA3" w:rsidR="00D71A48" w:rsidRPr="00B81438" w:rsidRDefault="00D71A48" w:rsidP="00E04FAA">
      <w:pPr>
        <w:pStyle w:val="rtejustify"/>
        <w:shd w:val="clear" w:color="auto" w:fill="FFFFFF"/>
        <w:tabs>
          <w:tab w:val="left" w:pos="1710"/>
          <w:tab w:val="left" w:pos="1890"/>
        </w:tabs>
        <w:spacing w:before="160" w:beforeAutospacing="0" w:after="0" w:afterAutospacing="0" w:line="360" w:lineRule="auto"/>
        <w:jc w:val="center"/>
        <w:textAlignment w:val="baseline"/>
        <w:rPr>
          <w:rFonts w:ascii="Wingdings" w:eastAsia="Wingdings" w:hAnsi="Wingdings" w:cs="Wingdings"/>
          <w:sz w:val="26"/>
          <w:szCs w:val="26"/>
          <w:shd w:val="clear" w:color="auto" w:fill="FFFFFF"/>
        </w:rPr>
      </w:pPr>
      <w:r w:rsidRPr="00B81438">
        <w:rPr>
          <w:rFonts w:ascii="Wingdings" w:eastAsia="Wingdings" w:hAnsi="Wingdings" w:cs="Wingdings"/>
          <w:sz w:val="26"/>
          <w:szCs w:val="26"/>
          <w:shd w:val="clear" w:color="auto" w:fill="FFFFFF"/>
        </w:rPr>
        <w:t>□□</w:t>
      </w:r>
      <w:r w:rsidRPr="00B81438">
        <w:rPr>
          <w:sz w:val="26"/>
          <w:szCs w:val="26"/>
          <w:shd w:val="clear" w:color="auto" w:fill="FFFFFF"/>
        </w:rPr>
        <w:t xml:space="preserve"> </w:t>
      </w:r>
      <w:r w:rsidRPr="00B81438">
        <w:rPr>
          <w:bCs/>
          <w:sz w:val="26"/>
          <w:szCs w:val="26"/>
        </w:rPr>
        <w:t>Tp. Hồ Chí Minh, 06</w:t>
      </w:r>
      <w:r w:rsidRPr="00B81438">
        <w:rPr>
          <w:sz w:val="26"/>
          <w:szCs w:val="26"/>
          <w:shd w:val="clear" w:color="auto" w:fill="FFFFFF"/>
        </w:rPr>
        <w:t xml:space="preserve">/2023 </w:t>
      </w:r>
      <w:r w:rsidRPr="00B81438">
        <w:rPr>
          <w:rFonts w:ascii="Wingdings" w:eastAsia="Wingdings" w:hAnsi="Wingdings" w:cs="Wingdings"/>
          <w:sz w:val="26"/>
          <w:szCs w:val="26"/>
          <w:shd w:val="clear" w:color="auto" w:fill="FFFFFF"/>
        </w:rPr>
        <w:t>□□</w:t>
      </w:r>
    </w:p>
    <w:p w14:paraId="39AC65B2" w14:textId="1E5F6DB8" w:rsidR="00D71A48" w:rsidRPr="00D575C5" w:rsidRDefault="00D575C5" w:rsidP="00E04FAA">
      <w:pPr>
        <w:jc w:val="center"/>
        <w:rPr>
          <w:rFonts w:ascii="Wingdings" w:eastAsia="Wingdings" w:hAnsi="Wingdings" w:cs="Wingdings"/>
          <w:kern w:val="0"/>
          <w:szCs w:val="26"/>
          <w:shd w:val="clear" w:color="auto" w:fill="FFFFFF"/>
          <w14:ligatures w14:val="none"/>
        </w:rPr>
      </w:pPr>
      <w:r>
        <w:rPr>
          <w:rFonts w:ascii="Wingdings" w:eastAsia="Wingdings" w:hAnsi="Wingdings" w:cs="Wingdings"/>
          <w:szCs w:val="26"/>
          <w:shd w:val="clear" w:color="auto" w:fill="FFFFFF"/>
        </w:rPr>
        <w:br w:type="page"/>
      </w:r>
      <w:bookmarkStart w:id="0" w:name="_Toc525746694"/>
      <w:bookmarkStart w:id="1" w:name="_Toc27521982"/>
      <w:r w:rsidR="00D71A48" w:rsidRPr="00997D56">
        <w:rPr>
          <w:rFonts w:cs="Times New Roman"/>
          <w:b/>
          <w:szCs w:val="26"/>
        </w:rPr>
        <w:lastRenderedPageBreak/>
        <w:t>NHẬN XÉT CỦA GIÁO VIÊN HƯỚNG DẪN</w:t>
      </w:r>
      <w:bookmarkEnd w:id="0"/>
      <w:bookmarkEnd w:id="1"/>
    </w:p>
    <w:p w14:paraId="25C63C3A" w14:textId="77777777" w:rsidR="00D71A48" w:rsidRPr="00B81438" w:rsidRDefault="00D71A48" w:rsidP="00E04FAA">
      <w:pPr>
        <w:pStyle w:val="Default"/>
        <w:tabs>
          <w:tab w:val="left" w:leader="dot" w:pos="9360"/>
        </w:tabs>
        <w:spacing w:line="360" w:lineRule="auto"/>
        <w:rPr>
          <w:color w:val="auto"/>
          <w:sz w:val="26"/>
          <w:szCs w:val="26"/>
        </w:rPr>
      </w:pPr>
      <w:r w:rsidRPr="00B81438">
        <w:rPr>
          <w:color w:val="auto"/>
          <w:sz w:val="26"/>
          <w:szCs w:val="26"/>
        </w:rPr>
        <w:tab/>
      </w:r>
    </w:p>
    <w:p w14:paraId="41013963" w14:textId="77777777" w:rsidR="00D71A48" w:rsidRPr="00B81438" w:rsidRDefault="00D71A48" w:rsidP="00E04FAA">
      <w:pPr>
        <w:pStyle w:val="Default"/>
        <w:tabs>
          <w:tab w:val="left" w:leader="dot" w:pos="9360"/>
        </w:tabs>
        <w:spacing w:line="360" w:lineRule="auto"/>
        <w:rPr>
          <w:color w:val="auto"/>
          <w:sz w:val="26"/>
          <w:szCs w:val="26"/>
        </w:rPr>
      </w:pPr>
      <w:r w:rsidRPr="00B81438">
        <w:rPr>
          <w:color w:val="auto"/>
          <w:sz w:val="26"/>
          <w:szCs w:val="26"/>
        </w:rPr>
        <w:tab/>
      </w:r>
    </w:p>
    <w:p w14:paraId="67036D45" w14:textId="77777777" w:rsidR="00D71A48" w:rsidRPr="00B81438" w:rsidRDefault="00D71A48" w:rsidP="00E04FAA">
      <w:pPr>
        <w:pStyle w:val="Default"/>
        <w:tabs>
          <w:tab w:val="left" w:leader="dot" w:pos="9360"/>
        </w:tabs>
        <w:spacing w:line="360" w:lineRule="auto"/>
        <w:rPr>
          <w:color w:val="auto"/>
          <w:sz w:val="26"/>
          <w:szCs w:val="26"/>
        </w:rPr>
      </w:pPr>
      <w:r w:rsidRPr="00B81438">
        <w:rPr>
          <w:color w:val="auto"/>
          <w:sz w:val="26"/>
          <w:szCs w:val="26"/>
        </w:rPr>
        <w:tab/>
      </w:r>
    </w:p>
    <w:p w14:paraId="0983D5E6" w14:textId="77777777" w:rsidR="00D71A48" w:rsidRPr="00B81438" w:rsidRDefault="00D71A48" w:rsidP="00E04FAA">
      <w:pPr>
        <w:pStyle w:val="Default"/>
        <w:tabs>
          <w:tab w:val="left" w:leader="dot" w:pos="9360"/>
        </w:tabs>
        <w:spacing w:line="360" w:lineRule="auto"/>
        <w:rPr>
          <w:color w:val="auto"/>
          <w:sz w:val="26"/>
          <w:szCs w:val="26"/>
        </w:rPr>
      </w:pPr>
      <w:r w:rsidRPr="00B81438">
        <w:rPr>
          <w:color w:val="auto"/>
          <w:sz w:val="26"/>
          <w:szCs w:val="26"/>
        </w:rPr>
        <w:tab/>
      </w:r>
    </w:p>
    <w:p w14:paraId="21B18643" w14:textId="77777777" w:rsidR="00D71A48" w:rsidRPr="00B81438" w:rsidRDefault="00D71A48" w:rsidP="00E04FAA">
      <w:pPr>
        <w:pStyle w:val="Default"/>
        <w:tabs>
          <w:tab w:val="left" w:leader="dot" w:pos="9360"/>
        </w:tabs>
        <w:spacing w:line="360" w:lineRule="auto"/>
        <w:rPr>
          <w:color w:val="auto"/>
          <w:sz w:val="26"/>
          <w:szCs w:val="26"/>
        </w:rPr>
      </w:pPr>
      <w:r w:rsidRPr="00B81438">
        <w:rPr>
          <w:color w:val="auto"/>
          <w:sz w:val="26"/>
          <w:szCs w:val="26"/>
        </w:rPr>
        <w:tab/>
      </w:r>
    </w:p>
    <w:p w14:paraId="32788A8A" w14:textId="77777777" w:rsidR="00D71A48" w:rsidRPr="00B81438" w:rsidRDefault="00D71A48" w:rsidP="00E04FAA">
      <w:pPr>
        <w:pStyle w:val="Default"/>
        <w:tabs>
          <w:tab w:val="left" w:leader="dot" w:pos="9360"/>
        </w:tabs>
        <w:spacing w:line="360" w:lineRule="auto"/>
        <w:rPr>
          <w:color w:val="auto"/>
          <w:sz w:val="26"/>
          <w:szCs w:val="26"/>
        </w:rPr>
      </w:pPr>
      <w:r w:rsidRPr="00B81438">
        <w:rPr>
          <w:color w:val="auto"/>
          <w:sz w:val="26"/>
          <w:szCs w:val="26"/>
        </w:rPr>
        <w:tab/>
      </w:r>
    </w:p>
    <w:p w14:paraId="55678D93" w14:textId="77777777" w:rsidR="00D71A48" w:rsidRPr="00B81438" w:rsidRDefault="00D71A48" w:rsidP="00E04FAA">
      <w:pPr>
        <w:pStyle w:val="Default"/>
        <w:tabs>
          <w:tab w:val="left" w:leader="dot" w:pos="9360"/>
        </w:tabs>
        <w:spacing w:line="360" w:lineRule="auto"/>
        <w:rPr>
          <w:color w:val="auto"/>
          <w:sz w:val="26"/>
          <w:szCs w:val="26"/>
        </w:rPr>
      </w:pPr>
      <w:r w:rsidRPr="00B81438">
        <w:rPr>
          <w:color w:val="auto"/>
          <w:sz w:val="26"/>
          <w:szCs w:val="26"/>
        </w:rPr>
        <w:tab/>
      </w:r>
    </w:p>
    <w:p w14:paraId="00AF1826" w14:textId="77777777" w:rsidR="00D71A48" w:rsidRPr="00B81438" w:rsidRDefault="00D71A48" w:rsidP="00E04FAA">
      <w:pPr>
        <w:pStyle w:val="Default"/>
        <w:tabs>
          <w:tab w:val="left" w:leader="dot" w:pos="9360"/>
        </w:tabs>
        <w:spacing w:line="360" w:lineRule="auto"/>
        <w:rPr>
          <w:color w:val="auto"/>
          <w:sz w:val="26"/>
          <w:szCs w:val="26"/>
        </w:rPr>
      </w:pPr>
      <w:r w:rsidRPr="00B81438">
        <w:rPr>
          <w:color w:val="auto"/>
          <w:sz w:val="26"/>
          <w:szCs w:val="26"/>
        </w:rPr>
        <w:tab/>
      </w:r>
    </w:p>
    <w:p w14:paraId="583E11D1" w14:textId="77777777" w:rsidR="00D71A48" w:rsidRPr="00B81438" w:rsidRDefault="00D71A48" w:rsidP="00E04FAA">
      <w:pPr>
        <w:pStyle w:val="Default"/>
        <w:tabs>
          <w:tab w:val="left" w:leader="dot" w:pos="9360"/>
        </w:tabs>
        <w:spacing w:line="360" w:lineRule="auto"/>
        <w:rPr>
          <w:color w:val="auto"/>
          <w:sz w:val="26"/>
          <w:szCs w:val="26"/>
        </w:rPr>
      </w:pPr>
      <w:r w:rsidRPr="00B81438">
        <w:rPr>
          <w:color w:val="auto"/>
          <w:sz w:val="26"/>
          <w:szCs w:val="26"/>
        </w:rPr>
        <w:tab/>
      </w:r>
    </w:p>
    <w:p w14:paraId="603E589D" w14:textId="77777777" w:rsidR="00D71A48" w:rsidRPr="00B81438" w:rsidRDefault="00D71A48" w:rsidP="00E04FAA">
      <w:pPr>
        <w:pStyle w:val="Default"/>
        <w:tabs>
          <w:tab w:val="left" w:leader="dot" w:pos="9360"/>
        </w:tabs>
        <w:spacing w:line="360" w:lineRule="auto"/>
        <w:rPr>
          <w:color w:val="auto"/>
          <w:sz w:val="26"/>
          <w:szCs w:val="26"/>
        </w:rPr>
      </w:pPr>
      <w:r w:rsidRPr="00B81438">
        <w:rPr>
          <w:color w:val="auto"/>
          <w:sz w:val="26"/>
          <w:szCs w:val="26"/>
        </w:rPr>
        <w:tab/>
      </w:r>
    </w:p>
    <w:p w14:paraId="52DA7499" w14:textId="77777777" w:rsidR="00D71A48" w:rsidRPr="00B81438" w:rsidRDefault="00D71A48" w:rsidP="00E04FAA">
      <w:pPr>
        <w:pStyle w:val="Default"/>
        <w:tabs>
          <w:tab w:val="left" w:leader="dot" w:pos="9360"/>
        </w:tabs>
        <w:spacing w:line="360" w:lineRule="auto"/>
        <w:rPr>
          <w:color w:val="auto"/>
          <w:sz w:val="26"/>
          <w:szCs w:val="26"/>
        </w:rPr>
      </w:pPr>
      <w:r w:rsidRPr="00B81438">
        <w:rPr>
          <w:color w:val="auto"/>
          <w:sz w:val="26"/>
          <w:szCs w:val="26"/>
        </w:rPr>
        <w:tab/>
      </w:r>
    </w:p>
    <w:p w14:paraId="21B7EB33" w14:textId="77777777" w:rsidR="00D71A48" w:rsidRPr="00B81438" w:rsidRDefault="00D71A48" w:rsidP="00E04FAA">
      <w:pPr>
        <w:pStyle w:val="Default"/>
        <w:tabs>
          <w:tab w:val="left" w:leader="dot" w:pos="9360"/>
        </w:tabs>
        <w:spacing w:line="360" w:lineRule="auto"/>
        <w:rPr>
          <w:color w:val="auto"/>
          <w:sz w:val="26"/>
          <w:szCs w:val="26"/>
        </w:rPr>
      </w:pPr>
      <w:r w:rsidRPr="00B81438">
        <w:rPr>
          <w:color w:val="auto"/>
          <w:sz w:val="26"/>
          <w:szCs w:val="26"/>
        </w:rPr>
        <w:tab/>
      </w:r>
    </w:p>
    <w:p w14:paraId="27C6C04C" w14:textId="77777777" w:rsidR="00D71A48" w:rsidRPr="00B81438" w:rsidRDefault="00D71A48" w:rsidP="00E04FAA">
      <w:pPr>
        <w:pStyle w:val="Default"/>
        <w:tabs>
          <w:tab w:val="left" w:leader="dot" w:pos="9360"/>
        </w:tabs>
        <w:spacing w:line="360" w:lineRule="auto"/>
        <w:rPr>
          <w:color w:val="auto"/>
          <w:sz w:val="26"/>
          <w:szCs w:val="26"/>
        </w:rPr>
      </w:pPr>
      <w:r w:rsidRPr="00B81438">
        <w:rPr>
          <w:color w:val="auto"/>
          <w:sz w:val="26"/>
          <w:szCs w:val="26"/>
        </w:rPr>
        <w:tab/>
      </w:r>
    </w:p>
    <w:p w14:paraId="0ECBE301" w14:textId="77777777" w:rsidR="00D71A48" w:rsidRPr="00B81438" w:rsidRDefault="00D71A48" w:rsidP="00E04FAA">
      <w:pPr>
        <w:pStyle w:val="Default"/>
        <w:tabs>
          <w:tab w:val="left" w:leader="dot" w:pos="9360"/>
        </w:tabs>
        <w:spacing w:line="360" w:lineRule="auto"/>
        <w:rPr>
          <w:color w:val="auto"/>
          <w:sz w:val="26"/>
          <w:szCs w:val="26"/>
        </w:rPr>
      </w:pPr>
      <w:r w:rsidRPr="00B81438">
        <w:rPr>
          <w:color w:val="auto"/>
          <w:sz w:val="26"/>
          <w:szCs w:val="26"/>
        </w:rPr>
        <w:tab/>
      </w:r>
    </w:p>
    <w:p w14:paraId="3ED0441A" w14:textId="77777777" w:rsidR="00D71A48" w:rsidRPr="00B81438" w:rsidRDefault="00D71A48" w:rsidP="00E04FAA">
      <w:pPr>
        <w:pStyle w:val="Default"/>
        <w:tabs>
          <w:tab w:val="left" w:leader="dot" w:pos="9360"/>
        </w:tabs>
        <w:spacing w:line="360" w:lineRule="auto"/>
        <w:rPr>
          <w:color w:val="auto"/>
          <w:sz w:val="26"/>
          <w:szCs w:val="26"/>
        </w:rPr>
      </w:pPr>
      <w:r w:rsidRPr="00B81438">
        <w:rPr>
          <w:color w:val="auto"/>
          <w:sz w:val="26"/>
          <w:szCs w:val="26"/>
        </w:rPr>
        <w:tab/>
      </w:r>
    </w:p>
    <w:p w14:paraId="56D16FC3" w14:textId="77777777" w:rsidR="00D71A48" w:rsidRPr="00B81438" w:rsidRDefault="00D71A48" w:rsidP="00E04FAA">
      <w:pPr>
        <w:pStyle w:val="Default"/>
        <w:tabs>
          <w:tab w:val="left" w:leader="dot" w:pos="9360"/>
        </w:tabs>
        <w:spacing w:line="360" w:lineRule="auto"/>
        <w:rPr>
          <w:color w:val="auto"/>
          <w:sz w:val="26"/>
          <w:szCs w:val="26"/>
        </w:rPr>
      </w:pPr>
      <w:r w:rsidRPr="00B81438">
        <w:rPr>
          <w:color w:val="auto"/>
          <w:sz w:val="26"/>
          <w:szCs w:val="26"/>
        </w:rPr>
        <w:tab/>
      </w:r>
    </w:p>
    <w:p w14:paraId="3BB96F45" w14:textId="77777777" w:rsidR="00D71A48" w:rsidRPr="00B81438" w:rsidRDefault="00D71A48" w:rsidP="00E04FAA">
      <w:pPr>
        <w:pStyle w:val="Default"/>
        <w:tabs>
          <w:tab w:val="left" w:leader="dot" w:pos="9360"/>
        </w:tabs>
        <w:spacing w:line="360" w:lineRule="auto"/>
        <w:rPr>
          <w:color w:val="auto"/>
          <w:sz w:val="26"/>
          <w:szCs w:val="26"/>
        </w:rPr>
      </w:pPr>
      <w:r w:rsidRPr="00B81438">
        <w:rPr>
          <w:color w:val="auto"/>
          <w:sz w:val="26"/>
          <w:szCs w:val="26"/>
        </w:rPr>
        <w:tab/>
      </w:r>
    </w:p>
    <w:p w14:paraId="53EE8554" w14:textId="77777777" w:rsidR="00D71A48" w:rsidRPr="00B81438" w:rsidRDefault="00D71A48" w:rsidP="00E04FAA">
      <w:pPr>
        <w:pStyle w:val="Default"/>
        <w:tabs>
          <w:tab w:val="left" w:leader="dot" w:pos="9360"/>
        </w:tabs>
        <w:spacing w:line="360" w:lineRule="auto"/>
        <w:rPr>
          <w:color w:val="auto"/>
          <w:sz w:val="26"/>
          <w:szCs w:val="26"/>
        </w:rPr>
      </w:pPr>
      <w:r w:rsidRPr="00B81438">
        <w:rPr>
          <w:color w:val="auto"/>
          <w:sz w:val="26"/>
          <w:szCs w:val="26"/>
        </w:rPr>
        <w:tab/>
      </w:r>
    </w:p>
    <w:p w14:paraId="007DCA80" w14:textId="77777777" w:rsidR="00D71A48" w:rsidRPr="00B81438" w:rsidRDefault="00D71A48" w:rsidP="00E04FAA">
      <w:pPr>
        <w:pStyle w:val="Default"/>
        <w:tabs>
          <w:tab w:val="left" w:leader="dot" w:pos="9360"/>
        </w:tabs>
        <w:spacing w:line="360" w:lineRule="auto"/>
        <w:rPr>
          <w:color w:val="auto"/>
          <w:sz w:val="26"/>
          <w:szCs w:val="26"/>
        </w:rPr>
      </w:pPr>
      <w:r w:rsidRPr="00B81438">
        <w:rPr>
          <w:color w:val="auto"/>
          <w:sz w:val="26"/>
          <w:szCs w:val="26"/>
        </w:rPr>
        <w:tab/>
      </w:r>
    </w:p>
    <w:p w14:paraId="74CE41F3" w14:textId="77777777" w:rsidR="00D71A48" w:rsidRPr="00B81438" w:rsidRDefault="00D71A48" w:rsidP="00E04FAA">
      <w:pPr>
        <w:pStyle w:val="Default"/>
        <w:tabs>
          <w:tab w:val="left" w:leader="dot" w:pos="9360"/>
        </w:tabs>
        <w:spacing w:line="360" w:lineRule="auto"/>
        <w:rPr>
          <w:color w:val="auto"/>
          <w:sz w:val="26"/>
          <w:szCs w:val="26"/>
        </w:rPr>
      </w:pPr>
      <w:r w:rsidRPr="00B81438">
        <w:rPr>
          <w:color w:val="auto"/>
          <w:sz w:val="26"/>
          <w:szCs w:val="26"/>
        </w:rPr>
        <w:tab/>
      </w:r>
    </w:p>
    <w:p w14:paraId="27C502FD" w14:textId="77777777" w:rsidR="00D71A48" w:rsidRPr="00B81438" w:rsidRDefault="00D71A48" w:rsidP="00E04FAA">
      <w:pPr>
        <w:pStyle w:val="Default"/>
        <w:tabs>
          <w:tab w:val="left" w:leader="dot" w:pos="9360"/>
        </w:tabs>
        <w:spacing w:line="360" w:lineRule="auto"/>
        <w:rPr>
          <w:color w:val="auto"/>
          <w:sz w:val="26"/>
          <w:szCs w:val="26"/>
        </w:rPr>
      </w:pPr>
      <w:r w:rsidRPr="00B81438">
        <w:rPr>
          <w:color w:val="auto"/>
          <w:sz w:val="26"/>
          <w:szCs w:val="26"/>
        </w:rPr>
        <w:tab/>
      </w:r>
    </w:p>
    <w:p w14:paraId="4C105EBA" w14:textId="77777777" w:rsidR="00D71A48" w:rsidRPr="00B81438" w:rsidRDefault="00D71A48" w:rsidP="00E04FAA">
      <w:pPr>
        <w:pStyle w:val="Default"/>
        <w:tabs>
          <w:tab w:val="left" w:leader="dot" w:pos="9360"/>
        </w:tabs>
        <w:spacing w:line="360" w:lineRule="auto"/>
        <w:rPr>
          <w:color w:val="auto"/>
          <w:sz w:val="26"/>
          <w:szCs w:val="26"/>
        </w:rPr>
      </w:pPr>
    </w:p>
    <w:p w14:paraId="2B0EF5F7" w14:textId="77777777" w:rsidR="00D71A48" w:rsidRPr="00B81438" w:rsidRDefault="00D71A48" w:rsidP="00E04FAA">
      <w:pPr>
        <w:pStyle w:val="Default"/>
        <w:tabs>
          <w:tab w:val="left" w:leader="dot" w:pos="9360"/>
        </w:tabs>
        <w:spacing w:line="360" w:lineRule="auto"/>
        <w:rPr>
          <w:color w:val="auto"/>
          <w:sz w:val="26"/>
          <w:szCs w:val="26"/>
        </w:rPr>
      </w:pPr>
    </w:p>
    <w:p w14:paraId="77FEC9E3" w14:textId="77777777" w:rsidR="00D71A48" w:rsidRPr="00B81438" w:rsidRDefault="00D71A48" w:rsidP="00E04FAA">
      <w:pPr>
        <w:pStyle w:val="Default"/>
        <w:tabs>
          <w:tab w:val="left" w:pos="4860"/>
        </w:tabs>
        <w:spacing w:line="360" w:lineRule="auto"/>
        <w:rPr>
          <w:color w:val="auto"/>
          <w:sz w:val="26"/>
          <w:szCs w:val="26"/>
        </w:rPr>
      </w:pPr>
      <w:r w:rsidRPr="00B81438">
        <w:rPr>
          <w:i/>
          <w:color w:val="auto"/>
          <w:sz w:val="26"/>
          <w:szCs w:val="26"/>
        </w:rPr>
        <w:tab/>
      </w:r>
      <w:r w:rsidRPr="00B81438">
        <w:rPr>
          <w:i/>
          <w:iCs/>
          <w:color w:val="auto"/>
          <w:sz w:val="26"/>
          <w:szCs w:val="26"/>
        </w:rPr>
        <w:t>……., ngày……...tháng……năm 20…</w:t>
      </w:r>
    </w:p>
    <w:p w14:paraId="0493FC69" w14:textId="77777777" w:rsidR="00D71A48" w:rsidRPr="00B81438" w:rsidRDefault="00D71A48" w:rsidP="00E04FAA">
      <w:pPr>
        <w:pStyle w:val="Default"/>
        <w:tabs>
          <w:tab w:val="left" w:pos="5940"/>
        </w:tabs>
        <w:spacing w:line="360" w:lineRule="auto"/>
        <w:rPr>
          <w:b/>
          <w:bCs/>
          <w:color w:val="auto"/>
          <w:sz w:val="26"/>
          <w:szCs w:val="26"/>
        </w:rPr>
      </w:pPr>
      <w:r w:rsidRPr="00B81438">
        <w:rPr>
          <w:b/>
          <w:bCs/>
          <w:color w:val="auto"/>
          <w:sz w:val="26"/>
          <w:szCs w:val="26"/>
        </w:rPr>
        <w:tab/>
      </w:r>
    </w:p>
    <w:p w14:paraId="3C46EDD6" w14:textId="77777777" w:rsidR="00D71A48" w:rsidRPr="00B81438" w:rsidRDefault="00D71A48" w:rsidP="00E04FAA">
      <w:pPr>
        <w:pStyle w:val="Default"/>
        <w:tabs>
          <w:tab w:val="left" w:pos="6300"/>
        </w:tabs>
        <w:spacing w:line="360" w:lineRule="auto"/>
        <w:rPr>
          <w:color w:val="auto"/>
          <w:sz w:val="26"/>
          <w:szCs w:val="26"/>
        </w:rPr>
      </w:pPr>
      <w:r w:rsidRPr="00B81438">
        <w:rPr>
          <w:b/>
          <w:bCs/>
          <w:color w:val="auto"/>
          <w:sz w:val="26"/>
          <w:szCs w:val="26"/>
        </w:rPr>
        <w:tab/>
        <w:t xml:space="preserve">Người nhận xét </w:t>
      </w:r>
    </w:p>
    <w:p w14:paraId="081EEC3C" w14:textId="77777777" w:rsidR="00D71A48" w:rsidRPr="00B81438" w:rsidRDefault="00D71A48" w:rsidP="00E04FAA">
      <w:pPr>
        <w:pStyle w:val="Default"/>
        <w:tabs>
          <w:tab w:val="left" w:pos="5940"/>
        </w:tabs>
        <w:spacing w:line="360" w:lineRule="auto"/>
        <w:rPr>
          <w:b/>
          <w:i/>
          <w:color w:val="auto"/>
          <w:sz w:val="26"/>
          <w:szCs w:val="26"/>
        </w:rPr>
      </w:pPr>
      <w:r w:rsidRPr="00B81438">
        <w:rPr>
          <w:b/>
          <w:bCs/>
          <w:i/>
          <w:iCs/>
          <w:color w:val="auto"/>
          <w:sz w:val="26"/>
          <w:szCs w:val="26"/>
        </w:rPr>
        <w:tab/>
      </w:r>
      <w:r w:rsidRPr="00B81438">
        <w:rPr>
          <w:bCs/>
          <w:i/>
          <w:iCs/>
          <w:color w:val="auto"/>
          <w:sz w:val="26"/>
          <w:szCs w:val="26"/>
        </w:rPr>
        <w:t>(Ký tên và ghi rõ họ tên</w:t>
      </w:r>
      <w:r w:rsidRPr="00B81438">
        <w:rPr>
          <w:b/>
          <w:bCs/>
          <w:i/>
          <w:iCs/>
          <w:color w:val="auto"/>
          <w:sz w:val="26"/>
          <w:szCs w:val="26"/>
        </w:rPr>
        <w:t>)</w:t>
      </w:r>
      <w:r w:rsidRPr="00B81438">
        <w:rPr>
          <w:b/>
          <w:i/>
          <w:color w:val="auto"/>
          <w:sz w:val="26"/>
          <w:szCs w:val="26"/>
        </w:rPr>
        <w:t xml:space="preserve"> </w:t>
      </w:r>
      <w:r w:rsidRPr="00B81438">
        <w:rPr>
          <w:b/>
          <w:i/>
          <w:color w:val="auto"/>
          <w:sz w:val="26"/>
          <w:szCs w:val="26"/>
        </w:rPr>
        <w:br w:type="page"/>
      </w:r>
    </w:p>
    <w:p w14:paraId="255963D5" w14:textId="77777777" w:rsidR="00D71A48" w:rsidRPr="00997D56" w:rsidRDefault="00D71A48" w:rsidP="00E04FAA">
      <w:pPr>
        <w:spacing w:before="160" w:after="80"/>
        <w:jc w:val="center"/>
        <w:rPr>
          <w:rFonts w:cs="Times New Roman"/>
          <w:b/>
          <w:szCs w:val="26"/>
        </w:rPr>
      </w:pPr>
      <w:bookmarkStart w:id="2" w:name="_Toc477823001"/>
      <w:bookmarkStart w:id="3" w:name="_Toc477821996"/>
      <w:bookmarkStart w:id="4" w:name="_Toc477822039"/>
      <w:bookmarkStart w:id="5" w:name="_Toc477822031"/>
      <w:bookmarkStart w:id="6" w:name="_Toc512198745"/>
      <w:r w:rsidRPr="00997D56">
        <w:rPr>
          <w:rFonts w:cs="Times New Roman"/>
          <w:b/>
          <w:szCs w:val="26"/>
        </w:rPr>
        <w:lastRenderedPageBreak/>
        <w:t>BẢNG PHÂN CÔNG, ĐÁNH GIÁ THÀNH VIÊN</w:t>
      </w:r>
      <w:bookmarkEnd w:id="2"/>
      <w:bookmarkEnd w:id="3"/>
      <w:bookmarkEnd w:id="4"/>
      <w:bookmarkEnd w:id="5"/>
      <w:bookmarkEnd w:id="6"/>
    </w:p>
    <w:tbl>
      <w:tblPr>
        <w:tblStyle w:val="GridTable4-Accent11"/>
        <w:tblW w:w="9558" w:type="dxa"/>
        <w:tblLook w:val="04A0" w:firstRow="1" w:lastRow="0" w:firstColumn="1" w:lastColumn="0" w:noHBand="0" w:noVBand="1"/>
      </w:tblPr>
      <w:tblGrid>
        <w:gridCol w:w="1615"/>
        <w:gridCol w:w="1350"/>
        <w:gridCol w:w="3330"/>
        <w:gridCol w:w="3263"/>
      </w:tblGrid>
      <w:tr w:rsidR="00D71A48" w:rsidRPr="00B81438" w14:paraId="74EB027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7157B865" w14:textId="77777777" w:rsidR="00D71A48" w:rsidRPr="00B81438" w:rsidRDefault="00D71A48" w:rsidP="00E04FAA">
            <w:pPr>
              <w:pStyle w:val="NoSpacing"/>
              <w:spacing w:before="80" w:line="360" w:lineRule="auto"/>
              <w:jc w:val="center"/>
              <w:rPr>
                <w:rFonts w:ascii="Times New Roman" w:hAnsi="Times New Roman" w:cs="Times New Roman"/>
                <w:bCs w:val="0"/>
                <w:sz w:val="26"/>
                <w:szCs w:val="26"/>
              </w:rPr>
            </w:pPr>
            <w:r w:rsidRPr="00B81438">
              <w:rPr>
                <w:rFonts w:ascii="Times New Roman" w:hAnsi="Times New Roman" w:cs="Times New Roman"/>
                <w:bCs w:val="0"/>
                <w:color w:val="auto"/>
                <w:sz w:val="26"/>
                <w:szCs w:val="26"/>
              </w:rPr>
              <w:t>Họ và tên</w:t>
            </w:r>
          </w:p>
        </w:tc>
        <w:tc>
          <w:tcPr>
            <w:tcW w:w="1350" w:type="dxa"/>
            <w:tcBorders>
              <w:left w:val="single" w:sz="4" w:space="0" w:color="5B9BD5" w:themeColor="accent5"/>
            </w:tcBorders>
            <w:vAlign w:val="center"/>
          </w:tcPr>
          <w:p w14:paraId="4D49E89C" w14:textId="77777777" w:rsidR="00D71A48" w:rsidRPr="00B81438" w:rsidRDefault="00D71A48" w:rsidP="00E04FAA">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6"/>
                <w:szCs w:val="26"/>
              </w:rPr>
            </w:pPr>
            <w:r w:rsidRPr="00B81438">
              <w:rPr>
                <w:rFonts w:ascii="Times New Roman" w:hAnsi="Times New Roman" w:cs="Times New Roman"/>
                <w:bCs w:val="0"/>
                <w:color w:val="auto"/>
                <w:sz w:val="26"/>
                <w:szCs w:val="26"/>
              </w:rPr>
              <w:t>MSSV</w:t>
            </w:r>
          </w:p>
        </w:tc>
        <w:tc>
          <w:tcPr>
            <w:tcW w:w="3330" w:type="dxa"/>
            <w:tcBorders>
              <w:left w:val="single" w:sz="4" w:space="0" w:color="5B9BD5" w:themeColor="accent5"/>
            </w:tcBorders>
            <w:vAlign w:val="center"/>
          </w:tcPr>
          <w:p w14:paraId="276D947F" w14:textId="77777777" w:rsidR="00D71A48" w:rsidRPr="00B81438" w:rsidRDefault="00D71A48" w:rsidP="00E04FAA">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6"/>
                <w:szCs w:val="26"/>
              </w:rPr>
            </w:pPr>
            <w:r w:rsidRPr="00B81438">
              <w:rPr>
                <w:rFonts w:ascii="Times New Roman" w:hAnsi="Times New Roman" w:cs="Times New Roman"/>
                <w:bCs w:val="0"/>
                <w:color w:val="auto"/>
                <w:sz w:val="26"/>
                <w:szCs w:val="26"/>
              </w:rPr>
              <w:t>Phân công</w:t>
            </w:r>
          </w:p>
        </w:tc>
        <w:tc>
          <w:tcPr>
            <w:tcW w:w="3263" w:type="dxa"/>
            <w:tcBorders>
              <w:left w:val="single" w:sz="4" w:space="0" w:color="5B9BD5" w:themeColor="accent5"/>
            </w:tcBorders>
            <w:vAlign w:val="center"/>
          </w:tcPr>
          <w:p w14:paraId="31E68E3A" w14:textId="77777777" w:rsidR="00D71A48" w:rsidRPr="00B81438" w:rsidRDefault="00D71A48" w:rsidP="00E04FAA">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6"/>
                <w:szCs w:val="26"/>
              </w:rPr>
            </w:pPr>
            <w:r w:rsidRPr="00B81438">
              <w:rPr>
                <w:rFonts w:ascii="Times New Roman" w:hAnsi="Times New Roman" w:cs="Times New Roman"/>
                <w:bCs w:val="0"/>
                <w:color w:val="auto"/>
                <w:sz w:val="26"/>
                <w:szCs w:val="26"/>
              </w:rPr>
              <w:t>Đánh giá</w:t>
            </w:r>
          </w:p>
        </w:tc>
      </w:tr>
      <w:tr w:rsidR="00D71A48" w:rsidRPr="00B81438" w14:paraId="2CBEB3AF" w14:textId="77777777">
        <w:tc>
          <w:tcPr>
            <w:cnfStyle w:val="001000000000" w:firstRow="0" w:lastRow="0" w:firstColumn="1" w:lastColumn="0" w:oddVBand="0" w:evenVBand="0" w:oddHBand="0" w:evenHBand="0" w:firstRowFirstColumn="0" w:firstRowLastColumn="0" w:lastRowFirstColumn="0" w:lastRowLastColumn="0"/>
            <w:tcW w:w="1615" w:type="dxa"/>
            <w:shd w:val="clear" w:color="auto" w:fill="D9E2F3" w:themeFill="accent1" w:themeFillTint="33"/>
            <w:vAlign w:val="center"/>
          </w:tcPr>
          <w:p w14:paraId="76CB50D2" w14:textId="77777777" w:rsidR="00D71A48" w:rsidRPr="00997D56" w:rsidRDefault="00D71A48" w:rsidP="00E04FAA">
            <w:pPr>
              <w:pStyle w:val="ListParagraph"/>
              <w:spacing w:before="40"/>
              <w:ind w:left="0"/>
              <w:jc w:val="center"/>
              <w:rPr>
                <w:rFonts w:cs="Times New Roman"/>
                <w:szCs w:val="26"/>
              </w:rPr>
            </w:pPr>
            <w:r w:rsidRPr="00997D56">
              <w:rPr>
                <w:rFonts w:cs="Times New Roman"/>
                <w:szCs w:val="26"/>
              </w:rPr>
              <w:t>Phạm Lê Dịu Ái</w:t>
            </w:r>
          </w:p>
        </w:tc>
        <w:tc>
          <w:tcPr>
            <w:tcW w:w="1350" w:type="dxa"/>
            <w:shd w:val="clear" w:color="auto" w:fill="D9E2F3" w:themeFill="accent1" w:themeFillTint="33"/>
            <w:vAlign w:val="center"/>
          </w:tcPr>
          <w:p w14:paraId="70E87934" w14:textId="77777777" w:rsidR="00D71A48" w:rsidRPr="00B81438" w:rsidRDefault="00D71A48" w:rsidP="00E04FAA">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81438">
              <w:rPr>
                <w:rFonts w:ascii="Times New Roman" w:hAnsi="Times New Roman" w:cs="Times New Roman"/>
                <w:sz w:val="26"/>
                <w:szCs w:val="26"/>
              </w:rPr>
              <w:t>20520368</w:t>
            </w:r>
          </w:p>
        </w:tc>
        <w:tc>
          <w:tcPr>
            <w:tcW w:w="3330" w:type="dxa"/>
            <w:shd w:val="clear" w:color="auto" w:fill="D9E2F3" w:themeFill="accent1" w:themeFillTint="33"/>
          </w:tcPr>
          <w:p w14:paraId="0E46138E" w14:textId="5B290308" w:rsidR="00D71A48" w:rsidRPr="00997D56" w:rsidRDefault="00D91F85" w:rsidP="00E04FAA">
            <w:pPr>
              <w:cnfStyle w:val="000000000000" w:firstRow="0" w:lastRow="0" w:firstColumn="0" w:lastColumn="0" w:oddVBand="0" w:evenVBand="0" w:oddHBand="0" w:evenHBand="0" w:firstRowFirstColumn="0" w:firstRowLastColumn="0" w:lastRowFirstColumn="0" w:lastRowLastColumn="0"/>
              <w:rPr>
                <w:rFonts w:cs="Times New Roman"/>
                <w:szCs w:val="26"/>
              </w:rPr>
            </w:pPr>
            <w:r w:rsidRPr="00997D56">
              <w:rPr>
                <w:rFonts w:cs="Times New Roman"/>
                <w:szCs w:val="26"/>
              </w:rPr>
              <w:t>Mô hình ARIMAX, LSTM</w:t>
            </w:r>
          </w:p>
        </w:tc>
        <w:tc>
          <w:tcPr>
            <w:tcW w:w="3263" w:type="dxa"/>
            <w:shd w:val="clear" w:color="auto" w:fill="D9E2F3" w:themeFill="accent1" w:themeFillTint="33"/>
          </w:tcPr>
          <w:p w14:paraId="4CFD4EA3" w14:textId="64A462BB" w:rsidR="00D71A48" w:rsidRPr="00B81438" w:rsidRDefault="00D91F85" w:rsidP="00E04FAA">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81438">
              <w:rPr>
                <w:rFonts w:ascii="Times New Roman" w:hAnsi="Times New Roman" w:cs="Times New Roman"/>
                <w:sz w:val="26"/>
                <w:szCs w:val="26"/>
              </w:rPr>
              <w:t>Hoàn thành</w:t>
            </w:r>
            <w:r w:rsidR="00214317" w:rsidRPr="00B81438">
              <w:rPr>
                <w:rFonts w:ascii="Times New Roman" w:hAnsi="Times New Roman" w:cs="Times New Roman"/>
                <w:sz w:val="26"/>
                <w:szCs w:val="26"/>
              </w:rPr>
              <w:t xml:space="preserve"> đúng hạn, đủ các yêu cầu được giao.</w:t>
            </w:r>
          </w:p>
        </w:tc>
      </w:tr>
      <w:tr w:rsidR="00D71A48" w:rsidRPr="00B81438" w14:paraId="27CB7745" w14:textId="77777777">
        <w:tc>
          <w:tcPr>
            <w:cnfStyle w:val="001000000000" w:firstRow="0" w:lastRow="0" w:firstColumn="1" w:lastColumn="0" w:oddVBand="0" w:evenVBand="0" w:oddHBand="0" w:evenHBand="0" w:firstRowFirstColumn="0" w:firstRowLastColumn="0" w:lastRowFirstColumn="0" w:lastRowLastColumn="0"/>
            <w:tcW w:w="1615" w:type="dxa"/>
            <w:vAlign w:val="center"/>
          </w:tcPr>
          <w:p w14:paraId="2B000CB4" w14:textId="77777777" w:rsidR="00D71A48" w:rsidRPr="00997D56" w:rsidRDefault="00D71A48" w:rsidP="00E04FAA">
            <w:pPr>
              <w:pStyle w:val="ListParagraph"/>
              <w:spacing w:before="40"/>
              <w:ind w:left="0"/>
              <w:jc w:val="center"/>
              <w:rPr>
                <w:rFonts w:cs="Times New Roman"/>
                <w:szCs w:val="26"/>
              </w:rPr>
            </w:pPr>
            <w:r w:rsidRPr="00997D56">
              <w:rPr>
                <w:rFonts w:cs="Times New Roman"/>
                <w:szCs w:val="26"/>
              </w:rPr>
              <w:t>Nguyễn Thị Thảo Hồng</w:t>
            </w:r>
          </w:p>
        </w:tc>
        <w:tc>
          <w:tcPr>
            <w:tcW w:w="1350" w:type="dxa"/>
            <w:vAlign w:val="center"/>
          </w:tcPr>
          <w:p w14:paraId="3BF41DD9" w14:textId="77777777" w:rsidR="00D71A48" w:rsidRPr="00B81438" w:rsidRDefault="00D71A48" w:rsidP="00E04FAA">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81438">
              <w:rPr>
                <w:rFonts w:ascii="Times New Roman" w:hAnsi="Times New Roman" w:cs="Times New Roman"/>
                <w:sz w:val="26"/>
                <w:szCs w:val="26"/>
              </w:rPr>
              <w:t>20520192</w:t>
            </w:r>
          </w:p>
        </w:tc>
        <w:tc>
          <w:tcPr>
            <w:tcW w:w="3330" w:type="dxa"/>
          </w:tcPr>
          <w:p w14:paraId="34EEB6A1" w14:textId="75C9CBC4" w:rsidR="00D71A48" w:rsidRPr="00997D56" w:rsidRDefault="00D91F85" w:rsidP="00E04FAA">
            <w:pPr>
              <w:cnfStyle w:val="000000000000" w:firstRow="0" w:lastRow="0" w:firstColumn="0" w:lastColumn="0" w:oddVBand="0" w:evenVBand="0" w:oddHBand="0" w:evenHBand="0" w:firstRowFirstColumn="0" w:firstRowLastColumn="0" w:lastRowFirstColumn="0" w:lastRowLastColumn="0"/>
              <w:rPr>
                <w:rFonts w:cs="Times New Roman"/>
                <w:szCs w:val="26"/>
              </w:rPr>
            </w:pPr>
            <w:r w:rsidRPr="00997D56">
              <w:rPr>
                <w:rFonts w:cs="Times New Roman"/>
                <w:szCs w:val="26"/>
              </w:rPr>
              <w:t>Mô hình XGBoost, Linear Regression</w:t>
            </w:r>
          </w:p>
        </w:tc>
        <w:tc>
          <w:tcPr>
            <w:tcW w:w="3263" w:type="dxa"/>
          </w:tcPr>
          <w:p w14:paraId="32F2CDBC" w14:textId="53AE6FA6" w:rsidR="00D71A48" w:rsidRPr="00B81438" w:rsidRDefault="00214317" w:rsidP="00E04FAA">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81438">
              <w:rPr>
                <w:rFonts w:ascii="Times New Roman" w:hAnsi="Times New Roman" w:cs="Times New Roman"/>
                <w:sz w:val="26"/>
                <w:szCs w:val="26"/>
              </w:rPr>
              <w:t>Hoàn thành đúng hạn, đủ các yêu cầu được giao.</w:t>
            </w:r>
          </w:p>
        </w:tc>
      </w:tr>
      <w:tr w:rsidR="00D71A48" w:rsidRPr="00B81438" w14:paraId="325C83DB" w14:textId="77777777">
        <w:tc>
          <w:tcPr>
            <w:cnfStyle w:val="001000000000" w:firstRow="0" w:lastRow="0" w:firstColumn="1" w:lastColumn="0" w:oddVBand="0" w:evenVBand="0" w:oddHBand="0" w:evenHBand="0" w:firstRowFirstColumn="0" w:firstRowLastColumn="0" w:lastRowFirstColumn="0" w:lastRowLastColumn="0"/>
            <w:tcW w:w="1615" w:type="dxa"/>
            <w:shd w:val="clear" w:color="auto" w:fill="D9E2F3" w:themeFill="accent1" w:themeFillTint="33"/>
            <w:vAlign w:val="center"/>
          </w:tcPr>
          <w:p w14:paraId="43AB60F7" w14:textId="77777777" w:rsidR="00D71A48" w:rsidRPr="00997D56" w:rsidRDefault="00D71A48" w:rsidP="00E04FAA">
            <w:pPr>
              <w:pStyle w:val="ListParagraph"/>
              <w:spacing w:before="40"/>
              <w:ind w:left="0"/>
              <w:jc w:val="center"/>
              <w:rPr>
                <w:rFonts w:cs="Times New Roman"/>
                <w:szCs w:val="26"/>
              </w:rPr>
            </w:pPr>
            <w:r w:rsidRPr="00997D56">
              <w:rPr>
                <w:rFonts w:cs="Times New Roman"/>
                <w:szCs w:val="26"/>
              </w:rPr>
              <w:t>Trịnh Gia Huy</w:t>
            </w:r>
          </w:p>
        </w:tc>
        <w:tc>
          <w:tcPr>
            <w:tcW w:w="1350" w:type="dxa"/>
            <w:shd w:val="clear" w:color="auto" w:fill="D9E2F3" w:themeFill="accent1" w:themeFillTint="33"/>
            <w:vAlign w:val="center"/>
          </w:tcPr>
          <w:p w14:paraId="20B3C7D6" w14:textId="77777777" w:rsidR="00D71A48" w:rsidRPr="00B81438" w:rsidRDefault="00D71A48" w:rsidP="00E04FAA">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81438">
              <w:rPr>
                <w:rFonts w:ascii="Times New Roman" w:hAnsi="Times New Roman" w:cs="Times New Roman"/>
                <w:sz w:val="26"/>
                <w:szCs w:val="26"/>
              </w:rPr>
              <w:t>20520556</w:t>
            </w:r>
          </w:p>
        </w:tc>
        <w:tc>
          <w:tcPr>
            <w:tcW w:w="3330" w:type="dxa"/>
            <w:shd w:val="clear" w:color="auto" w:fill="D9E2F3" w:themeFill="accent1" w:themeFillTint="33"/>
          </w:tcPr>
          <w:p w14:paraId="0FB700A6" w14:textId="219EB55D" w:rsidR="00D71A48" w:rsidRPr="00997D56" w:rsidRDefault="00D91F85" w:rsidP="00E04FAA">
            <w:pPr>
              <w:cnfStyle w:val="000000000000" w:firstRow="0" w:lastRow="0" w:firstColumn="0" w:lastColumn="0" w:oddVBand="0" w:evenVBand="0" w:oddHBand="0" w:evenHBand="0" w:firstRowFirstColumn="0" w:firstRowLastColumn="0" w:lastRowFirstColumn="0" w:lastRowLastColumn="0"/>
              <w:rPr>
                <w:rFonts w:cs="Times New Roman"/>
                <w:szCs w:val="26"/>
              </w:rPr>
            </w:pPr>
            <w:r w:rsidRPr="00997D56">
              <w:rPr>
                <w:rFonts w:cs="Times New Roman"/>
                <w:szCs w:val="26"/>
              </w:rPr>
              <w:t>Mô hình ARIMA, Random Forest, CNN_LSTM</w:t>
            </w:r>
          </w:p>
        </w:tc>
        <w:tc>
          <w:tcPr>
            <w:tcW w:w="3263" w:type="dxa"/>
            <w:shd w:val="clear" w:color="auto" w:fill="D9E2F3" w:themeFill="accent1" w:themeFillTint="33"/>
          </w:tcPr>
          <w:p w14:paraId="0861FE11" w14:textId="30EDDC86" w:rsidR="00D71A48" w:rsidRPr="00B81438" w:rsidRDefault="00214317" w:rsidP="00E04FAA">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81438">
              <w:rPr>
                <w:rFonts w:ascii="Times New Roman" w:hAnsi="Times New Roman" w:cs="Times New Roman"/>
                <w:sz w:val="26"/>
                <w:szCs w:val="26"/>
              </w:rPr>
              <w:t>Hoàn thành đúng hạn, đủ các yêu cầu được giao.</w:t>
            </w:r>
          </w:p>
        </w:tc>
      </w:tr>
      <w:tr w:rsidR="00D71A48" w:rsidRPr="00B81438" w14:paraId="49124C95" w14:textId="77777777">
        <w:tc>
          <w:tcPr>
            <w:cnfStyle w:val="001000000000" w:firstRow="0" w:lastRow="0" w:firstColumn="1" w:lastColumn="0" w:oddVBand="0" w:evenVBand="0" w:oddHBand="0" w:evenHBand="0" w:firstRowFirstColumn="0" w:firstRowLastColumn="0" w:lastRowFirstColumn="0" w:lastRowLastColumn="0"/>
            <w:tcW w:w="1615" w:type="dxa"/>
            <w:vAlign w:val="center"/>
          </w:tcPr>
          <w:p w14:paraId="223B2C72" w14:textId="77777777" w:rsidR="00D71A48" w:rsidRPr="00997D56" w:rsidRDefault="00D71A48" w:rsidP="00E04FAA">
            <w:pPr>
              <w:pStyle w:val="ListParagraph"/>
              <w:spacing w:before="40"/>
              <w:ind w:left="0"/>
              <w:jc w:val="center"/>
              <w:rPr>
                <w:rFonts w:cs="Times New Roman"/>
                <w:szCs w:val="26"/>
              </w:rPr>
            </w:pPr>
            <w:r w:rsidRPr="00997D56">
              <w:rPr>
                <w:rFonts w:cs="Times New Roman"/>
                <w:szCs w:val="26"/>
              </w:rPr>
              <w:t>Lương Nguyễn Thành Nhân</w:t>
            </w:r>
          </w:p>
        </w:tc>
        <w:tc>
          <w:tcPr>
            <w:tcW w:w="1350" w:type="dxa"/>
            <w:vAlign w:val="center"/>
          </w:tcPr>
          <w:p w14:paraId="5324DA9E" w14:textId="77777777" w:rsidR="00D71A48" w:rsidRPr="00B81438" w:rsidRDefault="00D71A48" w:rsidP="00E04FAA">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81438">
              <w:rPr>
                <w:rFonts w:ascii="Times New Roman" w:hAnsi="Times New Roman" w:cs="Times New Roman"/>
                <w:sz w:val="26"/>
                <w:szCs w:val="26"/>
              </w:rPr>
              <w:t>20520667</w:t>
            </w:r>
          </w:p>
        </w:tc>
        <w:tc>
          <w:tcPr>
            <w:tcW w:w="3330" w:type="dxa"/>
          </w:tcPr>
          <w:p w14:paraId="1FC379E1" w14:textId="480C68A4" w:rsidR="00D71A48" w:rsidRPr="00997D56" w:rsidRDefault="00D91F85" w:rsidP="00E04FAA">
            <w:pPr>
              <w:cnfStyle w:val="000000000000" w:firstRow="0" w:lastRow="0" w:firstColumn="0" w:lastColumn="0" w:oddVBand="0" w:evenVBand="0" w:oddHBand="0" w:evenHBand="0" w:firstRowFirstColumn="0" w:firstRowLastColumn="0" w:lastRowFirstColumn="0" w:lastRowLastColumn="0"/>
              <w:rPr>
                <w:rFonts w:cs="Times New Roman"/>
                <w:szCs w:val="26"/>
              </w:rPr>
            </w:pPr>
            <w:r w:rsidRPr="00997D56">
              <w:rPr>
                <w:rFonts w:cs="Times New Roman"/>
                <w:szCs w:val="26"/>
              </w:rPr>
              <w:t>Mô hình RNN, SARIMAX</w:t>
            </w:r>
          </w:p>
        </w:tc>
        <w:tc>
          <w:tcPr>
            <w:tcW w:w="3263" w:type="dxa"/>
          </w:tcPr>
          <w:p w14:paraId="608AD4CB" w14:textId="5A16F903" w:rsidR="00D71A48" w:rsidRPr="00B81438" w:rsidRDefault="00214317" w:rsidP="00E04FAA">
            <w:pPr>
              <w:pStyle w:val="NoSpacing"/>
              <w:keepNext/>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81438">
              <w:rPr>
                <w:rFonts w:ascii="Times New Roman" w:hAnsi="Times New Roman" w:cs="Times New Roman"/>
                <w:sz w:val="26"/>
                <w:szCs w:val="26"/>
              </w:rPr>
              <w:t>Hoàn thành đúng hạn, đủ các yêu cầu được giao.</w:t>
            </w:r>
          </w:p>
        </w:tc>
      </w:tr>
      <w:tr w:rsidR="00D71A48" w:rsidRPr="00B81438" w14:paraId="32E0A247" w14:textId="77777777">
        <w:tc>
          <w:tcPr>
            <w:cnfStyle w:val="001000000000" w:firstRow="0" w:lastRow="0" w:firstColumn="1" w:lastColumn="0" w:oddVBand="0" w:evenVBand="0" w:oddHBand="0" w:evenHBand="0" w:firstRowFirstColumn="0" w:firstRowLastColumn="0" w:lastRowFirstColumn="0" w:lastRowLastColumn="0"/>
            <w:tcW w:w="1615" w:type="dxa"/>
            <w:shd w:val="clear" w:color="auto" w:fill="D9E2F3" w:themeFill="accent1" w:themeFillTint="33"/>
            <w:vAlign w:val="center"/>
          </w:tcPr>
          <w:p w14:paraId="5E10CBFD" w14:textId="75418179" w:rsidR="00D71A48" w:rsidRPr="00997D56" w:rsidRDefault="00D575C5" w:rsidP="00E04FAA">
            <w:pPr>
              <w:pStyle w:val="ListParagraph"/>
              <w:spacing w:before="40"/>
              <w:ind w:left="0"/>
              <w:jc w:val="center"/>
              <w:rPr>
                <w:rFonts w:cs="Times New Roman"/>
                <w:szCs w:val="26"/>
                <w:lang w:val="vi-VN"/>
              </w:rPr>
            </w:pPr>
            <w:r w:rsidRPr="00997D56">
              <w:rPr>
                <w:rFonts w:cs="Times New Roman"/>
                <w:szCs w:val="26"/>
              </w:rPr>
              <w:t>Lâm</w:t>
            </w:r>
            <w:r w:rsidRPr="00997D56">
              <w:rPr>
                <w:rFonts w:cs="Times New Roman"/>
                <w:szCs w:val="26"/>
                <w:lang w:val="vi-VN"/>
              </w:rPr>
              <w:t xml:space="preserve"> Võ Khánh My</w:t>
            </w:r>
          </w:p>
        </w:tc>
        <w:tc>
          <w:tcPr>
            <w:tcW w:w="1350" w:type="dxa"/>
            <w:shd w:val="clear" w:color="auto" w:fill="D9E2F3" w:themeFill="accent1" w:themeFillTint="33"/>
            <w:vAlign w:val="center"/>
          </w:tcPr>
          <w:p w14:paraId="456E9D46" w14:textId="00AE749D" w:rsidR="00D71A48" w:rsidRPr="00B81438" w:rsidRDefault="00D575C5" w:rsidP="00E04FAA">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81438">
              <w:rPr>
                <w:rFonts w:ascii="Times New Roman" w:hAnsi="Times New Roman" w:cs="Times New Roman"/>
                <w:sz w:val="26"/>
                <w:szCs w:val="26"/>
              </w:rPr>
              <w:t>20520912</w:t>
            </w:r>
          </w:p>
        </w:tc>
        <w:tc>
          <w:tcPr>
            <w:tcW w:w="3330" w:type="dxa"/>
            <w:shd w:val="clear" w:color="auto" w:fill="D9E2F3" w:themeFill="accent1" w:themeFillTint="33"/>
            <w:vAlign w:val="center"/>
          </w:tcPr>
          <w:p w14:paraId="27DEEB6A" w14:textId="153575DF" w:rsidR="00D71A48" w:rsidRPr="00997D56" w:rsidRDefault="00D91F85" w:rsidP="00E04FAA">
            <w:pPr>
              <w:cnfStyle w:val="000000000000" w:firstRow="0" w:lastRow="0" w:firstColumn="0" w:lastColumn="0" w:oddVBand="0" w:evenVBand="0" w:oddHBand="0" w:evenHBand="0" w:firstRowFirstColumn="0" w:firstRowLastColumn="0" w:lastRowFirstColumn="0" w:lastRowLastColumn="0"/>
              <w:rPr>
                <w:rFonts w:cs="Times New Roman"/>
                <w:szCs w:val="26"/>
              </w:rPr>
            </w:pPr>
            <w:r w:rsidRPr="00997D56">
              <w:rPr>
                <w:rFonts w:cs="Times New Roman"/>
                <w:szCs w:val="26"/>
              </w:rPr>
              <w:t>Mô hình GRU, BNN</w:t>
            </w:r>
          </w:p>
        </w:tc>
        <w:tc>
          <w:tcPr>
            <w:tcW w:w="3263" w:type="dxa"/>
            <w:shd w:val="clear" w:color="auto" w:fill="D9E2F3" w:themeFill="accent1" w:themeFillTint="33"/>
          </w:tcPr>
          <w:p w14:paraId="300B0C39" w14:textId="61DFD8AC" w:rsidR="00D71A48" w:rsidRPr="00B81438" w:rsidRDefault="00214317" w:rsidP="00E04FAA">
            <w:pPr>
              <w:pStyle w:val="NoSpacing"/>
              <w:keepNext/>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81438">
              <w:rPr>
                <w:rFonts w:ascii="Times New Roman" w:hAnsi="Times New Roman" w:cs="Times New Roman"/>
                <w:sz w:val="26"/>
                <w:szCs w:val="26"/>
              </w:rPr>
              <w:t>Hoàn thành đúng hạn, đủ các yêu cầu được giao.</w:t>
            </w:r>
          </w:p>
        </w:tc>
      </w:tr>
    </w:tbl>
    <w:p w14:paraId="6EBE40C7" w14:textId="77777777" w:rsidR="00D71A48" w:rsidRPr="00B81438" w:rsidRDefault="00D71A48" w:rsidP="007827DE">
      <w:pPr>
        <w:pStyle w:val="Caption"/>
      </w:pPr>
      <w:r w:rsidRPr="00B81438">
        <w:t>Bảng 1: Bảng phân công, đánh giá thành viên</w:t>
      </w:r>
    </w:p>
    <w:p w14:paraId="13C7FAF9" w14:textId="77777777" w:rsidR="00D71A48" w:rsidRPr="00997D56" w:rsidRDefault="00D71A48" w:rsidP="00E04FAA">
      <w:pPr>
        <w:rPr>
          <w:rFonts w:cs="Times New Roman"/>
          <w:szCs w:val="26"/>
        </w:rPr>
      </w:pPr>
      <w:r w:rsidRPr="00997D56">
        <w:rPr>
          <w:rFonts w:cs="Times New Roman"/>
          <w:szCs w:val="26"/>
        </w:rPr>
        <w:br w:type="page"/>
      </w:r>
    </w:p>
    <w:p w14:paraId="79F3CC7D" w14:textId="77777777" w:rsidR="00D71A48" w:rsidRPr="00997D56" w:rsidRDefault="00D71A48" w:rsidP="00E04FAA">
      <w:pPr>
        <w:jc w:val="center"/>
        <w:rPr>
          <w:rFonts w:cs="Times New Roman"/>
          <w:b/>
          <w:szCs w:val="26"/>
        </w:rPr>
      </w:pPr>
      <w:r w:rsidRPr="00997D56">
        <w:rPr>
          <w:rFonts w:cs="Times New Roman"/>
          <w:b/>
          <w:szCs w:val="26"/>
        </w:rPr>
        <w:lastRenderedPageBreak/>
        <w:t>LỜI CẢM ƠN</w:t>
      </w:r>
    </w:p>
    <w:p w14:paraId="18F8D3CB" w14:textId="1910FB55" w:rsidR="00D71A48" w:rsidRPr="00997D56" w:rsidRDefault="00D71A48" w:rsidP="00E04FAA">
      <w:pPr>
        <w:ind w:firstLine="720"/>
        <w:rPr>
          <w:rFonts w:cs="Times New Roman"/>
          <w:szCs w:val="26"/>
        </w:rPr>
      </w:pPr>
      <w:r w:rsidRPr="00997D56">
        <w:rPr>
          <w:rFonts w:cs="Times New Roman"/>
          <w:szCs w:val="26"/>
        </w:rPr>
        <w:t xml:space="preserve">Lời đầu tiên, nhóm chúng em xin gửi lời cảm ơn chân thành đến </w:t>
      </w:r>
      <w:r w:rsidR="006911A5" w:rsidRPr="00997D56">
        <w:rPr>
          <w:rFonts w:cs="Times New Roman"/>
          <w:szCs w:val="26"/>
        </w:rPr>
        <w:t>Thầy</w:t>
      </w:r>
      <w:r w:rsidR="006911A5" w:rsidRPr="00997D56">
        <w:rPr>
          <w:rFonts w:cs="Times New Roman"/>
          <w:szCs w:val="26"/>
          <w:lang w:val="vi-VN"/>
        </w:rPr>
        <w:t xml:space="preserve"> Nguyễn Đình Thuân</w:t>
      </w:r>
      <w:r w:rsidRPr="00997D56">
        <w:rPr>
          <w:rFonts w:cs="Times New Roman"/>
          <w:szCs w:val="26"/>
        </w:rPr>
        <w:t xml:space="preserve"> - giảng viên môn </w:t>
      </w:r>
      <w:r w:rsidR="006911A5" w:rsidRPr="00997D56">
        <w:rPr>
          <w:rFonts w:cs="Times New Roman"/>
          <w:szCs w:val="26"/>
        </w:rPr>
        <w:t>Phân</w:t>
      </w:r>
      <w:r w:rsidR="006911A5" w:rsidRPr="00997D56">
        <w:rPr>
          <w:rFonts w:cs="Times New Roman"/>
          <w:szCs w:val="26"/>
          <w:lang w:val="vi-VN"/>
        </w:rPr>
        <w:t xml:space="preserve"> tích dữ liệu kinh doanh và </w:t>
      </w:r>
      <w:r w:rsidR="001A7A33" w:rsidRPr="00997D56">
        <w:rPr>
          <w:rFonts w:cs="Times New Roman"/>
          <w:szCs w:val="26"/>
          <w:lang w:val="vi-VN"/>
        </w:rPr>
        <w:t xml:space="preserve">anh </w:t>
      </w:r>
      <w:r w:rsidR="00EC023C" w:rsidRPr="00997D56">
        <w:rPr>
          <w:rFonts w:cs="Times New Roman"/>
          <w:szCs w:val="26"/>
          <w:lang w:val="vi-VN"/>
        </w:rPr>
        <w:t xml:space="preserve">Nguyễn Minh Nhựt là trợ giảng </w:t>
      </w:r>
      <w:r w:rsidR="00583103" w:rsidRPr="00997D56">
        <w:rPr>
          <w:rFonts w:cs="Times New Roman"/>
          <w:szCs w:val="26"/>
          <w:lang w:val="vi-VN"/>
        </w:rPr>
        <w:t>môn học</w:t>
      </w:r>
      <w:r w:rsidRPr="00997D56">
        <w:rPr>
          <w:rFonts w:cs="Times New Roman"/>
          <w:szCs w:val="26"/>
        </w:rPr>
        <w:t xml:space="preserve">. </w:t>
      </w:r>
      <w:r w:rsidR="00EC023C" w:rsidRPr="00997D56">
        <w:rPr>
          <w:rFonts w:cs="Times New Roman"/>
          <w:szCs w:val="26"/>
        </w:rPr>
        <w:t>Thầy</w:t>
      </w:r>
      <w:r w:rsidRPr="00997D56">
        <w:rPr>
          <w:rFonts w:cs="Times New Roman"/>
          <w:szCs w:val="26"/>
          <w:lang w:val="vi-VN"/>
        </w:rPr>
        <w:t xml:space="preserve"> </w:t>
      </w:r>
      <w:r w:rsidRPr="00997D56">
        <w:rPr>
          <w:rFonts w:cs="Times New Roman"/>
          <w:szCs w:val="26"/>
        </w:rPr>
        <w:t>đã trực tiếp giảng dạy, tận tình chia sẻ những kiến thức, hỗ trợ và đóng góp những ý kiến quý báu để giúp chúng em hoàn thành thật tốt đồ án và bài báo cáo của mình.</w:t>
      </w:r>
    </w:p>
    <w:p w14:paraId="1CE1DA4E" w14:textId="51B4D8A7" w:rsidR="00D71A48" w:rsidRPr="00997D56" w:rsidRDefault="00D71A48" w:rsidP="00E04FAA">
      <w:pPr>
        <w:ind w:firstLine="720"/>
        <w:rPr>
          <w:rFonts w:cs="Times New Roman"/>
          <w:szCs w:val="26"/>
        </w:rPr>
      </w:pPr>
      <w:r w:rsidRPr="00997D56">
        <w:rPr>
          <w:rFonts w:cs="Times New Roman"/>
          <w:szCs w:val="26"/>
        </w:rPr>
        <w:t xml:space="preserve">Mặc dù nhóm đã hoàn thành báo cáo một cách hoàn thiện và tốt nhất, song không thể tránh khỏi những thiếu sót không mong muốn trong quá trình thực hiện. Mong rằng sẽ nhận được những góp ý và nhận xét quý báu từ </w:t>
      </w:r>
      <w:r w:rsidR="00EC023C" w:rsidRPr="00997D56">
        <w:rPr>
          <w:rFonts w:cs="Times New Roman"/>
          <w:szCs w:val="26"/>
        </w:rPr>
        <w:t>Thầy</w:t>
      </w:r>
      <w:r w:rsidR="00EC023C" w:rsidRPr="00997D56">
        <w:rPr>
          <w:rFonts w:cs="Times New Roman"/>
          <w:szCs w:val="26"/>
          <w:lang w:val="vi-VN"/>
        </w:rPr>
        <w:t xml:space="preserve"> và anh</w:t>
      </w:r>
      <w:r w:rsidRPr="00997D56">
        <w:rPr>
          <w:rFonts w:cs="Times New Roman"/>
          <w:szCs w:val="26"/>
          <w:lang w:val="vi-VN"/>
        </w:rPr>
        <w:t xml:space="preserve"> </w:t>
      </w:r>
      <w:r w:rsidRPr="00997D56">
        <w:rPr>
          <w:rFonts w:cs="Times New Roman"/>
          <w:szCs w:val="26"/>
        </w:rPr>
        <w:t xml:space="preserve">và mong </w:t>
      </w:r>
      <w:r w:rsidR="008A642B" w:rsidRPr="00997D56">
        <w:rPr>
          <w:rFonts w:cs="Times New Roman"/>
          <w:szCs w:val="26"/>
        </w:rPr>
        <w:t>Thầy</w:t>
      </w:r>
      <w:r w:rsidRPr="00997D56">
        <w:rPr>
          <w:rFonts w:cs="Times New Roman"/>
          <w:szCs w:val="26"/>
          <w:lang w:val="vi-VN"/>
        </w:rPr>
        <w:t xml:space="preserve"> </w:t>
      </w:r>
      <w:r w:rsidRPr="00997D56">
        <w:rPr>
          <w:rFonts w:cs="Times New Roman"/>
          <w:szCs w:val="26"/>
        </w:rPr>
        <w:t xml:space="preserve">sẽ thông cảm cho nhóm. Những nhận xét quý báu của </w:t>
      </w:r>
      <w:r w:rsidR="008A642B" w:rsidRPr="00997D56">
        <w:rPr>
          <w:rFonts w:cs="Times New Roman"/>
          <w:szCs w:val="26"/>
        </w:rPr>
        <w:t>Thầy</w:t>
      </w:r>
      <w:r w:rsidRPr="00997D56">
        <w:rPr>
          <w:rFonts w:cs="Times New Roman"/>
          <w:szCs w:val="26"/>
        </w:rPr>
        <w:t xml:space="preserve"> </w:t>
      </w:r>
      <w:r w:rsidR="00C33A5A" w:rsidRPr="00997D56">
        <w:rPr>
          <w:rFonts w:cs="Times New Roman"/>
          <w:szCs w:val="26"/>
          <w:lang w:val="vi-VN"/>
        </w:rPr>
        <w:t>và anh</w:t>
      </w:r>
      <w:r w:rsidR="008A642B" w:rsidRPr="00997D56">
        <w:rPr>
          <w:rFonts w:cs="Times New Roman"/>
          <w:szCs w:val="26"/>
          <w:lang w:val="vi-VN"/>
        </w:rPr>
        <w:t xml:space="preserve"> </w:t>
      </w:r>
      <w:r w:rsidRPr="00997D56">
        <w:rPr>
          <w:rFonts w:cs="Times New Roman"/>
          <w:szCs w:val="26"/>
        </w:rPr>
        <w:t>sẽ giúp chúng em có thật nhiều kinh nghiệm, động lực hơn nữa trong những bài báo cáo đồ án ở tương lai.</w:t>
      </w:r>
    </w:p>
    <w:p w14:paraId="1F80A7B9" w14:textId="278DE64D" w:rsidR="00D71A48" w:rsidRPr="00997D56" w:rsidRDefault="00D71A48" w:rsidP="00E04FAA">
      <w:pPr>
        <w:ind w:firstLine="720"/>
        <w:rPr>
          <w:rFonts w:cs="Times New Roman"/>
          <w:szCs w:val="26"/>
        </w:rPr>
      </w:pPr>
      <w:r w:rsidRPr="00997D56">
        <w:rPr>
          <w:rFonts w:cs="Times New Roman"/>
          <w:szCs w:val="26"/>
        </w:rPr>
        <w:t xml:space="preserve">Một lần nữa, nhóm chúng em cảm ơn </w:t>
      </w:r>
      <w:r w:rsidR="008A642B" w:rsidRPr="00997D56">
        <w:rPr>
          <w:rFonts w:cs="Times New Roman"/>
          <w:szCs w:val="26"/>
        </w:rPr>
        <w:t>Thầy</w:t>
      </w:r>
      <w:r w:rsidRPr="00997D56">
        <w:rPr>
          <w:rFonts w:cs="Times New Roman"/>
          <w:szCs w:val="26"/>
          <w:lang w:val="vi-VN"/>
        </w:rPr>
        <w:t xml:space="preserve"> </w:t>
      </w:r>
      <w:r w:rsidR="00C33A5A" w:rsidRPr="00997D56">
        <w:rPr>
          <w:rFonts w:cs="Times New Roman"/>
          <w:szCs w:val="26"/>
          <w:lang w:val="vi-VN"/>
        </w:rPr>
        <w:t>và anh</w:t>
      </w:r>
      <w:r w:rsidR="008A642B" w:rsidRPr="00997D56">
        <w:rPr>
          <w:rFonts w:cs="Times New Roman"/>
          <w:szCs w:val="26"/>
          <w:lang w:val="vi-VN"/>
        </w:rPr>
        <w:t xml:space="preserve"> </w:t>
      </w:r>
      <w:r w:rsidRPr="00997D56">
        <w:rPr>
          <w:rFonts w:cs="Times New Roman"/>
          <w:szCs w:val="26"/>
        </w:rPr>
        <w:t xml:space="preserve">rất nhiều vì đã đồng hành cùng nhóm để có thể hoàn thành bài báo cáo một cách tốt nhất. </w:t>
      </w:r>
    </w:p>
    <w:p w14:paraId="25AF1F54" w14:textId="77777777" w:rsidR="00D71A48" w:rsidRPr="00997D56" w:rsidRDefault="00D71A48" w:rsidP="00E04FAA">
      <w:pPr>
        <w:rPr>
          <w:rFonts w:cs="Times New Roman"/>
          <w:szCs w:val="26"/>
        </w:rPr>
      </w:pPr>
    </w:p>
    <w:p w14:paraId="4A51990E" w14:textId="30BBE034" w:rsidR="00D71A48" w:rsidRPr="00997D56" w:rsidRDefault="00D71A48" w:rsidP="00E04FAA">
      <w:pPr>
        <w:ind w:left="3600" w:firstLine="369"/>
        <w:jc w:val="center"/>
        <w:rPr>
          <w:rFonts w:cs="Times New Roman"/>
          <w:szCs w:val="26"/>
        </w:rPr>
      </w:pPr>
      <w:r w:rsidRPr="00997D56">
        <w:rPr>
          <w:rFonts w:cs="Times New Roman"/>
          <w:szCs w:val="26"/>
        </w:rPr>
        <w:t xml:space="preserve">Tp. Hồ Chí Minh, ngày </w:t>
      </w:r>
      <w:r w:rsidR="00D66CBC" w:rsidRPr="00997D56">
        <w:rPr>
          <w:rFonts w:cs="Times New Roman"/>
          <w:szCs w:val="26"/>
        </w:rPr>
        <w:t>18</w:t>
      </w:r>
      <w:r w:rsidRPr="00997D56">
        <w:rPr>
          <w:rFonts w:cs="Times New Roman"/>
          <w:szCs w:val="26"/>
        </w:rPr>
        <w:t xml:space="preserve"> tháng </w:t>
      </w:r>
      <w:r w:rsidR="00D66CBC" w:rsidRPr="00997D56">
        <w:rPr>
          <w:rFonts w:cs="Times New Roman"/>
          <w:szCs w:val="26"/>
        </w:rPr>
        <w:t>6</w:t>
      </w:r>
      <w:r w:rsidRPr="00997D56">
        <w:rPr>
          <w:rFonts w:cs="Times New Roman"/>
          <w:szCs w:val="26"/>
        </w:rPr>
        <w:t xml:space="preserve"> năm 2023</w:t>
      </w:r>
    </w:p>
    <w:p w14:paraId="37698920" w14:textId="77777777" w:rsidR="00D71A48" w:rsidRPr="00997D56" w:rsidRDefault="00D71A48" w:rsidP="00E04FAA">
      <w:pPr>
        <w:ind w:left="3600" w:firstLine="720"/>
        <w:jc w:val="center"/>
        <w:rPr>
          <w:rFonts w:cs="Times New Roman"/>
          <w:szCs w:val="26"/>
        </w:rPr>
      </w:pPr>
      <w:r w:rsidRPr="00997D56">
        <w:rPr>
          <w:rFonts w:cs="Times New Roman"/>
          <w:szCs w:val="26"/>
        </w:rPr>
        <w:t>Nhóm sinh viên thực hiện</w:t>
      </w:r>
    </w:p>
    <w:p w14:paraId="66BE5EB3" w14:textId="01294F9F" w:rsidR="00D71A48" w:rsidRPr="00997D56" w:rsidRDefault="00D71A48" w:rsidP="00E04FAA">
      <w:pPr>
        <w:ind w:left="4320"/>
        <w:jc w:val="center"/>
        <w:rPr>
          <w:rFonts w:cs="Times New Roman"/>
          <w:szCs w:val="26"/>
        </w:rPr>
      </w:pPr>
      <w:r w:rsidRPr="00997D56">
        <w:rPr>
          <w:rFonts w:cs="Times New Roman"/>
          <w:szCs w:val="26"/>
        </w:rPr>
        <w:t xml:space="preserve">Nhóm </w:t>
      </w:r>
      <w:r w:rsidR="00D66CBC" w:rsidRPr="00997D56">
        <w:rPr>
          <w:rFonts w:cs="Times New Roman"/>
          <w:szCs w:val="26"/>
        </w:rPr>
        <w:t>10</w:t>
      </w:r>
    </w:p>
    <w:p w14:paraId="408F70E5" w14:textId="304884BB" w:rsidR="00D71A48" w:rsidRPr="00997D56" w:rsidRDefault="007C200A" w:rsidP="00E04FAA">
      <w:pPr>
        <w:spacing w:after="160"/>
        <w:jc w:val="left"/>
        <w:rPr>
          <w:rFonts w:cs="Times New Roman"/>
          <w:szCs w:val="26"/>
        </w:rPr>
      </w:pPr>
      <w:r w:rsidRPr="00997D56">
        <w:rPr>
          <w:rFonts w:cs="Times New Roman"/>
          <w:szCs w:val="26"/>
        </w:rPr>
        <w:br w:type="page"/>
      </w:r>
    </w:p>
    <w:p w14:paraId="341E7D5A" w14:textId="77777777" w:rsidR="00C9404D" w:rsidRPr="00B81438" w:rsidRDefault="007C200A" w:rsidP="00E04FAA">
      <w:pPr>
        <w:pStyle w:val="Heading1"/>
        <w:numPr>
          <w:ilvl w:val="0"/>
          <w:numId w:val="0"/>
        </w:numPr>
        <w:rPr>
          <w:rFonts w:cs="Times New Roman"/>
          <w:color w:val="auto"/>
          <w:sz w:val="26"/>
          <w:szCs w:val="26"/>
        </w:rPr>
      </w:pPr>
      <w:bookmarkStart w:id="7" w:name="_Toc138175816"/>
      <w:r w:rsidRPr="00B81438">
        <w:rPr>
          <w:rFonts w:cs="Times New Roman"/>
          <w:color w:val="auto"/>
          <w:sz w:val="26"/>
          <w:szCs w:val="26"/>
        </w:rPr>
        <w:lastRenderedPageBreak/>
        <w:t>MỤC LỤC</w:t>
      </w:r>
      <w:bookmarkEnd w:id="7"/>
    </w:p>
    <w:sdt>
      <w:sdtPr>
        <w:rPr>
          <w:rFonts w:ascii="Times New Roman" w:eastAsiaTheme="minorHAnsi" w:hAnsi="Times New Roman" w:cs="Times New Roman"/>
          <w:b/>
          <w:bCs/>
          <w:color w:val="auto"/>
          <w:kern w:val="2"/>
          <w:sz w:val="26"/>
          <w:szCs w:val="26"/>
          <w14:ligatures w14:val="standardContextual"/>
        </w:rPr>
        <w:id w:val="1583176678"/>
        <w:docPartObj>
          <w:docPartGallery w:val="Table of Contents"/>
          <w:docPartUnique/>
        </w:docPartObj>
      </w:sdtPr>
      <w:sdtEndPr>
        <w:rPr>
          <w:rFonts w:cstheme="minorBidi"/>
          <w:bCs w:val="0"/>
        </w:rPr>
      </w:sdtEndPr>
      <w:sdtContent>
        <w:p w14:paraId="7B0040A2" w14:textId="769E37BA" w:rsidR="00572D45" w:rsidRPr="00B81438" w:rsidRDefault="00572D45" w:rsidP="00572D45">
          <w:pPr>
            <w:pStyle w:val="TOCHeading"/>
            <w:spacing w:line="360" w:lineRule="auto"/>
            <w:rPr>
              <w:rFonts w:ascii="Times New Roman" w:hAnsi="Times New Roman" w:cs="Times New Roman"/>
              <w:b/>
              <w:bCs/>
              <w:sz w:val="26"/>
              <w:szCs w:val="26"/>
            </w:rPr>
          </w:pPr>
        </w:p>
        <w:p w14:paraId="7B88DE12" w14:textId="1F57D3F0" w:rsidR="00E4117B" w:rsidRPr="00E4117B" w:rsidRDefault="00572D45" w:rsidP="00E4117B">
          <w:pPr>
            <w:pStyle w:val="TOC1"/>
            <w:tabs>
              <w:tab w:val="right" w:leader="dot" w:pos="9350"/>
            </w:tabs>
            <w:rPr>
              <w:rFonts w:asciiTheme="minorHAnsi" w:eastAsiaTheme="minorEastAsia" w:hAnsiTheme="minorHAnsi"/>
              <w:b/>
              <w:bCs/>
              <w:noProof/>
              <w:szCs w:val="26"/>
            </w:rPr>
          </w:pPr>
          <w:r w:rsidRPr="00997D56">
            <w:rPr>
              <w:rFonts w:cs="Times New Roman"/>
              <w:b/>
              <w:szCs w:val="26"/>
            </w:rPr>
            <w:fldChar w:fldCharType="begin"/>
          </w:r>
          <w:r w:rsidRPr="00997D56">
            <w:rPr>
              <w:rFonts w:cs="Times New Roman"/>
              <w:b/>
              <w:szCs w:val="26"/>
            </w:rPr>
            <w:instrText xml:space="preserve"> TOC \o "1-3" \h \z \u </w:instrText>
          </w:r>
          <w:r w:rsidRPr="00997D56">
            <w:rPr>
              <w:rFonts w:cs="Times New Roman"/>
              <w:b/>
              <w:szCs w:val="26"/>
            </w:rPr>
            <w:fldChar w:fldCharType="separate"/>
          </w:r>
          <w:hyperlink w:anchor="_Toc138175816" w:history="1">
            <w:r w:rsidR="00E4117B" w:rsidRPr="00E4117B">
              <w:rPr>
                <w:rStyle w:val="Hyperlink"/>
                <w:rFonts w:cs="Times New Roman"/>
                <w:b/>
                <w:bCs/>
                <w:noProof/>
                <w:szCs w:val="26"/>
              </w:rPr>
              <w:t>MỤC LỤC</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_Toc138175816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5</w:t>
            </w:r>
            <w:r w:rsidR="00E4117B" w:rsidRPr="00E4117B">
              <w:rPr>
                <w:b/>
                <w:bCs/>
                <w:noProof/>
                <w:webHidden/>
                <w:szCs w:val="26"/>
              </w:rPr>
              <w:fldChar w:fldCharType="end"/>
            </w:r>
          </w:hyperlink>
        </w:p>
        <w:p w14:paraId="4CBC5525" w14:textId="15C2ED4F" w:rsidR="00E4117B" w:rsidRPr="00E4117B" w:rsidRDefault="002407FF" w:rsidP="00E4117B">
          <w:pPr>
            <w:pStyle w:val="TOC1"/>
            <w:tabs>
              <w:tab w:val="right" w:leader="dot" w:pos="9350"/>
            </w:tabs>
            <w:rPr>
              <w:rFonts w:asciiTheme="minorHAnsi" w:eastAsiaTheme="minorEastAsia" w:hAnsiTheme="minorHAnsi"/>
              <w:b/>
              <w:bCs/>
              <w:noProof/>
              <w:szCs w:val="26"/>
            </w:rPr>
          </w:pPr>
          <w:hyperlink w:anchor="_Toc138175817" w:history="1">
            <w:r w:rsidR="00E4117B" w:rsidRPr="00E4117B">
              <w:rPr>
                <w:rStyle w:val="Hyperlink"/>
                <w:rFonts w:cs="Times New Roman"/>
                <w:b/>
                <w:bCs/>
                <w:noProof/>
                <w:szCs w:val="26"/>
              </w:rPr>
              <w:t>DANH MỤC CÁC BẢNG, HÌNH ẢNH</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_Toc138175817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8</w:t>
            </w:r>
            <w:r w:rsidR="00E4117B" w:rsidRPr="00E4117B">
              <w:rPr>
                <w:b/>
                <w:bCs/>
                <w:noProof/>
                <w:webHidden/>
                <w:szCs w:val="26"/>
              </w:rPr>
              <w:fldChar w:fldCharType="end"/>
            </w:r>
          </w:hyperlink>
        </w:p>
        <w:p w14:paraId="701B48FA" w14:textId="6DCE955B" w:rsidR="00E4117B" w:rsidRPr="00E4117B" w:rsidRDefault="002407FF" w:rsidP="00E4117B">
          <w:pPr>
            <w:pStyle w:val="TOC1"/>
            <w:tabs>
              <w:tab w:val="right" w:leader="dot" w:pos="9350"/>
            </w:tabs>
            <w:rPr>
              <w:rFonts w:asciiTheme="minorHAnsi" w:eastAsiaTheme="minorEastAsia" w:hAnsiTheme="minorHAnsi"/>
              <w:b/>
              <w:bCs/>
              <w:noProof/>
              <w:szCs w:val="26"/>
            </w:rPr>
          </w:pPr>
          <w:hyperlink w:anchor="_Toc138175818" w:history="1">
            <w:r w:rsidR="00E4117B" w:rsidRPr="00E4117B">
              <w:rPr>
                <w:rStyle w:val="Hyperlink"/>
                <w:b/>
                <w:bCs/>
                <w:noProof/>
                <w:szCs w:val="26"/>
              </w:rPr>
              <w:t>T</w:t>
            </w:r>
            <w:r w:rsidR="00E4117B" w:rsidRPr="00E4117B">
              <w:rPr>
                <w:rStyle w:val="Hyperlink"/>
                <w:b/>
                <w:bCs/>
                <w:noProof/>
                <w:szCs w:val="26"/>
                <w:lang w:val="vi-VN"/>
              </w:rPr>
              <w:t>ÓM TẮT NỘI DUNG</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_Toc138175818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13</w:t>
            </w:r>
            <w:r w:rsidR="00E4117B" w:rsidRPr="00E4117B">
              <w:rPr>
                <w:b/>
                <w:bCs/>
                <w:noProof/>
                <w:webHidden/>
                <w:szCs w:val="26"/>
              </w:rPr>
              <w:fldChar w:fldCharType="end"/>
            </w:r>
          </w:hyperlink>
        </w:p>
        <w:p w14:paraId="61CB852C" w14:textId="4CAEA128" w:rsidR="00E4117B" w:rsidRPr="00E4117B" w:rsidRDefault="002407FF" w:rsidP="00E4117B">
          <w:pPr>
            <w:pStyle w:val="TOC1"/>
            <w:tabs>
              <w:tab w:val="left" w:pos="1540"/>
              <w:tab w:val="right" w:leader="dot" w:pos="9350"/>
            </w:tabs>
            <w:rPr>
              <w:rFonts w:asciiTheme="minorHAnsi" w:eastAsiaTheme="minorEastAsia" w:hAnsiTheme="minorHAnsi"/>
              <w:b/>
              <w:bCs/>
              <w:noProof/>
              <w:szCs w:val="26"/>
            </w:rPr>
          </w:pPr>
          <w:hyperlink w:anchor="_Toc138175819" w:history="1">
            <w:r w:rsidR="00E4117B" w:rsidRPr="00E4117B">
              <w:rPr>
                <w:rStyle w:val="Hyperlink"/>
                <w:b/>
                <w:bCs/>
                <w:noProof/>
                <w:szCs w:val="26"/>
              </w:rPr>
              <w:t>Chương 1:</w:t>
            </w:r>
            <w:r w:rsidR="00E4117B" w:rsidRPr="00E4117B">
              <w:rPr>
                <w:rFonts w:asciiTheme="minorHAnsi" w:eastAsiaTheme="minorEastAsia" w:hAnsiTheme="minorHAnsi"/>
                <w:b/>
                <w:bCs/>
                <w:noProof/>
                <w:szCs w:val="26"/>
              </w:rPr>
              <w:tab/>
            </w:r>
            <w:r w:rsidR="00E4117B" w:rsidRPr="00E4117B">
              <w:rPr>
                <w:rStyle w:val="Hyperlink"/>
                <w:b/>
                <w:bCs/>
                <w:noProof/>
                <w:szCs w:val="26"/>
              </w:rPr>
              <w:t>GIỚI THIỆU</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_Toc138175819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14</w:t>
            </w:r>
            <w:r w:rsidR="00E4117B" w:rsidRPr="00E4117B">
              <w:rPr>
                <w:b/>
                <w:bCs/>
                <w:noProof/>
                <w:webHidden/>
                <w:szCs w:val="26"/>
              </w:rPr>
              <w:fldChar w:fldCharType="end"/>
            </w:r>
          </w:hyperlink>
        </w:p>
        <w:p w14:paraId="57C0C79E" w14:textId="7FFF7808"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20" w:history="1">
            <w:r w:rsidR="00E4117B" w:rsidRPr="00E4117B">
              <w:rPr>
                <w:rStyle w:val="Hyperlink"/>
                <w:b/>
                <w:bCs/>
                <w:noProof/>
                <w:szCs w:val="26"/>
                <w14:scene3d>
                  <w14:camera w14:prst="orthographicFront"/>
                  <w14:lightRig w14:rig="threePt" w14:dir="t">
                    <w14:rot w14:lat="0" w14:lon="0" w14:rev="0"/>
                  </w14:lightRig>
                </w14:scene3d>
              </w:rPr>
              <w:t>1.1</w:t>
            </w:r>
            <w:r w:rsidR="00E4117B" w:rsidRPr="00E4117B">
              <w:rPr>
                <w:rFonts w:asciiTheme="minorHAnsi" w:eastAsiaTheme="minorEastAsia" w:hAnsiTheme="minorHAnsi"/>
                <w:b/>
                <w:bCs/>
                <w:noProof/>
                <w:szCs w:val="26"/>
              </w:rPr>
              <w:tab/>
            </w:r>
            <w:r w:rsidR="00E4117B" w:rsidRPr="00E4117B">
              <w:rPr>
                <w:rStyle w:val="Hyperlink"/>
                <w:b/>
                <w:bCs/>
                <w:noProof/>
                <w:szCs w:val="26"/>
              </w:rPr>
              <w:t>Giới thiệu đề tài</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_Toc138175820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14</w:t>
            </w:r>
            <w:r w:rsidR="00E4117B" w:rsidRPr="00E4117B">
              <w:rPr>
                <w:b/>
                <w:bCs/>
                <w:noProof/>
                <w:webHidden/>
                <w:szCs w:val="26"/>
              </w:rPr>
              <w:fldChar w:fldCharType="end"/>
            </w:r>
          </w:hyperlink>
        </w:p>
        <w:p w14:paraId="19B6E20D" w14:textId="2C9732C1" w:rsidR="00E4117B" w:rsidRPr="00E4117B" w:rsidRDefault="002407FF" w:rsidP="00E4117B">
          <w:pPr>
            <w:pStyle w:val="TOC1"/>
            <w:tabs>
              <w:tab w:val="left" w:pos="1540"/>
              <w:tab w:val="right" w:leader="dot" w:pos="9350"/>
            </w:tabs>
            <w:rPr>
              <w:rFonts w:asciiTheme="minorHAnsi" w:eastAsiaTheme="minorEastAsia" w:hAnsiTheme="minorHAnsi"/>
              <w:b/>
              <w:bCs/>
              <w:noProof/>
              <w:szCs w:val="26"/>
            </w:rPr>
          </w:pPr>
          <w:hyperlink w:anchor="_Toc138175821" w:history="1">
            <w:r w:rsidR="00E4117B" w:rsidRPr="00E4117B">
              <w:rPr>
                <w:rStyle w:val="Hyperlink"/>
                <w:b/>
                <w:bCs/>
                <w:noProof/>
                <w:szCs w:val="26"/>
              </w:rPr>
              <w:t>Chương 2:</w:t>
            </w:r>
            <w:r w:rsidR="00E4117B" w:rsidRPr="00E4117B">
              <w:rPr>
                <w:rFonts w:asciiTheme="minorHAnsi" w:eastAsiaTheme="minorEastAsia" w:hAnsiTheme="minorHAnsi"/>
                <w:b/>
                <w:bCs/>
                <w:noProof/>
                <w:szCs w:val="26"/>
              </w:rPr>
              <w:tab/>
            </w:r>
            <w:r w:rsidR="00E4117B" w:rsidRPr="00E4117B">
              <w:rPr>
                <w:rStyle w:val="Hyperlink"/>
                <w:b/>
                <w:bCs/>
                <w:noProof/>
                <w:szCs w:val="26"/>
              </w:rPr>
              <w:t>NGHIÊN CỨU LIÊN QUAN</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_Toc138175821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15</w:t>
            </w:r>
            <w:r w:rsidR="00E4117B" w:rsidRPr="00E4117B">
              <w:rPr>
                <w:b/>
                <w:bCs/>
                <w:noProof/>
                <w:webHidden/>
                <w:szCs w:val="26"/>
              </w:rPr>
              <w:fldChar w:fldCharType="end"/>
            </w:r>
          </w:hyperlink>
        </w:p>
        <w:p w14:paraId="180AC48C" w14:textId="18A48A36"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22" w:history="1">
            <w:r w:rsidR="00E4117B" w:rsidRPr="00E4117B">
              <w:rPr>
                <w:rStyle w:val="Hyperlink"/>
                <w:b/>
                <w:bCs/>
                <w:noProof/>
                <w:szCs w:val="26"/>
                <w14:scene3d>
                  <w14:camera w14:prst="orthographicFront"/>
                  <w14:lightRig w14:rig="threePt" w14:dir="t">
                    <w14:rot w14:lat="0" w14:lon="0" w14:rev="0"/>
                  </w14:lightRig>
                </w14:scene3d>
              </w:rPr>
              <w:t>2.1</w:t>
            </w:r>
            <w:r w:rsidR="00E4117B" w:rsidRPr="00E4117B">
              <w:rPr>
                <w:rFonts w:asciiTheme="minorHAnsi" w:eastAsiaTheme="minorEastAsia" w:hAnsiTheme="minorHAnsi"/>
                <w:b/>
                <w:bCs/>
                <w:noProof/>
                <w:szCs w:val="26"/>
              </w:rPr>
              <w:tab/>
            </w:r>
            <w:r w:rsidR="00E4117B" w:rsidRPr="00E4117B">
              <w:rPr>
                <w:rStyle w:val="Hyperlink"/>
                <w:b/>
                <w:bCs/>
                <w:noProof/>
                <w:szCs w:val="26"/>
              </w:rPr>
              <w:t>Nghiên cứu liên quan</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_Toc138175822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15</w:t>
            </w:r>
            <w:r w:rsidR="00E4117B" w:rsidRPr="00E4117B">
              <w:rPr>
                <w:b/>
                <w:bCs/>
                <w:noProof/>
                <w:webHidden/>
                <w:szCs w:val="26"/>
              </w:rPr>
              <w:fldChar w:fldCharType="end"/>
            </w:r>
          </w:hyperlink>
        </w:p>
        <w:p w14:paraId="7022EEB2" w14:textId="5062686F" w:rsidR="00E4117B" w:rsidRPr="00E4117B" w:rsidRDefault="002407FF" w:rsidP="00E4117B">
          <w:pPr>
            <w:pStyle w:val="TOC1"/>
            <w:tabs>
              <w:tab w:val="left" w:pos="1540"/>
              <w:tab w:val="right" w:leader="dot" w:pos="9350"/>
            </w:tabs>
            <w:rPr>
              <w:rFonts w:asciiTheme="minorHAnsi" w:eastAsiaTheme="minorEastAsia" w:hAnsiTheme="minorHAnsi"/>
              <w:b/>
              <w:bCs/>
              <w:noProof/>
              <w:szCs w:val="26"/>
            </w:rPr>
          </w:pPr>
          <w:hyperlink w:anchor="_Toc138175823" w:history="1">
            <w:r w:rsidR="00E4117B" w:rsidRPr="00E4117B">
              <w:rPr>
                <w:rStyle w:val="Hyperlink"/>
                <w:b/>
                <w:bCs/>
                <w:noProof/>
                <w:szCs w:val="26"/>
              </w:rPr>
              <w:t>Chương 3:</w:t>
            </w:r>
            <w:r w:rsidR="00E4117B" w:rsidRPr="00E4117B">
              <w:rPr>
                <w:rFonts w:asciiTheme="minorHAnsi" w:eastAsiaTheme="minorEastAsia" w:hAnsiTheme="minorHAnsi"/>
                <w:b/>
                <w:bCs/>
                <w:noProof/>
                <w:szCs w:val="26"/>
              </w:rPr>
              <w:tab/>
            </w:r>
            <w:r w:rsidR="00E4117B" w:rsidRPr="00E4117B">
              <w:rPr>
                <w:rStyle w:val="Hyperlink"/>
                <w:b/>
                <w:bCs/>
                <w:noProof/>
                <w:szCs w:val="26"/>
              </w:rPr>
              <w:t>DỮ LIỆU</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_Toc138175823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17</w:t>
            </w:r>
            <w:r w:rsidR="00E4117B" w:rsidRPr="00E4117B">
              <w:rPr>
                <w:b/>
                <w:bCs/>
                <w:noProof/>
                <w:webHidden/>
                <w:szCs w:val="26"/>
              </w:rPr>
              <w:fldChar w:fldCharType="end"/>
            </w:r>
          </w:hyperlink>
        </w:p>
        <w:p w14:paraId="072C1994" w14:textId="32454508"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24" w:history="1">
            <w:r w:rsidR="00E4117B" w:rsidRPr="00E4117B">
              <w:rPr>
                <w:rStyle w:val="Hyperlink"/>
                <w:b/>
                <w:bCs/>
                <w:noProof/>
                <w:szCs w:val="26"/>
                <w14:scene3d>
                  <w14:camera w14:prst="orthographicFront"/>
                  <w14:lightRig w14:rig="threePt" w14:dir="t">
                    <w14:rot w14:lat="0" w14:lon="0" w14:rev="0"/>
                  </w14:lightRig>
                </w14:scene3d>
              </w:rPr>
              <w:t>3.1</w:t>
            </w:r>
            <w:r w:rsidR="00E4117B" w:rsidRPr="00E4117B">
              <w:rPr>
                <w:rFonts w:asciiTheme="minorHAnsi" w:eastAsiaTheme="minorEastAsia" w:hAnsiTheme="minorHAnsi"/>
                <w:b/>
                <w:bCs/>
                <w:noProof/>
                <w:szCs w:val="26"/>
              </w:rPr>
              <w:tab/>
            </w:r>
            <w:r w:rsidR="00E4117B" w:rsidRPr="00E4117B">
              <w:rPr>
                <w:rStyle w:val="Hyperlink"/>
                <w:b/>
                <w:bCs/>
                <w:noProof/>
                <w:szCs w:val="26"/>
              </w:rPr>
              <w:t>Tổng quan dữ liệu</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_Toc138175824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17</w:t>
            </w:r>
            <w:r w:rsidR="00E4117B" w:rsidRPr="00E4117B">
              <w:rPr>
                <w:b/>
                <w:bCs/>
                <w:noProof/>
                <w:webHidden/>
                <w:szCs w:val="26"/>
              </w:rPr>
              <w:fldChar w:fldCharType="end"/>
            </w:r>
          </w:hyperlink>
        </w:p>
        <w:p w14:paraId="41DE006F" w14:textId="1CFB3314"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25" w:history="1">
            <w:r w:rsidR="00E4117B" w:rsidRPr="00E4117B">
              <w:rPr>
                <w:rStyle w:val="Hyperlink"/>
                <w:b/>
                <w:bCs/>
                <w:noProof/>
                <w:szCs w:val="26"/>
                <w14:scene3d>
                  <w14:camera w14:prst="orthographicFront"/>
                  <w14:lightRig w14:rig="threePt" w14:dir="t">
                    <w14:rot w14:lat="0" w14:lon="0" w14:rev="0"/>
                  </w14:lightRig>
                </w14:scene3d>
              </w:rPr>
              <w:t>3.2</w:t>
            </w:r>
            <w:r w:rsidR="00E4117B" w:rsidRPr="00E4117B">
              <w:rPr>
                <w:rFonts w:asciiTheme="minorHAnsi" w:eastAsiaTheme="minorEastAsia" w:hAnsiTheme="minorHAnsi"/>
                <w:b/>
                <w:bCs/>
                <w:noProof/>
                <w:szCs w:val="26"/>
              </w:rPr>
              <w:tab/>
            </w:r>
            <w:r w:rsidR="00E4117B" w:rsidRPr="00E4117B">
              <w:rPr>
                <w:rStyle w:val="Hyperlink"/>
                <w:b/>
                <w:bCs/>
                <w:noProof/>
                <w:szCs w:val="26"/>
              </w:rPr>
              <w:t>Khai phá dữ liệu</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_Toc138175825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21</w:t>
            </w:r>
            <w:r w:rsidR="00E4117B" w:rsidRPr="00E4117B">
              <w:rPr>
                <w:b/>
                <w:bCs/>
                <w:noProof/>
                <w:webHidden/>
                <w:szCs w:val="26"/>
              </w:rPr>
              <w:fldChar w:fldCharType="end"/>
            </w:r>
          </w:hyperlink>
        </w:p>
        <w:p w14:paraId="7CC3689B" w14:textId="083EF349" w:rsidR="00E4117B" w:rsidRPr="00E4117B" w:rsidRDefault="002407FF" w:rsidP="00E4117B">
          <w:pPr>
            <w:pStyle w:val="TOC3"/>
            <w:tabs>
              <w:tab w:val="left" w:pos="1320"/>
              <w:tab w:val="right" w:leader="dot" w:pos="9350"/>
            </w:tabs>
            <w:rPr>
              <w:rFonts w:asciiTheme="minorHAnsi" w:eastAsiaTheme="minorEastAsia" w:hAnsiTheme="minorHAnsi"/>
              <w:b/>
              <w:bCs/>
              <w:noProof/>
              <w:szCs w:val="26"/>
            </w:rPr>
          </w:pPr>
          <w:hyperlink w:anchor="_Toc138175826" w:history="1">
            <w:r w:rsidR="00E4117B" w:rsidRPr="00E4117B">
              <w:rPr>
                <w:rStyle w:val="Hyperlink"/>
                <w:b/>
                <w:bCs/>
                <w:noProof/>
                <w:szCs w:val="26"/>
              </w:rPr>
              <w:t>3.2.1</w:t>
            </w:r>
            <w:r w:rsidR="00E4117B" w:rsidRPr="00E4117B">
              <w:rPr>
                <w:rFonts w:asciiTheme="minorHAnsi" w:eastAsiaTheme="minorEastAsia" w:hAnsiTheme="minorHAnsi"/>
                <w:b/>
                <w:bCs/>
                <w:noProof/>
                <w:szCs w:val="26"/>
              </w:rPr>
              <w:tab/>
            </w:r>
            <w:r w:rsidR="00E4117B" w:rsidRPr="00E4117B">
              <w:rPr>
                <w:rStyle w:val="Hyperlink"/>
                <w:b/>
                <w:bCs/>
                <w:noProof/>
                <w:szCs w:val="26"/>
              </w:rPr>
              <w:t>Tính mùa vụ</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_Toc138175826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21</w:t>
            </w:r>
            <w:r w:rsidR="00E4117B" w:rsidRPr="00E4117B">
              <w:rPr>
                <w:b/>
                <w:bCs/>
                <w:noProof/>
                <w:webHidden/>
                <w:szCs w:val="26"/>
              </w:rPr>
              <w:fldChar w:fldCharType="end"/>
            </w:r>
          </w:hyperlink>
        </w:p>
        <w:p w14:paraId="6F90EAAE" w14:textId="32F79F85" w:rsidR="00E4117B" w:rsidRPr="00E4117B" w:rsidRDefault="002407FF" w:rsidP="00E4117B">
          <w:pPr>
            <w:pStyle w:val="TOC3"/>
            <w:tabs>
              <w:tab w:val="left" w:pos="1320"/>
              <w:tab w:val="right" w:leader="dot" w:pos="9350"/>
            </w:tabs>
            <w:rPr>
              <w:rFonts w:asciiTheme="minorHAnsi" w:eastAsiaTheme="minorEastAsia" w:hAnsiTheme="minorHAnsi"/>
              <w:b/>
              <w:bCs/>
              <w:noProof/>
              <w:szCs w:val="26"/>
            </w:rPr>
          </w:pPr>
          <w:hyperlink w:anchor="_Toc138175827" w:history="1">
            <w:r w:rsidR="00E4117B" w:rsidRPr="00E4117B">
              <w:rPr>
                <w:rStyle w:val="Hyperlink"/>
                <w:b/>
                <w:bCs/>
                <w:noProof/>
                <w:szCs w:val="26"/>
              </w:rPr>
              <w:t>3.2.2</w:t>
            </w:r>
            <w:r w:rsidR="00E4117B" w:rsidRPr="00E4117B">
              <w:rPr>
                <w:rFonts w:asciiTheme="minorHAnsi" w:eastAsiaTheme="minorEastAsia" w:hAnsiTheme="minorHAnsi"/>
                <w:b/>
                <w:bCs/>
                <w:noProof/>
                <w:szCs w:val="26"/>
              </w:rPr>
              <w:tab/>
            </w:r>
            <w:r w:rsidR="00E4117B" w:rsidRPr="00E4117B">
              <w:rPr>
                <w:rStyle w:val="Hyperlink"/>
                <w:b/>
                <w:bCs/>
                <w:noProof/>
                <w:szCs w:val="26"/>
              </w:rPr>
              <w:t>Xu hướng</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_Toc138175827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21</w:t>
            </w:r>
            <w:r w:rsidR="00E4117B" w:rsidRPr="00E4117B">
              <w:rPr>
                <w:b/>
                <w:bCs/>
                <w:noProof/>
                <w:webHidden/>
                <w:szCs w:val="26"/>
              </w:rPr>
              <w:fldChar w:fldCharType="end"/>
            </w:r>
          </w:hyperlink>
        </w:p>
        <w:p w14:paraId="25881677" w14:textId="473B6911" w:rsidR="00E4117B" w:rsidRPr="00E4117B" w:rsidRDefault="002407FF" w:rsidP="00E4117B">
          <w:pPr>
            <w:pStyle w:val="TOC3"/>
            <w:tabs>
              <w:tab w:val="left" w:pos="1320"/>
              <w:tab w:val="right" w:leader="dot" w:pos="9350"/>
            </w:tabs>
            <w:rPr>
              <w:rFonts w:asciiTheme="minorHAnsi" w:eastAsiaTheme="minorEastAsia" w:hAnsiTheme="minorHAnsi"/>
              <w:b/>
              <w:bCs/>
              <w:noProof/>
              <w:szCs w:val="26"/>
            </w:rPr>
          </w:pPr>
          <w:hyperlink w:anchor="_Toc138175828" w:history="1">
            <w:r w:rsidR="00E4117B" w:rsidRPr="00E4117B">
              <w:rPr>
                <w:rStyle w:val="Hyperlink"/>
                <w:b/>
                <w:bCs/>
                <w:noProof/>
                <w:szCs w:val="26"/>
              </w:rPr>
              <w:t>3.2.3</w:t>
            </w:r>
            <w:r w:rsidR="00E4117B" w:rsidRPr="00E4117B">
              <w:rPr>
                <w:rFonts w:asciiTheme="minorHAnsi" w:eastAsiaTheme="minorEastAsia" w:hAnsiTheme="minorHAnsi"/>
                <w:b/>
                <w:bCs/>
                <w:noProof/>
                <w:szCs w:val="26"/>
              </w:rPr>
              <w:tab/>
            </w:r>
            <w:r w:rsidR="00E4117B" w:rsidRPr="00E4117B">
              <w:rPr>
                <w:rStyle w:val="Hyperlink"/>
                <w:b/>
                <w:bCs/>
                <w:noProof/>
                <w:szCs w:val="26"/>
              </w:rPr>
              <w:t>Tính chu kỳ</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_Toc138175828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21</w:t>
            </w:r>
            <w:r w:rsidR="00E4117B" w:rsidRPr="00E4117B">
              <w:rPr>
                <w:b/>
                <w:bCs/>
                <w:noProof/>
                <w:webHidden/>
                <w:szCs w:val="26"/>
              </w:rPr>
              <w:fldChar w:fldCharType="end"/>
            </w:r>
          </w:hyperlink>
        </w:p>
        <w:p w14:paraId="70D29371" w14:textId="5CAB8AD4" w:rsidR="00E4117B" w:rsidRPr="00E4117B" w:rsidRDefault="002407FF" w:rsidP="00E4117B">
          <w:pPr>
            <w:pStyle w:val="TOC3"/>
            <w:tabs>
              <w:tab w:val="left" w:pos="1320"/>
              <w:tab w:val="right" w:leader="dot" w:pos="9350"/>
            </w:tabs>
            <w:rPr>
              <w:rFonts w:asciiTheme="minorHAnsi" w:eastAsiaTheme="minorEastAsia" w:hAnsiTheme="minorHAnsi"/>
              <w:b/>
              <w:bCs/>
              <w:noProof/>
              <w:szCs w:val="26"/>
            </w:rPr>
          </w:pPr>
          <w:hyperlink w:anchor="_Toc138175829" w:history="1">
            <w:r w:rsidR="00E4117B" w:rsidRPr="00E4117B">
              <w:rPr>
                <w:rStyle w:val="Hyperlink"/>
                <w:b/>
                <w:bCs/>
                <w:noProof/>
                <w:szCs w:val="26"/>
              </w:rPr>
              <w:t>3.2.4</w:t>
            </w:r>
            <w:r w:rsidR="00E4117B" w:rsidRPr="00E4117B">
              <w:rPr>
                <w:rFonts w:asciiTheme="minorHAnsi" w:eastAsiaTheme="minorEastAsia" w:hAnsiTheme="minorHAnsi"/>
                <w:b/>
                <w:bCs/>
                <w:noProof/>
                <w:szCs w:val="26"/>
              </w:rPr>
              <w:tab/>
            </w:r>
            <w:r w:rsidR="00E4117B" w:rsidRPr="00E4117B">
              <w:rPr>
                <w:rStyle w:val="Hyperlink"/>
                <w:b/>
                <w:bCs/>
                <w:noProof/>
                <w:szCs w:val="26"/>
              </w:rPr>
              <w:t>Nhiễu</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_Toc138175829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21</w:t>
            </w:r>
            <w:r w:rsidR="00E4117B" w:rsidRPr="00E4117B">
              <w:rPr>
                <w:b/>
                <w:bCs/>
                <w:noProof/>
                <w:webHidden/>
                <w:szCs w:val="26"/>
              </w:rPr>
              <w:fldChar w:fldCharType="end"/>
            </w:r>
          </w:hyperlink>
        </w:p>
        <w:p w14:paraId="596F4970" w14:textId="775CE3BF"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30" w:history="1">
            <w:r w:rsidR="00E4117B" w:rsidRPr="00E4117B">
              <w:rPr>
                <w:rStyle w:val="Hyperlink"/>
                <w:b/>
                <w:bCs/>
                <w:noProof/>
                <w:szCs w:val="26"/>
                <w14:scene3d>
                  <w14:camera w14:prst="orthographicFront"/>
                  <w14:lightRig w14:rig="threePt" w14:dir="t">
                    <w14:rot w14:lat="0" w14:lon="0" w14:rev="0"/>
                  </w14:lightRig>
                </w14:scene3d>
              </w:rPr>
              <w:t>3.3</w:t>
            </w:r>
            <w:r w:rsidR="00E4117B" w:rsidRPr="00E4117B">
              <w:rPr>
                <w:rFonts w:asciiTheme="minorHAnsi" w:eastAsiaTheme="minorEastAsia" w:hAnsiTheme="minorHAnsi"/>
                <w:b/>
                <w:bCs/>
                <w:noProof/>
                <w:szCs w:val="26"/>
              </w:rPr>
              <w:tab/>
            </w:r>
            <w:r w:rsidR="00E4117B" w:rsidRPr="00E4117B">
              <w:rPr>
                <w:rStyle w:val="Hyperlink"/>
                <w:b/>
                <w:bCs/>
                <w:noProof/>
                <w:szCs w:val="26"/>
              </w:rPr>
              <w:t>Công cụ và thư viện</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_Toc138175830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22</w:t>
            </w:r>
            <w:r w:rsidR="00E4117B" w:rsidRPr="00E4117B">
              <w:rPr>
                <w:b/>
                <w:bCs/>
                <w:noProof/>
                <w:webHidden/>
                <w:szCs w:val="26"/>
              </w:rPr>
              <w:fldChar w:fldCharType="end"/>
            </w:r>
          </w:hyperlink>
        </w:p>
        <w:p w14:paraId="1D614367" w14:textId="4C08D724" w:rsidR="00E4117B" w:rsidRPr="00E4117B" w:rsidRDefault="002407FF" w:rsidP="00E4117B">
          <w:pPr>
            <w:pStyle w:val="TOC3"/>
            <w:tabs>
              <w:tab w:val="left" w:pos="1320"/>
              <w:tab w:val="right" w:leader="dot" w:pos="9350"/>
            </w:tabs>
            <w:rPr>
              <w:rFonts w:asciiTheme="minorHAnsi" w:eastAsiaTheme="minorEastAsia" w:hAnsiTheme="minorHAnsi"/>
              <w:b/>
              <w:bCs/>
              <w:noProof/>
              <w:szCs w:val="26"/>
            </w:rPr>
          </w:pPr>
          <w:hyperlink w:anchor="_Toc138175831" w:history="1">
            <w:r w:rsidR="00E4117B" w:rsidRPr="00E4117B">
              <w:rPr>
                <w:rStyle w:val="Hyperlink"/>
                <w:b/>
                <w:bCs/>
                <w:noProof/>
                <w:szCs w:val="26"/>
              </w:rPr>
              <w:t>3.3.1</w:t>
            </w:r>
            <w:r w:rsidR="00E4117B" w:rsidRPr="00E4117B">
              <w:rPr>
                <w:rFonts w:asciiTheme="minorHAnsi" w:eastAsiaTheme="minorEastAsia" w:hAnsiTheme="minorHAnsi"/>
                <w:b/>
                <w:bCs/>
                <w:noProof/>
                <w:szCs w:val="26"/>
              </w:rPr>
              <w:tab/>
            </w:r>
            <w:r w:rsidR="00E4117B" w:rsidRPr="00E4117B">
              <w:rPr>
                <w:rStyle w:val="Hyperlink"/>
                <w:b/>
                <w:bCs/>
                <w:noProof/>
                <w:szCs w:val="26"/>
              </w:rPr>
              <w:t>Công cụ</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_Toc138175831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22</w:t>
            </w:r>
            <w:r w:rsidR="00E4117B" w:rsidRPr="00E4117B">
              <w:rPr>
                <w:b/>
                <w:bCs/>
                <w:noProof/>
                <w:webHidden/>
                <w:szCs w:val="26"/>
              </w:rPr>
              <w:fldChar w:fldCharType="end"/>
            </w:r>
          </w:hyperlink>
        </w:p>
        <w:p w14:paraId="3763879B" w14:textId="49BBB204" w:rsidR="00E4117B" w:rsidRPr="00E4117B" w:rsidRDefault="002407FF" w:rsidP="00E4117B">
          <w:pPr>
            <w:pStyle w:val="TOC3"/>
            <w:tabs>
              <w:tab w:val="left" w:pos="1320"/>
              <w:tab w:val="right" w:leader="dot" w:pos="9350"/>
            </w:tabs>
            <w:rPr>
              <w:rFonts w:asciiTheme="minorHAnsi" w:eastAsiaTheme="minorEastAsia" w:hAnsiTheme="minorHAnsi"/>
              <w:b/>
              <w:bCs/>
              <w:noProof/>
              <w:szCs w:val="26"/>
            </w:rPr>
          </w:pPr>
          <w:hyperlink w:anchor="_Toc138175832" w:history="1">
            <w:r w:rsidR="00E4117B" w:rsidRPr="00E4117B">
              <w:rPr>
                <w:rStyle w:val="Hyperlink"/>
                <w:b/>
                <w:bCs/>
                <w:noProof/>
                <w:szCs w:val="26"/>
              </w:rPr>
              <w:t>3.3.2</w:t>
            </w:r>
            <w:r w:rsidR="00E4117B" w:rsidRPr="00E4117B">
              <w:rPr>
                <w:rFonts w:asciiTheme="minorHAnsi" w:eastAsiaTheme="minorEastAsia" w:hAnsiTheme="minorHAnsi"/>
                <w:b/>
                <w:bCs/>
                <w:noProof/>
                <w:szCs w:val="26"/>
              </w:rPr>
              <w:tab/>
            </w:r>
            <w:r w:rsidR="00E4117B" w:rsidRPr="00E4117B">
              <w:rPr>
                <w:rStyle w:val="Hyperlink"/>
                <w:b/>
                <w:bCs/>
                <w:noProof/>
                <w:szCs w:val="26"/>
              </w:rPr>
              <w:t>Thư viện</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_Toc138175832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22</w:t>
            </w:r>
            <w:r w:rsidR="00E4117B" w:rsidRPr="00E4117B">
              <w:rPr>
                <w:b/>
                <w:bCs/>
                <w:noProof/>
                <w:webHidden/>
                <w:szCs w:val="26"/>
              </w:rPr>
              <w:fldChar w:fldCharType="end"/>
            </w:r>
          </w:hyperlink>
        </w:p>
        <w:p w14:paraId="00562033" w14:textId="32D2B80C" w:rsidR="00E4117B" w:rsidRPr="00E4117B" w:rsidRDefault="002407FF" w:rsidP="00E4117B">
          <w:pPr>
            <w:pStyle w:val="TOC3"/>
            <w:tabs>
              <w:tab w:val="left" w:pos="1320"/>
              <w:tab w:val="right" w:leader="dot" w:pos="9350"/>
            </w:tabs>
            <w:rPr>
              <w:rFonts w:asciiTheme="minorHAnsi" w:eastAsiaTheme="minorEastAsia" w:hAnsiTheme="minorHAnsi"/>
              <w:b/>
              <w:bCs/>
              <w:noProof/>
              <w:szCs w:val="26"/>
            </w:rPr>
          </w:pPr>
          <w:hyperlink w:anchor="_Toc138175833" w:history="1">
            <w:r w:rsidR="00E4117B" w:rsidRPr="00E4117B">
              <w:rPr>
                <w:rStyle w:val="Hyperlink"/>
                <w:b/>
                <w:bCs/>
                <w:noProof/>
                <w:szCs w:val="26"/>
              </w:rPr>
              <w:t>3.3.3</w:t>
            </w:r>
            <w:r w:rsidR="00E4117B" w:rsidRPr="00E4117B">
              <w:rPr>
                <w:rFonts w:asciiTheme="minorHAnsi" w:eastAsiaTheme="minorEastAsia" w:hAnsiTheme="minorHAnsi"/>
                <w:b/>
                <w:bCs/>
                <w:noProof/>
                <w:szCs w:val="26"/>
              </w:rPr>
              <w:tab/>
            </w:r>
            <w:r w:rsidR="00E4117B" w:rsidRPr="00E4117B">
              <w:rPr>
                <w:rStyle w:val="Hyperlink"/>
                <w:b/>
                <w:bCs/>
                <w:noProof/>
                <w:szCs w:val="26"/>
              </w:rPr>
              <w:t>Ngôn ngữ</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_Toc138175833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22</w:t>
            </w:r>
            <w:r w:rsidR="00E4117B" w:rsidRPr="00E4117B">
              <w:rPr>
                <w:b/>
                <w:bCs/>
                <w:noProof/>
                <w:webHidden/>
                <w:szCs w:val="26"/>
              </w:rPr>
              <w:fldChar w:fldCharType="end"/>
            </w:r>
          </w:hyperlink>
        </w:p>
        <w:p w14:paraId="031E04AC" w14:textId="5DE215DC" w:rsidR="00E4117B" w:rsidRPr="00E4117B" w:rsidRDefault="002407FF" w:rsidP="00E4117B">
          <w:pPr>
            <w:pStyle w:val="TOC1"/>
            <w:tabs>
              <w:tab w:val="left" w:pos="1540"/>
              <w:tab w:val="right" w:leader="dot" w:pos="9350"/>
            </w:tabs>
            <w:rPr>
              <w:rFonts w:asciiTheme="minorHAnsi" w:eastAsiaTheme="minorEastAsia" w:hAnsiTheme="minorHAnsi"/>
              <w:b/>
              <w:bCs/>
              <w:noProof/>
              <w:szCs w:val="26"/>
            </w:rPr>
          </w:pPr>
          <w:hyperlink w:anchor="_Toc138175834" w:history="1">
            <w:r w:rsidR="00E4117B" w:rsidRPr="00E4117B">
              <w:rPr>
                <w:rStyle w:val="Hyperlink"/>
                <w:b/>
                <w:bCs/>
                <w:noProof/>
                <w:szCs w:val="26"/>
              </w:rPr>
              <w:t>Chương 4:</w:t>
            </w:r>
            <w:r w:rsidR="00E4117B" w:rsidRPr="00E4117B">
              <w:rPr>
                <w:rFonts w:asciiTheme="minorHAnsi" w:eastAsiaTheme="minorEastAsia" w:hAnsiTheme="minorHAnsi"/>
                <w:b/>
                <w:bCs/>
                <w:noProof/>
                <w:szCs w:val="26"/>
              </w:rPr>
              <w:tab/>
            </w:r>
            <w:r w:rsidR="00E4117B" w:rsidRPr="00E4117B">
              <w:rPr>
                <w:rStyle w:val="Hyperlink"/>
                <w:b/>
                <w:bCs/>
                <w:noProof/>
                <w:szCs w:val="26"/>
              </w:rPr>
              <w:t>PHƯƠNG PHÁP LUẬN</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_Toc138175834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23</w:t>
            </w:r>
            <w:r w:rsidR="00E4117B" w:rsidRPr="00E4117B">
              <w:rPr>
                <w:b/>
                <w:bCs/>
                <w:noProof/>
                <w:webHidden/>
                <w:szCs w:val="26"/>
              </w:rPr>
              <w:fldChar w:fldCharType="end"/>
            </w:r>
          </w:hyperlink>
        </w:p>
        <w:p w14:paraId="31A5DA2F" w14:textId="1702E489"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35" w:history="1">
            <w:r w:rsidR="00E4117B" w:rsidRPr="00E4117B">
              <w:rPr>
                <w:rStyle w:val="Hyperlink"/>
                <w:b/>
                <w:bCs/>
                <w:noProof/>
                <w:szCs w:val="26"/>
                <w14:scene3d>
                  <w14:camera w14:prst="orthographicFront"/>
                  <w14:lightRig w14:rig="threePt" w14:dir="t">
                    <w14:rot w14:lat="0" w14:lon="0" w14:rev="0"/>
                  </w14:lightRig>
                </w14:scene3d>
              </w:rPr>
              <w:t>4.1</w:t>
            </w:r>
            <w:r w:rsidR="00E4117B" w:rsidRPr="00E4117B">
              <w:rPr>
                <w:rFonts w:asciiTheme="minorHAnsi" w:eastAsiaTheme="minorEastAsia" w:hAnsiTheme="minorHAnsi"/>
                <w:b/>
                <w:bCs/>
                <w:noProof/>
                <w:szCs w:val="26"/>
              </w:rPr>
              <w:tab/>
            </w:r>
            <w:r w:rsidR="00E4117B" w:rsidRPr="00E4117B">
              <w:rPr>
                <w:rStyle w:val="Hyperlink"/>
                <w:b/>
                <w:bCs/>
                <w:noProof/>
                <w:szCs w:val="26"/>
              </w:rPr>
              <w:t>Linear Regression</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_Toc138175835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23</w:t>
            </w:r>
            <w:r w:rsidR="00E4117B" w:rsidRPr="00E4117B">
              <w:rPr>
                <w:b/>
                <w:bCs/>
                <w:noProof/>
                <w:webHidden/>
                <w:szCs w:val="26"/>
              </w:rPr>
              <w:fldChar w:fldCharType="end"/>
            </w:r>
          </w:hyperlink>
        </w:p>
        <w:p w14:paraId="42AFF88E" w14:textId="354A0CA3"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36" w:history="1">
            <w:r w:rsidR="00E4117B" w:rsidRPr="00E4117B">
              <w:rPr>
                <w:rStyle w:val="Hyperlink"/>
                <w:b/>
                <w:bCs/>
                <w:noProof/>
                <w:szCs w:val="26"/>
                <w14:scene3d>
                  <w14:camera w14:prst="orthographicFront"/>
                  <w14:lightRig w14:rig="threePt" w14:dir="t">
                    <w14:rot w14:lat="0" w14:lon="0" w14:rev="0"/>
                  </w14:lightRig>
                </w14:scene3d>
              </w:rPr>
              <w:t>4.2</w:t>
            </w:r>
            <w:r w:rsidR="00E4117B" w:rsidRPr="00E4117B">
              <w:rPr>
                <w:rFonts w:asciiTheme="minorHAnsi" w:eastAsiaTheme="minorEastAsia" w:hAnsiTheme="minorHAnsi"/>
                <w:b/>
                <w:bCs/>
                <w:noProof/>
                <w:szCs w:val="26"/>
              </w:rPr>
              <w:tab/>
            </w:r>
            <w:r w:rsidR="00E4117B" w:rsidRPr="00E4117B">
              <w:rPr>
                <w:rStyle w:val="Hyperlink"/>
                <w:b/>
                <w:bCs/>
                <w:noProof/>
                <w:szCs w:val="26"/>
              </w:rPr>
              <w:t>ARIMA</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_Toc138175836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23</w:t>
            </w:r>
            <w:r w:rsidR="00E4117B" w:rsidRPr="00E4117B">
              <w:rPr>
                <w:b/>
                <w:bCs/>
                <w:noProof/>
                <w:webHidden/>
                <w:szCs w:val="26"/>
              </w:rPr>
              <w:fldChar w:fldCharType="end"/>
            </w:r>
          </w:hyperlink>
        </w:p>
        <w:p w14:paraId="73DF4214" w14:textId="73B35DD2"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37" w:history="1">
            <w:r w:rsidR="00E4117B" w:rsidRPr="00E4117B">
              <w:rPr>
                <w:rStyle w:val="Hyperlink"/>
                <w:b/>
                <w:bCs/>
                <w:noProof/>
                <w:szCs w:val="26"/>
                <w14:scene3d>
                  <w14:camera w14:prst="orthographicFront"/>
                  <w14:lightRig w14:rig="threePt" w14:dir="t">
                    <w14:rot w14:lat="0" w14:lon="0" w14:rev="0"/>
                  </w14:lightRig>
                </w14:scene3d>
              </w:rPr>
              <w:t>4.3</w:t>
            </w:r>
            <w:r w:rsidR="00E4117B" w:rsidRPr="00E4117B">
              <w:rPr>
                <w:rFonts w:asciiTheme="minorHAnsi" w:eastAsiaTheme="minorEastAsia" w:hAnsiTheme="minorHAnsi"/>
                <w:b/>
                <w:bCs/>
                <w:noProof/>
                <w:szCs w:val="26"/>
              </w:rPr>
              <w:tab/>
            </w:r>
            <w:r w:rsidR="00E4117B" w:rsidRPr="00E4117B">
              <w:rPr>
                <w:rStyle w:val="Hyperlink"/>
                <w:b/>
                <w:bCs/>
                <w:noProof/>
                <w:szCs w:val="26"/>
              </w:rPr>
              <w:t>ARIMAX</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_Toc138175837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25</w:t>
            </w:r>
            <w:r w:rsidR="00E4117B" w:rsidRPr="00E4117B">
              <w:rPr>
                <w:b/>
                <w:bCs/>
                <w:noProof/>
                <w:webHidden/>
                <w:szCs w:val="26"/>
              </w:rPr>
              <w:fldChar w:fldCharType="end"/>
            </w:r>
          </w:hyperlink>
        </w:p>
        <w:p w14:paraId="56F6DD5E" w14:textId="368F3ED2"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38" w:history="1">
            <w:r w:rsidR="00E4117B" w:rsidRPr="00E4117B">
              <w:rPr>
                <w:rStyle w:val="Hyperlink"/>
                <w:b/>
                <w:bCs/>
                <w:noProof/>
                <w:szCs w:val="26"/>
                <w14:scene3d>
                  <w14:camera w14:prst="orthographicFront"/>
                  <w14:lightRig w14:rig="threePt" w14:dir="t">
                    <w14:rot w14:lat="0" w14:lon="0" w14:rev="0"/>
                  </w14:lightRig>
                </w14:scene3d>
              </w:rPr>
              <w:t>4.4</w:t>
            </w:r>
            <w:r w:rsidR="00E4117B" w:rsidRPr="00E4117B">
              <w:rPr>
                <w:rFonts w:asciiTheme="minorHAnsi" w:eastAsiaTheme="minorEastAsia" w:hAnsiTheme="minorHAnsi"/>
                <w:b/>
                <w:bCs/>
                <w:noProof/>
                <w:szCs w:val="26"/>
              </w:rPr>
              <w:tab/>
            </w:r>
            <w:r w:rsidR="00E4117B" w:rsidRPr="00E4117B">
              <w:rPr>
                <w:rStyle w:val="Hyperlink"/>
                <w:b/>
                <w:bCs/>
                <w:noProof/>
                <w:szCs w:val="26"/>
              </w:rPr>
              <w:t>SARIMAX</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_Toc138175838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25</w:t>
            </w:r>
            <w:r w:rsidR="00E4117B" w:rsidRPr="00E4117B">
              <w:rPr>
                <w:b/>
                <w:bCs/>
                <w:noProof/>
                <w:webHidden/>
                <w:szCs w:val="26"/>
              </w:rPr>
              <w:fldChar w:fldCharType="end"/>
            </w:r>
          </w:hyperlink>
        </w:p>
        <w:p w14:paraId="579752C3" w14:textId="6570345C"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39" w:history="1">
            <w:r w:rsidR="00E4117B" w:rsidRPr="00E4117B">
              <w:rPr>
                <w:rStyle w:val="Hyperlink"/>
                <w:b/>
                <w:bCs/>
                <w:noProof/>
                <w:szCs w:val="26"/>
                <w14:scene3d>
                  <w14:camera w14:prst="orthographicFront"/>
                  <w14:lightRig w14:rig="threePt" w14:dir="t">
                    <w14:rot w14:lat="0" w14:lon="0" w14:rev="0"/>
                  </w14:lightRig>
                </w14:scene3d>
              </w:rPr>
              <w:t>4.5</w:t>
            </w:r>
            <w:r w:rsidR="00E4117B" w:rsidRPr="00E4117B">
              <w:rPr>
                <w:rFonts w:asciiTheme="minorHAnsi" w:eastAsiaTheme="minorEastAsia" w:hAnsiTheme="minorHAnsi"/>
                <w:b/>
                <w:bCs/>
                <w:noProof/>
                <w:szCs w:val="26"/>
              </w:rPr>
              <w:tab/>
            </w:r>
            <w:r w:rsidR="00E4117B" w:rsidRPr="00E4117B">
              <w:rPr>
                <w:rStyle w:val="Hyperlink"/>
                <w:b/>
                <w:bCs/>
                <w:noProof/>
                <w:szCs w:val="26"/>
              </w:rPr>
              <w:t>RNN</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_Toc138175839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26</w:t>
            </w:r>
            <w:r w:rsidR="00E4117B" w:rsidRPr="00E4117B">
              <w:rPr>
                <w:b/>
                <w:bCs/>
                <w:noProof/>
                <w:webHidden/>
                <w:szCs w:val="26"/>
              </w:rPr>
              <w:fldChar w:fldCharType="end"/>
            </w:r>
          </w:hyperlink>
        </w:p>
        <w:p w14:paraId="634EE718" w14:textId="325B6584"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40" w:history="1">
            <w:r w:rsidR="00E4117B" w:rsidRPr="00E4117B">
              <w:rPr>
                <w:rStyle w:val="Hyperlink"/>
                <w:b/>
                <w:bCs/>
                <w:noProof/>
                <w:szCs w:val="26"/>
                <w14:scene3d>
                  <w14:camera w14:prst="orthographicFront"/>
                  <w14:lightRig w14:rig="threePt" w14:dir="t">
                    <w14:rot w14:lat="0" w14:lon="0" w14:rev="0"/>
                  </w14:lightRig>
                </w14:scene3d>
              </w:rPr>
              <w:t>4.6</w:t>
            </w:r>
            <w:r w:rsidR="00E4117B" w:rsidRPr="00E4117B">
              <w:rPr>
                <w:rFonts w:asciiTheme="minorHAnsi" w:eastAsiaTheme="minorEastAsia" w:hAnsiTheme="minorHAnsi"/>
                <w:b/>
                <w:bCs/>
                <w:noProof/>
                <w:szCs w:val="26"/>
              </w:rPr>
              <w:tab/>
            </w:r>
            <w:r w:rsidR="00E4117B" w:rsidRPr="00E4117B">
              <w:rPr>
                <w:rStyle w:val="Hyperlink"/>
                <w:b/>
                <w:bCs/>
                <w:noProof/>
                <w:szCs w:val="26"/>
              </w:rPr>
              <w:t>LSTM (Long Short-Term Memory)</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_Toc138175840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29</w:t>
            </w:r>
            <w:r w:rsidR="00E4117B" w:rsidRPr="00E4117B">
              <w:rPr>
                <w:b/>
                <w:bCs/>
                <w:noProof/>
                <w:webHidden/>
                <w:szCs w:val="26"/>
              </w:rPr>
              <w:fldChar w:fldCharType="end"/>
            </w:r>
          </w:hyperlink>
        </w:p>
        <w:p w14:paraId="65045EE8" w14:textId="2D335C6D"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41" w:history="1">
            <w:r w:rsidR="00E4117B" w:rsidRPr="00E4117B">
              <w:rPr>
                <w:rStyle w:val="Hyperlink"/>
                <w:b/>
                <w:bCs/>
                <w:noProof/>
                <w:szCs w:val="26"/>
                <w14:scene3d>
                  <w14:camera w14:prst="orthographicFront"/>
                  <w14:lightRig w14:rig="threePt" w14:dir="t">
                    <w14:rot w14:lat="0" w14:lon="0" w14:rev="0"/>
                  </w14:lightRig>
                </w14:scene3d>
              </w:rPr>
              <w:t>4.7</w:t>
            </w:r>
            <w:r w:rsidR="00E4117B" w:rsidRPr="00E4117B">
              <w:rPr>
                <w:rFonts w:asciiTheme="minorHAnsi" w:eastAsiaTheme="minorEastAsia" w:hAnsiTheme="minorHAnsi"/>
                <w:b/>
                <w:bCs/>
                <w:noProof/>
                <w:szCs w:val="26"/>
              </w:rPr>
              <w:tab/>
            </w:r>
            <w:r w:rsidR="00E4117B" w:rsidRPr="00E4117B">
              <w:rPr>
                <w:rStyle w:val="Hyperlink"/>
                <w:b/>
                <w:bCs/>
                <w:noProof/>
                <w:szCs w:val="26"/>
              </w:rPr>
              <w:t>Random Forest Regression</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_Toc138175841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31</w:t>
            </w:r>
            <w:r w:rsidR="00E4117B" w:rsidRPr="00E4117B">
              <w:rPr>
                <w:b/>
                <w:bCs/>
                <w:noProof/>
                <w:webHidden/>
                <w:szCs w:val="26"/>
              </w:rPr>
              <w:fldChar w:fldCharType="end"/>
            </w:r>
          </w:hyperlink>
        </w:p>
        <w:p w14:paraId="73B9C64A" w14:textId="5521F2AB"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42" w:history="1">
            <w:r w:rsidR="00E4117B" w:rsidRPr="00E4117B">
              <w:rPr>
                <w:rStyle w:val="Hyperlink"/>
                <w:b/>
                <w:bCs/>
                <w:noProof/>
                <w:szCs w:val="26"/>
                <w14:scene3d>
                  <w14:camera w14:prst="orthographicFront"/>
                  <w14:lightRig w14:rig="threePt" w14:dir="t">
                    <w14:rot w14:lat="0" w14:lon="0" w14:rev="0"/>
                  </w14:lightRig>
                </w14:scene3d>
              </w:rPr>
              <w:t>4.8</w:t>
            </w:r>
            <w:r w:rsidR="00E4117B" w:rsidRPr="00E4117B">
              <w:rPr>
                <w:rFonts w:asciiTheme="minorHAnsi" w:eastAsiaTheme="minorEastAsia" w:hAnsiTheme="minorHAnsi"/>
                <w:b/>
                <w:bCs/>
                <w:noProof/>
                <w:szCs w:val="26"/>
              </w:rPr>
              <w:tab/>
            </w:r>
            <w:r w:rsidR="00E4117B" w:rsidRPr="00E4117B">
              <w:rPr>
                <w:rStyle w:val="Hyperlink"/>
                <w:b/>
                <w:bCs/>
                <w:noProof/>
                <w:szCs w:val="26"/>
              </w:rPr>
              <w:t>CNN_LSTM</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_Toc138175842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33</w:t>
            </w:r>
            <w:r w:rsidR="00E4117B" w:rsidRPr="00E4117B">
              <w:rPr>
                <w:b/>
                <w:bCs/>
                <w:noProof/>
                <w:webHidden/>
                <w:szCs w:val="26"/>
              </w:rPr>
              <w:fldChar w:fldCharType="end"/>
            </w:r>
          </w:hyperlink>
        </w:p>
        <w:p w14:paraId="38F9072F" w14:textId="279A3631"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43" w:history="1">
            <w:r w:rsidR="00E4117B" w:rsidRPr="00E4117B">
              <w:rPr>
                <w:rStyle w:val="Hyperlink"/>
                <w:b/>
                <w:bCs/>
                <w:noProof/>
                <w:szCs w:val="26"/>
                <w14:scene3d>
                  <w14:camera w14:prst="orthographicFront"/>
                  <w14:lightRig w14:rig="threePt" w14:dir="t">
                    <w14:rot w14:lat="0" w14:lon="0" w14:rev="0"/>
                  </w14:lightRig>
                </w14:scene3d>
              </w:rPr>
              <w:t>4.9</w:t>
            </w:r>
            <w:r w:rsidR="00E4117B" w:rsidRPr="00E4117B">
              <w:rPr>
                <w:rFonts w:asciiTheme="minorHAnsi" w:eastAsiaTheme="minorEastAsia" w:hAnsiTheme="minorHAnsi"/>
                <w:b/>
                <w:bCs/>
                <w:noProof/>
                <w:szCs w:val="26"/>
              </w:rPr>
              <w:tab/>
            </w:r>
            <w:r w:rsidR="00E4117B" w:rsidRPr="00E4117B">
              <w:rPr>
                <w:rStyle w:val="Hyperlink"/>
                <w:b/>
                <w:bCs/>
                <w:noProof/>
                <w:szCs w:val="26"/>
              </w:rPr>
              <w:t>XGBOOST</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_Toc138175843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34</w:t>
            </w:r>
            <w:r w:rsidR="00E4117B" w:rsidRPr="00E4117B">
              <w:rPr>
                <w:b/>
                <w:bCs/>
                <w:noProof/>
                <w:webHidden/>
                <w:szCs w:val="26"/>
              </w:rPr>
              <w:fldChar w:fldCharType="end"/>
            </w:r>
          </w:hyperlink>
        </w:p>
        <w:p w14:paraId="44956B1E" w14:textId="28584A6E" w:rsidR="00E4117B" w:rsidRPr="00E4117B" w:rsidRDefault="002407FF" w:rsidP="00E4117B">
          <w:pPr>
            <w:pStyle w:val="TOC2"/>
            <w:tabs>
              <w:tab w:val="left" w:pos="1100"/>
              <w:tab w:val="right" w:leader="dot" w:pos="9350"/>
            </w:tabs>
            <w:rPr>
              <w:rFonts w:asciiTheme="minorHAnsi" w:eastAsiaTheme="minorEastAsia" w:hAnsiTheme="minorHAnsi"/>
              <w:b/>
              <w:bCs/>
              <w:noProof/>
              <w:szCs w:val="26"/>
            </w:rPr>
          </w:pPr>
          <w:hyperlink w:anchor="_Toc138175844" w:history="1">
            <w:r w:rsidR="00E4117B" w:rsidRPr="00E4117B">
              <w:rPr>
                <w:rStyle w:val="Hyperlink"/>
                <w:b/>
                <w:bCs/>
                <w:noProof/>
                <w:szCs w:val="26"/>
                <w14:scene3d>
                  <w14:camera w14:prst="orthographicFront"/>
                  <w14:lightRig w14:rig="threePt" w14:dir="t">
                    <w14:rot w14:lat="0" w14:lon="0" w14:rev="0"/>
                  </w14:lightRig>
                </w14:scene3d>
              </w:rPr>
              <w:t>4.10</w:t>
            </w:r>
            <w:r w:rsidR="00E4117B" w:rsidRPr="00E4117B">
              <w:rPr>
                <w:rFonts w:asciiTheme="minorHAnsi" w:eastAsiaTheme="minorEastAsia" w:hAnsiTheme="minorHAnsi"/>
                <w:b/>
                <w:bCs/>
                <w:noProof/>
                <w:szCs w:val="26"/>
              </w:rPr>
              <w:tab/>
            </w:r>
            <w:r w:rsidR="00E4117B" w:rsidRPr="00E4117B">
              <w:rPr>
                <w:rStyle w:val="Hyperlink"/>
                <w:b/>
                <w:bCs/>
                <w:noProof/>
                <w:szCs w:val="26"/>
              </w:rPr>
              <w:t>GRU</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_Toc138175844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36</w:t>
            </w:r>
            <w:r w:rsidR="00E4117B" w:rsidRPr="00E4117B">
              <w:rPr>
                <w:b/>
                <w:bCs/>
                <w:noProof/>
                <w:webHidden/>
                <w:szCs w:val="26"/>
              </w:rPr>
              <w:fldChar w:fldCharType="end"/>
            </w:r>
          </w:hyperlink>
        </w:p>
        <w:p w14:paraId="333B3DF5" w14:textId="5F7CDB21" w:rsidR="00E4117B" w:rsidRPr="00E4117B" w:rsidRDefault="002407FF" w:rsidP="00E4117B">
          <w:pPr>
            <w:pStyle w:val="TOC2"/>
            <w:tabs>
              <w:tab w:val="left" w:pos="1100"/>
              <w:tab w:val="right" w:leader="dot" w:pos="9350"/>
            </w:tabs>
            <w:rPr>
              <w:rFonts w:asciiTheme="minorHAnsi" w:eastAsiaTheme="minorEastAsia" w:hAnsiTheme="minorHAnsi"/>
              <w:b/>
              <w:bCs/>
              <w:noProof/>
              <w:szCs w:val="26"/>
            </w:rPr>
          </w:pPr>
          <w:hyperlink w:anchor="_Toc138175845" w:history="1">
            <w:r w:rsidR="00E4117B" w:rsidRPr="00E4117B">
              <w:rPr>
                <w:rStyle w:val="Hyperlink"/>
                <w:b/>
                <w:bCs/>
                <w:noProof/>
                <w:szCs w:val="26"/>
                <w14:scene3d>
                  <w14:camera w14:prst="orthographicFront"/>
                  <w14:lightRig w14:rig="threePt" w14:dir="t">
                    <w14:rot w14:lat="0" w14:lon="0" w14:rev="0"/>
                  </w14:lightRig>
                </w14:scene3d>
              </w:rPr>
              <w:t>4.11</w:t>
            </w:r>
            <w:r w:rsidR="00E4117B" w:rsidRPr="00E4117B">
              <w:rPr>
                <w:rFonts w:asciiTheme="minorHAnsi" w:eastAsiaTheme="minorEastAsia" w:hAnsiTheme="minorHAnsi"/>
                <w:b/>
                <w:bCs/>
                <w:noProof/>
                <w:szCs w:val="26"/>
              </w:rPr>
              <w:tab/>
            </w:r>
            <w:r w:rsidR="00E4117B" w:rsidRPr="00E4117B">
              <w:rPr>
                <w:rStyle w:val="Hyperlink"/>
                <w:b/>
                <w:bCs/>
                <w:noProof/>
                <w:szCs w:val="26"/>
              </w:rPr>
              <w:t>BNN</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_Toc138175845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37</w:t>
            </w:r>
            <w:r w:rsidR="00E4117B" w:rsidRPr="00E4117B">
              <w:rPr>
                <w:b/>
                <w:bCs/>
                <w:noProof/>
                <w:webHidden/>
                <w:szCs w:val="26"/>
              </w:rPr>
              <w:fldChar w:fldCharType="end"/>
            </w:r>
          </w:hyperlink>
        </w:p>
        <w:p w14:paraId="02C4B49A" w14:textId="21EC3823" w:rsidR="00E4117B" w:rsidRPr="00E4117B" w:rsidRDefault="002407FF" w:rsidP="00E4117B">
          <w:pPr>
            <w:pStyle w:val="TOC1"/>
            <w:tabs>
              <w:tab w:val="left" w:pos="1540"/>
              <w:tab w:val="right" w:leader="dot" w:pos="9350"/>
            </w:tabs>
            <w:rPr>
              <w:rFonts w:asciiTheme="minorHAnsi" w:eastAsiaTheme="minorEastAsia" w:hAnsiTheme="minorHAnsi"/>
              <w:b/>
              <w:bCs/>
              <w:noProof/>
              <w:szCs w:val="26"/>
            </w:rPr>
          </w:pPr>
          <w:hyperlink w:anchor="_Toc138175846" w:history="1">
            <w:r w:rsidR="00E4117B" w:rsidRPr="00E4117B">
              <w:rPr>
                <w:rStyle w:val="Hyperlink"/>
                <w:b/>
                <w:bCs/>
                <w:noProof/>
                <w:szCs w:val="26"/>
              </w:rPr>
              <w:t>Chương 5:</w:t>
            </w:r>
            <w:r w:rsidR="00E4117B" w:rsidRPr="00E4117B">
              <w:rPr>
                <w:rFonts w:asciiTheme="minorHAnsi" w:eastAsiaTheme="minorEastAsia" w:hAnsiTheme="minorHAnsi"/>
                <w:b/>
                <w:bCs/>
                <w:noProof/>
                <w:szCs w:val="26"/>
              </w:rPr>
              <w:tab/>
            </w:r>
            <w:r w:rsidR="00E4117B" w:rsidRPr="00E4117B">
              <w:rPr>
                <w:rStyle w:val="Hyperlink"/>
                <w:b/>
                <w:bCs/>
                <w:noProof/>
                <w:szCs w:val="26"/>
              </w:rPr>
              <w:t>THỰC NGHIỆM</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_Toc138175846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39</w:t>
            </w:r>
            <w:r w:rsidR="00E4117B" w:rsidRPr="00E4117B">
              <w:rPr>
                <w:b/>
                <w:bCs/>
                <w:noProof/>
                <w:webHidden/>
                <w:szCs w:val="26"/>
              </w:rPr>
              <w:fldChar w:fldCharType="end"/>
            </w:r>
          </w:hyperlink>
        </w:p>
        <w:p w14:paraId="4F512E31" w14:textId="6BB3BBB1"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47" w:history="1">
            <w:r w:rsidR="00E4117B" w:rsidRPr="00E4117B">
              <w:rPr>
                <w:rStyle w:val="Hyperlink"/>
                <w:b/>
                <w:bCs/>
                <w:noProof/>
                <w:szCs w:val="26"/>
                <w14:scene3d>
                  <w14:camera w14:prst="orthographicFront"/>
                  <w14:lightRig w14:rig="threePt" w14:dir="t">
                    <w14:rot w14:lat="0" w14:lon="0" w14:rev="0"/>
                  </w14:lightRig>
                </w14:scene3d>
              </w:rPr>
              <w:t>5.1</w:t>
            </w:r>
            <w:r w:rsidR="00E4117B" w:rsidRPr="00E4117B">
              <w:rPr>
                <w:rFonts w:asciiTheme="minorHAnsi" w:eastAsiaTheme="minorEastAsia" w:hAnsiTheme="minorHAnsi"/>
                <w:b/>
                <w:bCs/>
                <w:noProof/>
                <w:szCs w:val="26"/>
              </w:rPr>
              <w:tab/>
            </w:r>
            <w:r w:rsidR="00E4117B" w:rsidRPr="00E4117B">
              <w:rPr>
                <w:rStyle w:val="Hyperlink"/>
                <w:b/>
                <w:bCs/>
                <w:noProof/>
                <w:szCs w:val="26"/>
              </w:rPr>
              <w:t>Độ đo</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_Toc138175847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39</w:t>
            </w:r>
            <w:r w:rsidR="00E4117B" w:rsidRPr="00E4117B">
              <w:rPr>
                <w:b/>
                <w:bCs/>
                <w:noProof/>
                <w:webHidden/>
                <w:szCs w:val="26"/>
              </w:rPr>
              <w:fldChar w:fldCharType="end"/>
            </w:r>
          </w:hyperlink>
        </w:p>
        <w:p w14:paraId="7865FB1F" w14:textId="1BE02F5F" w:rsidR="00E4117B" w:rsidRPr="00E4117B" w:rsidRDefault="002407FF" w:rsidP="00E4117B">
          <w:pPr>
            <w:pStyle w:val="TOC3"/>
            <w:tabs>
              <w:tab w:val="left" w:pos="1320"/>
              <w:tab w:val="right" w:leader="dot" w:pos="9350"/>
            </w:tabs>
            <w:rPr>
              <w:rFonts w:asciiTheme="minorHAnsi" w:eastAsiaTheme="minorEastAsia" w:hAnsiTheme="minorHAnsi"/>
              <w:b/>
              <w:bCs/>
              <w:noProof/>
              <w:szCs w:val="26"/>
            </w:rPr>
          </w:pPr>
          <w:hyperlink w:anchor="_Toc138175848" w:history="1">
            <w:r w:rsidR="00E4117B" w:rsidRPr="00E4117B">
              <w:rPr>
                <w:rStyle w:val="Hyperlink"/>
                <w:b/>
                <w:bCs/>
                <w:noProof/>
                <w:szCs w:val="26"/>
              </w:rPr>
              <w:t>5.1.1</w:t>
            </w:r>
            <w:r w:rsidR="00E4117B" w:rsidRPr="00E4117B">
              <w:rPr>
                <w:rFonts w:asciiTheme="minorHAnsi" w:eastAsiaTheme="minorEastAsia" w:hAnsiTheme="minorHAnsi"/>
                <w:b/>
                <w:bCs/>
                <w:noProof/>
                <w:szCs w:val="26"/>
              </w:rPr>
              <w:tab/>
            </w:r>
            <w:r w:rsidR="00E4117B" w:rsidRPr="00E4117B">
              <w:rPr>
                <w:rStyle w:val="Hyperlink"/>
                <w:b/>
                <w:bCs/>
                <w:noProof/>
                <w:szCs w:val="26"/>
              </w:rPr>
              <w:t>Root Mean Square Error – RMSE</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_Toc138175848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39</w:t>
            </w:r>
            <w:r w:rsidR="00E4117B" w:rsidRPr="00E4117B">
              <w:rPr>
                <w:b/>
                <w:bCs/>
                <w:noProof/>
                <w:webHidden/>
                <w:szCs w:val="26"/>
              </w:rPr>
              <w:fldChar w:fldCharType="end"/>
            </w:r>
          </w:hyperlink>
        </w:p>
        <w:p w14:paraId="7B5FC5A0" w14:textId="6DB6ECD8" w:rsidR="00E4117B" w:rsidRPr="00E4117B" w:rsidRDefault="002407FF" w:rsidP="00E4117B">
          <w:pPr>
            <w:pStyle w:val="TOC3"/>
            <w:tabs>
              <w:tab w:val="left" w:pos="1320"/>
              <w:tab w:val="right" w:leader="dot" w:pos="9350"/>
            </w:tabs>
            <w:rPr>
              <w:rFonts w:asciiTheme="minorHAnsi" w:eastAsiaTheme="minorEastAsia" w:hAnsiTheme="minorHAnsi"/>
              <w:b/>
              <w:bCs/>
              <w:noProof/>
              <w:szCs w:val="26"/>
            </w:rPr>
          </w:pPr>
          <w:hyperlink w:anchor="_Toc138175849" w:history="1">
            <w:r w:rsidR="00E4117B" w:rsidRPr="00E4117B">
              <w:rPr>
                <w:rStyle w:val="Hyperlink"/>
                <w:b/>
                <w:bCs/>
                <w:noProof/>
                <w:szCs w:val="26"/>
              </w:rPr>
              <w:t>5.1.2</w:t>
            </w:r>
            <w:r w:rsidR="00E4117B" w:rsidRPr="00E4117B">
              <w:rPr>
                <w:rFonts w:asciiTheme="minorHAnsi" w:eastAsiaTheme="minorEastAsia" w:hAnsiTheme="minorHAnsi"/>
                <w:b/>
                <w:bCs/>
                <w:noProof/>
                <w:szCs w:val="26"/>
              </w:rPr>
              <w:tab/>
            </w:r>
            <w:r w:rsidR="00E4117B" w:rsidRPr="00E4117B">
              <w:rPr>
                <w:rStyle w:val="Hyperlink"/>
                <w:b/>
                <w:bCs/>
                <w:noProof/>
                <w:szCs w:val="26"/>
              </w:rPr>
              <w:t>Mean Absolute Percentage Error – MAPE</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_Toc138175849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39</w:t>
            </w:r>
            <w:r w:rsidR="00E4117B" w:rsidRPr="00E4117B">
              <w:rPr>
                <w:b/>
                <w:bCs/>
                <w:noProof/>
                <w:webHidden/>
                <w:szCs w:val="26"/>
              </w:rPr>
              <w:fldChar w:fldCharType="end"/>
            </w:r>
          </w:hyperlink>
        </w:p>
        <w:p w14:paraId="242D8496" w14:textId="768EB97D" w:rsidR="00E4117B" w:rsidRPr="00E4117B" w:rsidRDefault="002407FF" w:rsidP="00E4117B">
          <w:pPr>
            <w:pStyle w:val="TOC3"/>
            <w:tabs>
              <w:tab w:val="left" w:pos="1320"/>
              <w:tab w:val="right" w:leader="dot" w:pos="9350"/>
            </w:tabs>
            <w:rPr>
              <w:rFonts w:asciiTheme="minorHAnsi" w:eastAsiaTheme="minorEastAsia" w:hAnsiTheme="minorHAnsi"/>
              <w:b/>
              <w:bCs/>
              <w:noProof/>
              <w:szCs w:val="26"/>
            </w:rPr>
          </w:pPr>
          <w:hyperlink w:anchor="_Toc138175850" w:history="1">
            <w:r w:rsidR="00E4117B" w:rsidRPr="00E4117B">
              <w:rPr>
                <w:rStyle w:val="Hyperlink"/>
                <w:b/>
                <w:bCs/>
                <w:noProof/>
                <w:szCs w:val="26"/>
              </w:rPr>
              <w:t>5.1.3</w:t>
            </w:r>
            <w:r w:rsidR="00E4117B" w:rsidRPr="00E4117B">
              <w:rPr>
                <w:rFonts w:asciiTheme="minorHAnsi" w:eastAsiaTheme="minorEastAsia" w:hAnsiTheme="minorHAnsi"/>
                <w:b/>
                <w:bCs/>
                <w:noProof/>
                <w:szCs w:val="26"/>
              </w:rPr>
              <w:tab/>
            </w:r>
            <w:r w:rsidR="00E4117B" w:rsidRPr="00E4117B">
              <w:rPr>
                <w:rStyle w:val="Hyperlink"/>
                <w:b/>
                <w:bCs/>
                <w:noProof/>
                <w:szCs w:val="26"/>
              </w:rPr>
              <w:t>Mean Directional Accuracy – MDA</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_Toc138175850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39</w:t>
            </w:r>
            <w:r w:rsidR="00E4117B" w:rsidRPr="00E4117B">
              <w:rPr>
                <w:b/>
                <w:bCs/>
                <w:noProof/>
                <w:webHidden/>
                <w:szCs w:val="26"/>
              </w:rPr>
              <w:fldChar w:fldCharType="end"/>
            </w:r>
          </w:hyperlink>
        </w:p>
        <w:p w14:paraId="014432E8" w14:textId="25203F3B"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51" w:history="1">
            <w:r w:rsidR="00E4117B" w:rsidRPr="00E4117B">
              <w:rPr>
                <w:rStyle w:val="Hyperlink"/>
                <w:b/>
                <w:bCs/>
                <w:noProof/>
                <w:szCs w:val="26"/>
                <w14:scene3d>
                  <w14:camera w14:prst="orthographicFront"/>
                  <w14:lightRig w14:rig="threePt" w14:dir="t">
                    <w14:rot w14:lat="0" w14:lon="0" w14:rev="0"/>
                  </w14:lightRig>
                </w14:scene3d>
              </w:rPr>
              <w:t>5.2</w:t>
            </w:r>
            <w:r w:rsidR="00E4117B" w:rsidRPr="00E4117B">
              <w:rPr>
                <w:rFonts w:asciiTheme="minorHAnsi" w:eastAsiaTheme="minorEastAsia" w:hAnsiTheme="minorHAnsi"/>
                <w:b/>
                <w:bCs/>
                <w:noProof/>
                <w:szCs w:val="26"/>
              </w:rPr>
              <w:tab/>
            </w:r>
            <w:r w:rsidR="00E4117B" w:rsidRPr="00E4117B">
              <w:rPr>
                <w:rStyle w:val="Hyperlink"/>
                <w:b/>
                <w:bCs/>
                <w:noProof/>
                <w:szCs w:val="26"/>
              </w:rPr>
              <w:t>Cửa sổ trượt</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_Toc138175851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39</w:t>
            </w:r>
            <w:r w:rsidR="00E4117B" w:rsidRPr="00E4117B">
              <w:rPr>
                <w:b/>
                <w:bCs/>
                <w:noProof/>
                <w:webHidden/>
                <w:szCs w:val="26"/>
              </w:rPr>
              <w:fldChar w:fldCharType="end"/>
            </w:r>
          </w:hyperlink>
        </w:p>
        <w:p w14:paraId="30619B8A" w14:textId="1FB4375F"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52" w:history="1">
            <w:r w:rsidR="00E4117B" w:rsidRPr="00E4117B">
              <w:rPr>
                <w:rStyle w:val="Hyperlink"/>
                <w:b/>
                <w:bCs/>
                <w:noProof/>
                <w:szCs w:val="26"/>
                <w14:scene3d>
                  <w14:camera w14:prst="orthographicFront"/>
                  <w14:lightRig w14:rig="threePt" w14:dir="t">
                    <w14:rot w14:lat="0" w14:lon="0" w14:rev="0"/>
                  </w14:lightRig>
                </w14:scene3d>
              </w:rPr>
              <w:t>5.3</w:t>
            </w:r>
            <w:r w:rsidR="00E4117B" w:rsidRPr="00E4117B">
              <w:rPr>
                <w:rFonts w:asciiTheme="minorHAnsi" w:eastAsiaTheme="minorEastAsia" w:hAnsiTheme="minorHAnsi"/>
                <w:b/>
                <w:bCs/>
                <w:noProof/>
                <w:szCs w:val="26"/>
              </w:rPr>
              <w:tab/>
            </w:r>
            <w:r w:rsidR="00E4117B" w:rsidRPr="00E4117B">
              <w:rPr>
                <w:rStyle w:val="Hyperlink"/>
                <w:b/>
                <w:bCs/>
                <w:noProof/>
                <w:szCs w:val="26"/>
              </w:rPr>
              <w:t>ARIMA</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_Toc138175852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40</w:t>
            </w:r>
            <w:r w:rsidR="00E4117B" w:rsidRPr="00E4117B">
              <w:rPr>
                <w:b/>
                <w:bCs/>
                <w:noProof/>
                <w:webHidden/>
                <w:szCs w:val="26"/>
              </w:rPr>
              <w:fldChar w:fldCharType="end"/>
            </w:r>
          </w:hyperlink>
        </w:p>
        <w:p w14:paraId="2B98CBE3" w14:textId="70A07A46"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53" w:history="1">
            <w:r w:rsidR="00E4117B" w:rsidRPr="00E4117B">
              <w:rPr>
                <w:rStyle w:val="Hyperlink"/>
                <w:b/>
                <w:bCs/>
                <w:noProof/>
                <w:szCs w:val="26"/>
                <w14:scene3d>
                  <w14:camera w14:prst="orthographicFront"/>
                  <w14:lightRig w14:rig="threePt" w14:dir="t">
                    <w14:rot w14:lat="0" w14:lon="0" w14:rev="0"/>
                  </w14:lightRig>
                </w14:scene3d>
              </w:rPr>
              <w:t>5.4</w:t>
            </w:r>
            <w:r w:rsidR="00E4117B" w:rsidRPr="00E4117B">
              <w:rPr>
                <w:rFonts w:asciiTheme="minorHAnsi" w:eastAsiaTheme="minorEastAsia" w:hAnsiTheme="minorHAnsi"/>
                <w:b/>
                <w:bCs/>
                <w:noProof/>
                <w:szCs w:val="26"/>
              </w:rPr>
              <w:tab/>
            </w:r>
            <w:r w:rsidR="00E4117B" w:rsidRPr="00E4117B">
              <w:rPr>
                <w:rStyle w:val="Hyperlink"/>
                <w:b/>
                <w:bCs/>
                <w:noProof/>
                <w:szCs w:val="26"/>
              </w:rPr>
              <w:t>ARIMAX</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_Toc138175853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45</w:t>
            </w:r>
            <w:r w:rsidR="00E4117B" w:rsidRPr="00E4117B">
              <w:rPr>
                <w:b/>
                <w:bCs/>
                <w:noProof/>
                <w:webHidden/>
                <w:szCs w:val="26"/>
              </w:rPr>
              <w:fldChar w:fldCharType="end"/>
            </w:r>
          </w:hyperlink>
        </w:p>
        <w:p w14:paraId="1FD27EC6" w14:textId="5B5C020C"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54" w:history="1">
            <w:r w:rsidR="00E4117B" w:rsidRPr="00E4117B">
              <w:rPr>
                <w:rStyle w:val="Hyperlink"/>
                <w:b/>
                <w:bCs/>
                <w:noProof/>
                <w:szCs w:val="26"/>
                <w14:scene3d>
                  <w14:camera w14:prst="orthographicFront"/>
                  <w14:lightRig w14:rig="threePt" w14:dir="t">
                    <w14:rot w14:lat="0" w14:lon="0" w14:rev="0"/>
                  </w14:lightRig>
                </w14:scene3d>
              </w:rPr>
              <w:t>5.5</w:t>
            </w:r>
            <w:r w:rsidR="00E4117B" w:rsidRPr="00E4117B">
              <w:rPr>
                <w:rFonts w:asciiTheme="minorHAnsi" w:eastAsiaTheme="minorEastAsia" w:hAnsiTheme="minorHAnsi"/>
                <w:b/>
                <w:bCs/>
                <w:noProof/>
                <w:szCs w:val="26"/>
              </w:rPr>
              <w:tab/>
            </w:r>
            <w:r w:rsidR="00E4117B" w:rsidRPr="00E4117B">
              <w:rPr>
                <w:rStyle w:val="Hyperlink"/>
                <w:b/>
                <w:bCs/>
                <w:noProof/>
                <w:szCs w:val="26"/>
              </w:rPr>
              <w:t>SARIMAX</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_Toc138175854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49</w:t>
            </w:r>
            <w:r w:rsidR="00E4117B" w:rsidRPr="00E4117B">
              <w:rPr>
                <w:b/>
                <w:bCs/>
                <w:noProof/>
                <w:webHidden/>
                <w:szCs w:val="26"/>
              </w:rPr>
              <w:fldChar w:fldCharType="end"/>
            </w:r>
          </w:hyperlink>
        </w:p>
        <w:p w14:paraId="69562FB5" w14:textId="42637A78"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55" w:history="1">
            <w:r w:rsidR="00E4117B" w:rsidRPr="00E4117B">
              <w:rPr>
                <w:rStyle w:val="Hyperlink"/>
                <w:b/>
                <w:bCs/>
                <w:noProof/>
                <w:szCs w:val="26"/>
                <w14:scene3d>
                  <w14:camera w14:prst="orthographicFront"/>
                  <w14:lightRig w14:rig="threePt" w14:dir="t">
                    <w14:rot w14:lat="0" w14:lon="0" w14:rev="0"/>
                  </w14:lightRig>
                </w14:scene3d>
              </w:rPr>
              <w:t>5.6</w:t>
            </w:r>
            <w:r w:rsidR="00E4117B" w:rsidRPr="00E4117B">
              <w:rPr>
                <w:rFonts w:asciiTheme="minorHAnsi" w:eastAsiaTheme="minorEastAsia" w:hAnsiTheme="minorHAnsi"/>
                <w:b/>
                <w:bCs/>
                <w:noProof/>
                <w:szCs w:val="26"/>
              </w:rPr>
              <w:tab/>
            </w:r>
            <w:r w:rsidR="00E4117B" w:rsidRPr="00E4117B">
              <w:rPr>
                <w:rStyle w:val="Hyperlink"/>
                <w:b/>
                <w:bCs/>
                <w:noProof/>
                <w:szCs w:val="26"/>
              </w:rPr>
              <w:t>RNN</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_Toc138175855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55</w:t>
            </w:r>
            <w:r w:rsidR="00E4117B" w:rsidRPr="00E4117B">
              <w:rPr>
                <w:b/>
                <w:bCs/>
                <w:noProof/>
                <w:webHidden/>
                <w:szCs w:val="26"/>
              </w:rPr>
              <w:fldChar w:fldCharType="end"/>
            </w:r>
          </w:hyperlink>
        </w:p>
        <w:p w14:paraId="2A7116AC" w14:textId="1D6F7DC7"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56" w:history="1">
            <w:r w:rsidR="00E4117B" w:rsidRPr="00E4117B">
              <w:rPr>
                <w:rStyle w:val="Hyperlink"/>
                <w:b/>
                <w:bCs/>
                <w:noProof/>
                <w:szCs w:val="26"/>
                <w14:scene3d>
                  <w14:camera w14:prst="orthographicFront"/>
                  <w14:lightRig w14:rig="threePt" w14:dir="t">
                    <w14:rot w14:lat="0" w14:lon="0" w14:rev="0"/>
                  </w14:lightRig>
                </w14:scene3d>
              </w:rPr>
              <w:t>5.7</w:t>
            </w:r>
            <w:r w:rsidR="00E4117B" w:rsidRPr="00E4117B">
              <w:rPr>
                <w:rFonts w:asciiTheme="minorHAnsi" w:eastAsiaTheme="minorEastAsia" w:hAnsiTheme="minorHAnsi"/>
                <w:b/>
                <w:bCs/>
                <w:noProof/>
                <w:szCs w:val="26"/>
              </w:rPr>
              <w:tab/>
            </w:r>
            <w:r w:rsidR="00E4117B" w:rsidRPr="00E4117B">
              <w:rPr>
                <w:rStyle w:val="Hyperlink"/>
                <w:b/>
                <w:bCs/>
                <w:noProof/>
                <w:szCs w:val="26"/>
              </w:rPr>
              <w:t>LSTM (Long – Short Term Memory)</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_Toc138175856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60</w:t>
            </w:r>
            <w:r w:rsidR="00E4117B" w:rsidRPr="00E4117B">
              <w:rPr>
                <w:b/>
                <w:bCs/>
                <w:noProof/>
                <w:webHidden/>
                <w:szCs w:val="26"/>
              </w:rPr>
              <w:fldChar w:fldCharType="end"/>
            </w:r>
          </w:hyperlink>
        </w:p>
        <w:p w14:paraId="4F7F9375" w14:textId="7B5D2882"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57" w:history="1">
            <w:r w:rsidR="00E4117B" w:rsidRPr="00E4117B">
              <w:rPr>
                <w:rStyle w:val="Hyperlink"/>
                <w:b/>
                <w:bCs/>
                <w:noProof/>
                <w:szCs w:val="26"/>
                <w14:scene3d>
                  <w14:camera w14:prst="orthographicFront"/>
                  <w14:lightRig w14:rig="threePt" w14:dir="t">
                    <w14:rot w14:lat="0" w14:lon="0" w14:rev="0"/>
                  </w14:lightRig>
                </w14:scene3d>
              </w:rPr>
              <w:t>5.8</w:t>
            </w:r>
            <w:r w:rsidR="00E4117B" w:rsidRPr="00E4117B">
              <w:rPr>
                <w:rFonts w:asciiTheme="minorHAnsi" w:eastAsiaTheme="minorEastAsia" w:hAnsiTheme="minorHAnsi"/>
                <w:b/>
                <w:bCs/>
                <w:noProof/>
                <w:szCs w:val="26"/>
              </w:rPr>
              <w:tab/>
            </w:r>
            <w:r w:rsidR="00E4117B" w:rsidRPr="00E4117B">
              <w:rPr>
                <w:rStyle w:val="Hyperlink"/>
                <w:b/>
                <w:bCs/>
                <w:noProof/>
                <w:szCs w:val="26"/>
              </w:rPr>
              <w:t>Random Forest</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_Toc138175857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65</w:t>
            </w:r>
            <w:r w:rsidR="00E4117B" w:rsidRPr="00E4117B">
              <w:rPr>
                <w:b/>
                <w:bCs/>
                <w:noProof/>
                <w:webHidden/>
                <w:szCs w:val="26"/>
              </w:rPr>
              <w:fldChar w:fldCharType="end"/>
            </w:r>
          </w:hyperlink>
        </w:p>
        <w:p w14:paraId="6C48DA93" w14:textId="3FDBC71C"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58" w:history="1">
            <w:r w:rsidR="00E4117B" w:rsidRPr="00E4117B">
              <w:rPr>
                <w:rStyle w:val="Hyperlink"/>
                <w:b/>
                <w:bCs/>
                <w:noProof/>
                <w:szCs w:val="26"/>
                <w14:scene3d>
                  <w14:camera w14:prst="orthographicFront"/>
                  <w14:lightRig w14:rig="threePt" w14:dir="t">
                    <w14:rot w14:lat="0" w14:lon="0" w14:rev="0"/>
                  </w14:lightRig>
                </w14:scene3d>
              </w:rPr>
              <w:t>5.9</w:t>
            </w:r>
            <w:r w:rsidR="00E4117B" w:rsidRPr="00E4117B">
              <w:rPr>
                <w:rFonts w:asciiTheme="minorHAnsi" w:eastAsiaTheme="minorEastAsia" w:hAnsiTheme="minorHAnsi"/>
                <w:b/>
                <w:bCs/>
                <w:noProof/>
                <w:szCs w:val="26"/>
              </w:rPr>
              <w:tab/>
            </w:r>
            <w:r w:rsidR="00E4117B" w:rsidRPr="00E4117B">
              <w:rPr>
                <w:rStyle w:val="Hyperlink"/>
                <w:b/>
                <w:bCs/>
                <w:noProof/>
                <w:szCs w:val="26"/>
              </w:rPr>
              <w:t>CNN_LSTM</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_Toc138175858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71</w:t>
            </w:r>
            <w:r w:rsidR="00E4117B" w:rsidRPr="00E4117B">
              <w:rPr>
                <w:b/>
                <w:bCs/>
                <w:noProof/>
                <w:webHidden/>
                <w:szCs w:val="26"/>
              </w:rPr>
              <w:fldChar w:fldCharType="end"/>
            </w:r>
          </w:hyperlink>
        </w:p>
        <w:p w14:paraId="41F628E5" w14:textId="550850B4" w:rsidR="00E4117B" w:rsidRPr="00E4117B" w:rsidRDefault="002407FF" w:rsidP="00E4117B">
          <w:pPr>
            <w:pStyle w:val="TOC2"/>
            <w:tabs>
              <w:tab w:val="left" w:pos="1100"/>
              <w:tab w:val="right" w:leader="dot" w:pos="9350"/>
            </w:tabs>
            <w:rPr>
              <w:rFonts w:asciiTheme="minorHAnsi" w:eastAsiaTheme="minorEastAsia" w:hAnsiTheme="minorHAnsi"/>
              <w:b/>
              <w:bCs/>
              <w:noProof/>
              <w:szCs w:val="26"/>
            </w:rPr>
          </w:pPr>
          <w:hyperlink w:anchor="_Toc138175859" w:history="1">
            <w:r w:rsidR="00E4117B" w:rsidRPr="00E4117B">
              <w:rPr>
                <w:rStyle w:val="Hyperlink"/>
                <w:b/>
                <w:bCs/>
                <w:noProof/>
                <w:szCs w:val="26"/>
                <w14:scene3d>
                  <w14:camera w14:prst="orthographicFront"/>
                  <w14:lightRig w14:rig="threePt" w14:dir="t">
                    <w14:rot w14:lat="0" w14:lon="0" w14:rev="0"/>
                  </w14:lightRig>
                </w14:scene3d>
              </w:rPr>
              <w:t>5.10</w:t>
            </w:r>
            <w:r w:rsidR="00E4117B" w:rsidRPr="00E4117B">
              <w:rPr>
                <w:rFonts w:asciiTheme="minorHAnsi" w:eastAsiaTheme="minorEastAsia" w:hAnsiTheme="minorHAnsi"/>
                <w:b/>
                <w:bCs/>
                <w:noProof/>
                <w:szCs w:val="26"/>
              </w:rPr>
              <w:tab/>
            </w:r>
            <w:r w:rsidR="00E4117B" w:rsidRPr="00E4117B">
              <w:rPr>
                <w:rStyle w:val="Hyperlink"/>
                <w:b/>
                <w:bCs/>
                <w:noProof/>
                <w:szCs w:val="26"/>
              </w:rPr>
              <w:t>Linear Regression</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_Toc138175859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79</w:t>
            </w:r>
            <w:r w:rsidR="00E4117B" w:rsidRPr="00E4117B">
              <w:rPr>
                <w:b/>
                <w:bCs/>
                <w:noProof/>
                <w:webHidden/>
                <w:szCs w:val="26"/>
              </w:rPr>
              <w:fldChar w:fldCharType="end"/>
            </w:r>
          </w:hyperlink>
        </w:p>
        <w:p w14:paraId="1B8BBDD3" w14:textId="78D21BF7" w:rsidR="00E4117B" w:rsidRPr="00E4117B" w:rsidRDefault="002407FF" w:rsidP="00E4117B">
          <w:pPr>
            <w:pStyle w:val="TOC2"/>
            <w:tabs>
              <w:tab w:val="left" w:pos="1100"/>
              <w:tab w:val="right" w:leader="dot" w:pos="9350"/>
            </w:tabs>
            <w:rPr>
              <w:rFonts w:asciiTheme="minorHAnsi" w:eastAsiaTheme="minorEastAsia" w:hAnsiTheme="minorHAnsi"/>
              <w:b/>
              <w:bCs/>
              <w:noProof/>
              <w:szCs w:val="26"/>
            </w:rPr>
          </w:pPr>
          <w:hyperlink w:anchor="_Toc138175860" w:history="1">
            <w:r w:rsidR="00E4117B" w:rsidRPr="00E4117B">
              <w:rPr>
                <w:rStyle w:val="Hyperlink"/>
                <w:b/>
                <w:bCs/>
                <w:noProof/>
                <w:szCs w:val="26"/>
                <w14:scene3d>
                  <w14:camera w14:prst="orthographicFront"/>
                  <w14:lightRig w14:rig="threePt" w14:dir="t">
                    <w14:rot w14:lat="0" w14:lon="0" w14:rev="0"/>
                  </w14:lightRig>
                </w14:scene3d>
              </w:rPr>
              <w:t>5.11</w:t>
            </w:r>
            <w:r w:rsidR="00E4117B" w:rsidRPr="00E4117B">
              <w:rPr>
                <w:rFonts w:asciiTheme="minorHAnsi" w:eastAsiaTheme="minorEastAsia" w:hAnsiTheme="minorHAnsi"/>
                <w:b/>
                <w:bCs/>
                <w:noProof/>
                <w:szCs w:val="26"/>
              </w:rPr>
              <w:tab/>
            </w:r>
            <w:r w:rsidR="00E4117B" w:rsidRPr="00E4117B">
              <w:rPr>
                <w:rStyle w:val="Hyperlink"/>
                <w:b/>
                <w:bCs/>
                <w:noProof/>
                <w:szCs w:val="26"/>
              </w:rPr>
              <w:t>XGBoost</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_Toc138175860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84</w:t>
            </w:r>
            <w:r w:rsidR="00E4117B" w:rsidRPr="00E4117B">
              <w:rPr>
                <w:b/>
                <w:bCs/>
                <w:noProof/>
                <w:webHidden/>
                <w:szCs w:val="26"/>
              </w:rPr>
              <w:fldChar w:fldCharType="end"/>
            </w:r>
          </w:hyperlink>
        </w:p>
        <w:p w14:paraId="5AFDF8F4" w14:textId="061ECA52" w:rsidR="00E4117B" w:rsidRPr="00E4117B" w:rsidRDefault="002407FF" w:rsidP="00E4117B">
          <w:pPr>
            <w:pStyle w:val="TOC2"/>
            <w:tabs>
              <w:tab w:val="left" w:pos="1100"/>
              <w:tab w:val="right" w:leader="dot" w:pos="9350"/>
            </w:tabs>
            <w:rPr>
              <w:rFonts w:asciiTheme="minorHAnsi" w:eastAsiaTheme="minorEastAsia" w:hAnsiTheme="minorHAnsi"/>
              <w:b/>
              <w:bCs/>
              <w:noProof/>
              <w:szCs w:val="26"/>
            </w:rPr>
          </w:pPr>
          <w:hyperlink w:anchor="_Toc138175861" w:history="1">
            <w:r w:rsidR="00E4117B" w:rsidRPr="00E4117B">
              <w:rPr>
                <w:rStyle w:val="Hyperlink"/>
                <w:b/>
                <w:bCs/>
                <w:noProof/>
                <w:szCs w:val="26"/>
                <w14:scene3d>
                  <w14:camera w14:prst="orthographicFront"/>
                  <w14:lightRig w14:rig="threePt" w14:dir="t">
                    <w14:rot w14:lat="0" w14:lon="0" w14:rev="0"/>
                  </w14:lightRig>
                </w14:scene3d>
              </w:rPr>
              <w:t>5.12</w:t>
            </w:r>
            <w:r w:rsidR="00E4117B" w:rsidRPr="00E4117B">
              <w:rPr>
                <w:rFonts w:asciiTheme="minorHAnsi" w:eastAsiaTheme="minorEastAsia" w:hAnsiTheme="minorHAnsi"/>
                <w:b/>
                <w:bCs/>
                <w:noProof/>
                <w:szCs w:val="26"/>
              </w:rPr>
              <w:tab/>
            </w:r>
            <w:r w:rsidR="00E4117B" w:rsidRPr="00E4117B">
              <w:rPr>
                <w:rStyle w:val="Hyperlink"/>
                <w:b/>
                <w:bCs/>
                <w:noProof/>
                <w:szCs w:val="26"/>
              </w:rPr>
              <w:t>GRU</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_Toc138175861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89</w:t>
            </w:r>
            <w:r w:rsidR="00E4117B" w:rsidRPr="00E4117B">
              <w:rPr>
                <w:b/>
                <w:bCs/>
                <w:noProof/>
                <w:webHidden/>
                <w:szCs w:val="26"/>
              </w:rPr>
              <w:fldChar w:fldCharType="end"/>
            </w:r>
          </w:hyperlink>
        </w:p>
        <w:p w14:paraId="5C449669" w14:textId="67526D85" w:rsidR="00E4117B" w:rsidRPr="00E4117B" w:rsidRDefault="002407FF" w:rsidP="00E4117B">
          <w:pPr>
            <w:pStyle w:val="TOC2"/>
            <w:tabs>
              <w:tab w:val="left" w:pos="1100"/>
              <w:tab w:val="right" w:leader="dot" w:pos="9350"/>
            </w:tabs>
            <w:rPr>
              <w:rFonts w:asciiTheme="minorHAnsi" w:eastAsiaTheme="minorEastAsia" w:hAnsiTheme="minorHAnsi"/>
              <w:b/>
              <w:bCs/>
              <w:noProof/>
              <w:szCs w:val="26"/>
            </w:rPr>
          </w:pPr>
          <w:hyperlink w:anchor="_Toc138175862" w:history="1">
            <w:r w:rsidR="00E4117B" w:rsidRPr="00E4117B">
              <w:rPr>
                <w:rStyle w:val="Hyperlink"/>
                <w:b/>
                <w:bCs/>
                <w:noProof/>
                <w:szCs w:val="26"/>
                <w14:scene3d>
                  <w14:camera w14:prst="orthographicFront"/>
                  <w14:lightRig w14:rig="threePt" w14:dir="t">
                    <w14:rot w14:lat="0" w14:lon="0" w14:rev="0"/>
                  </w14:lightRig>
                </w14:scene3d>
              </w:rPr>
              <w:t>5.13</w:t>
            </w:r>
            <w:r w:rsidR="00E4117B" w:rsidRPr="00E4117B">
              <w:rPr>
                <w:rFonts w:asciiTheme="minorHAnsi" w:eastAsiaTheme="minorEastAsia" w:hAnsiTheme="minorHAnsi"/>
                <w:b/>
                <w:bCs/>
                <w:noProof/>
                <w:szCs w:val="26"/>
              </w:rPr>
              <w:tab/>
            </w:r>
            <w:r w:rsidR="00E4117B" w:rsidRPr="00E4117B">
              <w:rPr>
                <w:rStyle w:val="Hyperlink"/>
                <w:b/>
                <w:bCs/>
                <w:noProof/>
                <w:szCs w:val="26"/>
              </w:rPr>
              <w:t>BNN</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_Toc138175862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94</w:t>
            </w:r>
            <w:r w:rsidR="00E4117B" w:rsidRPr="00E4117B">
              <w:rPr>
                <w:b/>
                <w:bCs/>
                <w:noProof/>
                <w:webHidden/>
                <w:szCs w:val="26"/>
              </w:rPr>
              <w:fldChar w:fldCharType="end"/>
            </w:r>
          </w:hyperlink>
        </w:p>
        <w:p w14:paraId="4E4B17F4" w14:textId="25347B28" w:rsidR="00E4117B" w:rsidRPr="00E4117B" w:rsidRDefault="002407FF" w:rsidP="00E4117B">
          <w:pPr>
            <w:pStyle w:val="TOC2"/>
            <w:tabs>
              <w:tab w:val="left" w:pos="1100"/>
              <w:tab w:val="right" w:leader="dot" w:pos="9350"/>
            </w:tabs>
            <w:rPr>
              <w:rFonts w:asciiTheme="minorHAnsi" w:eastAsiaTheme="minorEastAsia" w:hAnsiTheme="minorHAnsi"/>
              <w:b/>
              <w:bCs/>
              <w:noProof/>
              <w:szCs w:val="26"/>
            </w:rPr>
          </w:pPr>
          <w:hyperlink w:anchor="_Toc138175863" w:history="1">
            <w:r w:rsidR="00E4117B" w:rsidRPr="00E4117B">
              <w:rPr>
                <w:rStyle w:val="Hyperlink"/>
                <w:b/>
                <w:bCs/>
                <w:noProof/>
                <w:szCs w:val="26"/>
                <w14:scene3d>
                  <w14:camera w14:prst="orthographicFront"/>
                  <w14:lightRig w14:rig="threePt" w14:dir="t">
                    <w14:rot w14:lat="0" w14:lon="0" w14:rev="0"/>
                  </w14:lightRig>
                </w14:scene3d>
              </w:rPr>
              <w:t>5.14</w:t>
            </w:r>
            <w:r w:rsidR="00E4117B" w:rsidRPr="00E4117B">
              <w:rPr>
                <w:rFonts w:asciiTheme="minorHAnsi" w:eastAsiaTheme="minorEastAsia" w:hAnsiTheme="minorHAnsi"/>
                <w:b/>
                <w:bCs/>
                <w:noProof/>
                <w:szCs w:val="26"/>
              </w:rPr>
              <w:tab/>
            </w:r>
            <w:r w:rsidR="00E4117B" w:rsidRPr="00E4117B">
              <w:rPr>
                <w:rStyle w:val="Hyperlink"/>
                <w:b/>
                <w:bCs/>
                <w:noProof/>
                <w:szCs w:val="26"/>
              </w:rPr>
              <w:t>Dự báo 30 ngày tiếp theo</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_Toc138175863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99</w:t>
            </w:r>
            <w:r w:rsidR="00E4117B" w:rsidRPr="00E4117B">
              <w:rPr>
                <w:b/>
                <w:bCs/>
                <w:noProof/>
                <w:webHidden/>
                <w:szCs w:val="26"/>
              </w:rPr>
              <w:fldChar w:fldCharType="end"/>
            </w:r>
          </w:hyperlink>
        </w:p>
        <w:p w14:paraId="31E2D55E" w14:textId="73AB9FD9" w:rsidR="00E4117B" w:rsidRPr="00E4117B" w:rsidRDefault="002407FF" w:rsidP="00E4117B">
          <w:pPr>
            <w:pStyle w:val="TOC1"/>
            <w:tabs>
              <w:tab w:val="left" w:pos="1540"/>
              <w:tab w:val="right" w:leader="dot" w:pos="9350"/>
            </w:tabs>
            <w:rPr>
              <w:rFonts w:asciiTheme="minorHAnsi" w:eastAsiaTheme="minorEastAsia" w:hAnsiTheme="minorHAnsi"/>
              <w:b/>
              <w:bCs/>
              <w:noProof/>
              <w:szCs w:val="26"/>
            </w:rPr>
          </w:pPr>
          <w:hyperlink w:anchor="_Toc138175864" w:history="1">
            <w:r w:rsidR="00E4117B" w:rsidRPr="00E4117B">
              <w:rPr>
                <w:rStyle w:val="Hyperlink"/>
                <w:b/>
                <w:bCs/>
                <w:noProof/>
                <w:szCs w:val="26"/>
              </w:rPr>
              <w:t>Chương 6:</w:t>
            </w:r>
            <w:r w:rsidR="00E4117B" w:rsidRPr="00E4117B">
              <w:rPr>
                <w:rFonts w:asciiTheme="minorHAnsi" w:eastAsiaTheme="minorEastAsia" w:hAnsiTheme="minorHAnsi"/>
                <w:b/>
                <w:bCs/>
                <w:noProof/>
                <w:szCs w:val="26"/>
              </w:rPr>
              <w:tab/>
            </w:r>
            <w:r w:rsidR="00E4117B" w:rsidRPr="00E4117B">
              <w:rPr>
                <w:rStyle w:val="Hyperlink"/>
                <w:b/>
                <w:bCs/>
                <w:noProof/>
                <w:szCs w:val="26"/>
              </w:rPr>
              <w:t>TỔNG KẾT VÀ NHẬN ĐỊNH</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_Toc138175864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102</w:t>
            </w:r>
            <w:r w:rsidR="00E4117B" w:rsidRPr="00E4117B">
              <w:rPr>
                <w:b/>
                <w:bCs/>
                <w:noProof/>
                <w:webHidden/>
                <w:szCs w:val="26"/>
              </w:rPr>
              <w:fldChar w:fldCharType="end"/>
            </w:r>
          </w:hyperlink>
        </w:p>
        <w:p w14:paraId="662035F0" w14:textId="64166BFA"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65" w:history="1">
            <w:r w:rsidR="00E4117B" w:rsidRPr="00E4117B">
              <w:rPr>
                <w:rStyle w:val="Hyperlink"/>
                <w:b/>
                <w:bCs/>
                <w:noProof/>
                <w:szCs w:val="26"/>
                <w14:scene3d>
                  <w14:camera w14:prst="orthographicFront"/>
                  <w14:lightRig w14:rig="threePt" w14:dir="t">
                    <w14:rot w14:lat="0" w14:lon="0" w14:rev="0"/>
                  </w14:lightRig>
                </w14:scene3d>
              </w:rPr>
              <w:t>6.1</w:t>
            </w:r>
            <w:r w:rsidR="00E4117B" w:rsidRPr="00E4117B">
              <w:rPr>
                <w:rFonts w:asciiTheme="minorHAnsi" w:eastAsiaTheme="minorEastAsia" w:hAnsiTheme="minorHAnsi"/>
                <w:b/>
                <w:bCs/>
                <w:noProof/>
                <w:szCs w:val="26"/>
              </w:rPr>
              <w:tab/>
            </w:r>
            <w:r w:rsidR="00E4117B" w:rsidRPr="00E4117B">
              <w:rPr>
                <w:rStyle w:val="Hyperlink"/>
                <w:b/>
                <w:bCs/>
                <w:noProof/>
                <w:szCs w:val="26"/>
              </w:rPr>
              <w:t>Tổng kết</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_Toc138175865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102</w:t>
            </w:r>
            <w:r w:rsidR="00E4117B" w:rsidRPr="00E4117B">
              <w:rPr>
                <w:b/>
                <w:bCs/>
                <w:noProof/>
                <w:webHidden/>
                <w:szCs w:val="26"/>
              </w:rPr>
              <w:fldChar w:fldCharType="end"/>
            </w:r>
          </w:hyperlink>
        </w:p>
        <w:p w14:paraId="7CC21A44" w14:textId="6E72BAB5" w:rsidR="00E4117B" w:rsidRPr="00E4117B" w:rsidRDefault="002407FF" w:rsidP="00E4117B">
          <w:pPr>
            <w:pStyle w:val="TOC2"/>
            <w:tabs>
              <w:tab w:val="left" w:pos="880"/>
              <w:tab w:val="right" w:leader="dot" w:pos="9350"/>
            </w:tabs>
            <w:rPr>
              <w:rFonts w:asciiTheme="minorHAnsi" w:eastAsiaTheme="minorEastAsia" w:hAnsiTheme="minorHAnsi"/>
              <w:b/>
              <w:bCs/>
              <w:noProof/>
              <w:szCs w:val="26"/>
            </w:rPr>
          </w:pPr>
          <w:hyperlink w:anchor="_Toc138175866" w:history="1">
            <w:r w:rsidR="00E4117B" w:rsidRPr="00E4117B">
              <w:rPr>
                <w:rStyle w:val="Hyperlink"/>
                <w:b/>
                <w:bCs/>
                <w:noProof/>
                <w:szCs w:val="26"/>
                <w14:scene3d>
                  <w14:camera w14:prst="orthographicFront"/>
                  <w14:lightRig w14:rig="threePt" w14:dir="t">
                    <w14:rot w14:lat="0" w14:lon="0" w14:rev="0"/>
                  </w14:lightRig>
                </w14:scene3d>
              </w:rPr>
              <w:t>6.2</w:t>
            </w:r>
            <w:r w:rsidR="00E4117B" w:rsidRPr="00E4117B">
              <w:rPr>
                <w:rFonts w:asciiTheme="minorHAnsi" w:eastAsiaTheme="minorEastAsia" w:hAnsiTheme="minorHAnsi"/>
                <w:b/>
                <w:bCs/>
                <w:noProof/>
                <w:szCs w:val="26"/>
              </w:rPr>
              <w:tab/>
            </w:r>
            <w:r w:rsidR="00E4117B" w:rsidRPr="00E4117B">
              <w:rPr>
                <w:rStyle w:val="Hyperlink"/>
                <w:b/>
                <w:bCs/>
                <w:noProof/>
                <w:szCs w:val="26"/>
              </w:rPr>
              <w:t>Hướng phát triển trong tương lai</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_Toc138175866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104</w:t>
            </w:r>
            <w:r w:rsidR="00E4117B" w:rsidRPr="00E4117B">
              <w:rPr>
                <w:b/>
                <w:bCs/>
                <w:noProof/>
                <w:webHidden/>
                <w:szCs w:val="26"/>
              </w:rPr>
              <w:fldChar w:fldCharType="end"/>
            </w:r>
          </w:hyperlink>
        </w:p>
        <w:p w14:paraId="3D7699FD" w14:textId="1C7D4FEE" w:rsidR="00E4117B" w:rsidRPr="00E4117B" w:rsidRDefault="002407FF" w:rsidP="00E4117B">
          <w:pPr>
            <w:pStyle w:val="TOC1"/>
            <w:tabs>
              <w:tab w:val="left" w:pos="1540"/>
              <w:tab w:val="right" w:leader="dot" w:pos="9350"/>
            </w:tabs>
            <w:rPr>
              <w:rFonts w:asciiTheme="minorHAnsi" w:eastAsiaTheme="minorEastAsia" w:hAnsiTheme="minorHAnsi"/>
              <w:b/>
              <w:bCs/>
              <w:noProof/>
              <w:szCs w:val="26"/>
            </w:rPr>
          </w:pPr>
          <w:hyperlink w:anchor="_Toc138175867" w:history="1">
            <w:r w:rsidR="00E4117B" w:rsidRPr="00E4117B">
              <w:rPr>
                <w:rStyle w:val="Hyperlink"/>
                <w:b/>
                <w:bCs/>
                <w:noProof/>
                <w:szCs w:val="26"/>
              </w:rPr>
              <w:t>Chương 7:</w:t>
            </w:r>
            <w:r w:rsidR="00E4117B" w:rsidRPr="00E4117B">
              <w:rPr>
                <w:rFonts w:asciiTheme="minorHAnsi" w:eastAsiaTheme="minorEastAsia" w:hAnsiTheme="minorHAnsi"/>
                <w:b/>
                <w:bCs/>
                <w:noProof/>
                <w:szCs w:val="26"/>
              </w:rPr>
              <w:tab/>
            </w:r>
            <w:r w:rsidR="00E4117B" w:rsidRPr="00E4117B">
              <w:rPr>
                <w:rStyle w:val="Hyperlink"/>
                <w:b/>
                <w:bCs/>
                <w:noProof/>
                <w:szCs w:val="26"/>
              </w:rPr>
              <w:t>LỜI CẢM ƠN</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_Toc138175867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106</w:t>
            </w:r>
            <w:r w:rsidR="00E4117B" w:rsidRPr="00E4117B">
              <w:rPr>
                <w:b/>
                <w:bCs/>
                <w:noProof/>
                <w:webHidden/>
                <w:szCs w:val="26"/>
              </w:rPr>
              <w:fldChar w:fldCharType="end"/>
            </w:r>
          </w:hyperlink>
        </w:p>
        <w:p w14:paraId="09FE5F59" w14:textId="00D8843A" w:rsidR="00E4117B" w:rsidRDefault="002407FF" w:rsidP="00E4117B">
          <w:pPr>
            <w:pStyle w:val="TOC1"/>
            <w:tabs>
              <w:tab w:val="right" w:leader="dot" w:pos="9350"/>
            </w:tabs>
            <w:rPr>
              <w:rFonts w:asciiTheme="minorHAnsi" w:eastAsiaTheme="minorEastAsia" w:hAnsiTheme="minorHAnsi"/>
              <w:noProof/>
              <w:sz w:val="22"/>
            </w:rPr>
          </w:pPr>
          <w:hyperlink w:anchor="_Toc138175868" w:history="1">
            <w:r w:rsidR="00E4117B" w:rsidRPr="00E4117B">
              <w:rPr>
                <w:rStyle w:val="Hyperlink"/>
                <w:b/>
                <w:bCs/>
                <w:noProof/>
                <w:szCs w:val="26"/>
              </w:rPr>
              <w:t>TÀI LIỆU THAM KHẢO</w:t>
            </w:r>
            <w:r w:rsidR="00E4117B" w:rsidRPr="00E4117B">
              <w:rPr>
                <w:b/>
                <w:bCs/>
                <w:noProof/>
                <w:webHidden/>
                <w:szCs w:val="26"/>
              </w:rPr>
              <w:tab/>
            </w:r>
            <w:r w:rsidR="00E4117B" w:rsidRPr="00E4117B">
              <w:rPr>
                <w:b/>
                <w:bCs/>
                <w:noProof/>
                <w:webHidden/>
                <w:szCs w:val="26"/>
              </w:rPr>
              <w:fldChar w:fldCharType="begin"/>
            </w:r>
            <w:r w:rsidR="00E4117B" w:rsidRPr="00E4117B">
              <w:rPr>
                <w:b/>
                <w:bCs/>
                <w:noProof/>
                <w:webHidden/>
                <w:szCs w:val="26"/>
              </w:rPr>
              <w:instrText xml:space="preserve"> PAGEREF _Toc138175868 \h </w:instrText>
            </w:r>
            <w:r w:rsidR="00E4117B" w:rsidRPr="00E4117B">
              <w:rPr>
                <w:b/>
                <w:bCs/>
                <w:noProof/>
                <w:webHidden/>
                <w:szCs w:val="26"/>
              </w:rPr>
            </w:r>
            <w:r w:rsidR="00E4117B" w:rsidRPr="00E4117B">
              <w:rPr>
                <w:b/>
                <w:bCs/>
                <w:noProof/>
                <w:webHidden/>
                <w:szCs w:val="26"/>
              </w:rPr>
              <w:fldChar w:fldCharType="separate"/>
            </w:r>
            <w:r w:rsidR="00E4117B" w:rsidRPr="00E4117B">
              <w:rPr>
                <w:b/>
                <w:bCs/>
                <w:noProof/>
                <w:webHidden/>
                <w:szCs w:val="26"/>
              </w:rPr>
              <w:t>107</w:t>
            </w:r>
            <w:r w:rsidR="00E4117B" w:rsidRPr="00E4117B">
              <w:rPr>
                <w:b/>
                <w:bCs/>
                <w:noProof/>
                <w:webHidden/>
                <w:szCs w:val="26"/>
              </w:rPr>
              <w:fldChar w:fldCharType="end"/>
            </w:r>
          </w:hyperlink>
        </w:p>
        <w:p w14:paraId="53BC8D32" w14:textId="7E9C840A" w:rsidR="00572D45" w:rsidRPr="00997D56" w:rsidRDefault="00572D45" w:rsidP="00572D45">
          <w:pPr>
            <w:rPr>
              <w:szCs w:val="26"/>
            </w:rPr>
          </w:pPr>
          <w:r w:rsidRPr="00997D56">
            <w:rPr>
              <w:rFonts w:cs="Times New Roman"/>
              <w:b/>
              <w:szCs w:val="26"/>
            </w:rPr>
            <w:fldChar w:fldCharType="end"/>
          </w:r>
        </w:p>
      </w:sdtContent>
    </w:sdt>
    <w:p w14:paraId="640B398A" w14:textId="11639381" w:rsidR="0063639B" w:rsidRPr="00B81438" w:rsidRDefault="0063639B" w:rsidP="002E3D3A">
      <w:pPr>
        <w:rPr>
          <w:rFonts w:cs="Times New Roman"/>
          <w:b/>
          <w:szCs w:val="26"/>
        </w:rPr>
      </w:pPr>
      <w:r w:rsidRPr="00997D56">
        <w:rPr>
          <w:szCs w:val="26"/>
        </w:rPr>
        <w:br w:type="page"/>
      </w:r>
    </w:p>
    <w:p w14:paraId="60D6E61D" w14:textId="5862DED3" w:rsidR="0063639B" w:rsidRPr="00B81438" w:rsidRDefault="0063639B" w:rsidP="00E04FAA">
      <w:pPr>
        <w:pStyle w:val="Heading1"/>
        <w:numPr>
          <w:ilvl w:val="0"/>
          <w:numId w:val="0"/>
        </w:numPr>
        <w:rPr>
          <w:rFonts w:cs="Times New Roman"/>
          <w:color w:val="auto"/>
          <w:sz w:val="26"/>
          <w:szCs w:val="26"/>
        </w:rPr>
      </w:pPr>
      <w:bookmarkStart w:id="8" w:name="_Toc138175817"/>
      <w:r w:rsidRPr="00B81438">
        <w:rPr>
          <w:rFonts w:cs="Times New Roman"/>
          <w:color w:val="auto"/>
          <w:sz w:val="26"/>
          <w:szCs w:val="26"/>
        </w:rPr>
        <w:lastRenderedPageBreak/>
        <w:t>DANH MỤC CÁC BẢNG, HÌNH ẢNH</w:t>
      </w:r>
      <w:bookmarkEnd w:id="8"/>
    </w:p>
    <w:p w14:paraId="2F46DF05" w14:textId="77777777" w:rsidR="0063639B" w:rsidRPr="00997D56" w:rsidRDefault="0063639B" w:rsidP="00E04FAA">
      <w:pPr>
        <w:spacing w:before="240"/>
        <w:rPr>
          <w:rFonts w:cs="Times New Roman"/>
          <w:b/>
          <w:szCs w:val="26"/>
        </w:rPr>
      </w:pPr>
      <w:r w:rsidRPr="00997D56">
        <w:rPr>
          <w:rFonts w:cs="Times New Roman"/>
          <w:b/>
          <w:szCs w:val="26"/>
        </w:rPr>
        <w:t>Danh mục các bảng:</w:t>
      </w:r>
    </w:p>
    <w:p w14:paraId="746B1975" w14:textId="1FBC92D1" w:rsidR="00E4117B" w:rsidRDefault="00572D45">
      <w:pPr>
        <w:pStyle w:val="TableofFigures"/>
        <w:tabs>
          <w:tab w:val="right" w:leader="dot" w:pos="9350"/>
        </w:tabs>
        <w:rPr>
          <w:rFonts w:asciiTheme="minorHAnsi" w:eastAsiaTheme="minorEastAsia" w:hAnsiTheme="minorHAnsi"/>
          <w:noProof/>
          <w:sz w:val="22"/>
        </w:rPr>
      </w:pPr>
      <w:r w:rsidRPr="00997D56">
        <w:rPr>
          <w:rFonts w:cs="Times New Roman"/>
          <w:b/>
          <w:szCs w:val="26"/>
        </w:rPr>
        <w:fldChar w:fldCharType="begin"/>
      </w:r>
      <w:r w:rsidRPr="00997D56">
        <w:rPr>
          <w:rFonts w:cs="Times New Roman"/>
          <w:b/>
          <w:szCs w:val="26"/>
        </w:rPr>
        <w:instrText xml:space="preserve"> TOC \h \z \c "Bảng" </w:instrText>
      </w:r>
      <w:r w:rsidRPr="00997D56">
        <w:rPr>
          <w:rFonts w:cs="Times New Roman"/>
          <w:b/>
          <w:szCs w:val="26"/>
        </w:rPr>
        <w:fldChar w:fldCharType="separate"/>
      </w:r>
      <w:hyperlink w:anchor="_Toc138175869" w:history="1">
        <w:r w:rsidR="00E4117B" w:rsidRPr="00871078">
          <w:rPr>
            <w:rStyle w:val="Hyperlink"/>
            <w:noProof/>
          </w:rPr>
          <w:t>Bảng 3.1. Bảng thống kê mô tả dữ liệu.</w:t>
        </w:r>
        <w:r w:rsidR="00E4117B">
          <w:rPr>
            <w:noProof/>
            <w:webHidden/>
          </w:rPr>
          <w:tab/>
        </w:r>
        <w:r w:rsidR="00E4117B">
          <w:rPr>
            <w:noProof/>
            <w:webHidden/>
          </w:rPr>
          <w:fldChar w:fldCharType="begin"/>
        </w:r>
        <w:r w:rsidR="00E4117B">
          <w:rPr>
            <w:noProof/>
            <w:webHidden/>
          </w:rPr>
          <w:instrText xml:space="preserve"> PAGEREF _Toc138175869 \h </w:instrText>
        </w:r>
        <w:r w:rsidR="00E4117B">
          <w:rPr>
            <w:noProof/>
            <w:webHidden/>
          </w:rPr>
        </w:r>
        <w:r w:rsidR="00E4117B">
          <w:rPr>
            <w:noProof/>
            <w:webHidden/>
          </w:rPr>
          <w:fldChar w:fldCharType="separate"/>
        </w:r>
        <w:r w:rsidR="00E4117B">
          <w:rPr>
            <w:noProof/>
            <w:webHidden/>
          </w:rPr>
          <w:t>17</w:t>
        </w:r>
        <w:r w:rsidR="00E4117B">
          <w:rPr>
            <w:noProof/>
            <w:webHidden/>
          </w:rPr>
          <w:fldChar w:fldCharType="end"/>
        </w:r>
      </w:hyperlink>
    </w:p>
    <w:p w14:paraId="4BBCA2A7" w14:textId="16F97E44" w:rsidR="00E4117B" w:rsidRDefault="002407FF">
      <w:pPr>
        <w:pStyle w:val="TableofFigures"/>
        <w:tabs>
          <w:tab w:val="right" w:leader="dot" w:pos="9350"/>
        </w:tabs>
        <w:rPr>
          <w:rFonts w:asciiTheme="minorHAnsi" w:eastAsiaTheme="minorEastAsia" w:hAnsiTheme="minorHAnsi"/>
          <w:noProof/>
          <w:sz w:val="22"/>
        </w:rPr>
      </w:pPr>
      <w:hyperlink w:anchor="_Toc138175870" w:history="1">
        <w:r w:rsidR="00E4117B" w:rsidRPr="00871078">
          <w:rPr>
            <w:rStyle w:val="Hyperlink"/>
            <w:noProof/>
          </w:rPr>
          <w:t>Bảng 6.1 Bảng so sánh hiệu quả thuật toán trên tập dữ liệu test</w:t>
        </w:r>
        <w:r w:rsidR="00E4117B">
          <w:rPr>
            <w:noProof/>
            <w:webHidden/>
          </w:rPr>
          <w:tab/>
        </w:r>
        <w:r w:rsidR="00E4117B">
          <w:rPr>
            <w:noProof/>
            <w:webHidden/>
          </w:rPr>
          <w:fldChar w:fldCharType="begin"/>
        </w:r>
        <w:r w:rsidR="00E4117B">
          <w:rPr>
            <w:noProof/>
            <w:webHidden/>
          </w:rPr>
          <w:instrText xml:space="preserve"> PAGEREF _Toc138175870 \h </w:instrText>
        </w:r>
        <w:r w:rsidR="00E4117B">
          <w:rPr>
            <w:noProof/>
            <w:webHidden/>
          </w:rPr>
        </w:r>
        <w:r w:rsidR="00E4117B">
          <w:rPr>
            <w:noProof/>
            <w:webHidden/>
          </w:rPr>
          <w:fldChar w:fldCharType="separate"/>
        </w:r>
        <w:r w:rsidR="00E4117B">
          <w:rPr>
            <w:noProof/>
            <w:webHidden/>
          </w:rPr>
          <w:t>103</w:t>
        </w:r>
        <w:r w:rsidR="00E4117B">
          <w:rPr>
            <w:noProof/>
            <w:webHidden/>
          </w:rPr>
          <w:fldChar w:fldCharType="end"/>
        </w:r>
      </w:hyperlink>
    </w:p>
    <w:p w14:paraId="1EB8B1F8" w14:textId="1689A3ED" w:rsidR="00E4117B" w:rsidRDefault="002407FF">
      <w:pPr>
        <w:pStyle w:val="TableofFigures"/>
        <w:tabs>
          <w:tab w:val="right" w:leader="dot" w:pos="9350"/>
        </w:tabs>
        <w:rPr>
          <w:rFonts w:asciiTheme="minorHAnsi" w:eastAsiaTheme="minorEastAsia" w:hAnsiTheme="minorHAnsi"/>
          <w:noProof/>
          <w:sz w:val="22"/>
        </w:rPr>
      </w:pPr>
      <w:hyperlink w:anchor="_Toc138175871" w:history="1">
        <w:r w:rsidR="00E4117B" w:rsidRPr="00871078">
          <w:rPr>
            <w:rStyle w:val="Hyperlink"/>
            <w:noProof/>
          </w:rPr>
          <w:t>Bảng 6.2 Bảng so sánh hiệu quả thuật toán trên tập dữ liệu validation</w:t>
        </w:r>
        <w:r w:rsidR="00E4117B">
          <w:rPr>
            <w:noProof/>
            <w:webHidden/>
          </w:rPr>
          <w:tab/>
        </w:r>
        <w:r w:rsidR="00E4117B">
          <w:rPr>
            <w:noProof/>
            <w:webHidden/>
          </w:rPr>
          <w:fldChar w:fldCharType="begin"/>
        </w:r>
        <w:r w:rsidR="00E4117B">
          <w:rPr>
            <w:noProof/>
            <w:webHidden/>
          </w:rPr>
          <w:instrText xml:space="preserve"> PAGEREF _Toc138175871 \h </w:instrText>
        </w:r>
        <w:r w:rsidR="00E4117B">
          <w:rPr>
            <w:noProof/>
            <w:webHidden/>
          </w:rPr>
        </w:r>
        <w:r w:rsidR="00E4117B">
          <w:rPr>
            <w:noProof/>
            <w:webHidden/>
          </w:rPr>
          <w:fldChar w:fldCharType="separate"/>
        </w:r>
        <w:r w:rsidR="00E4117B">
          <w:rPr>
            <w:noProof/>
            <w:webHidden/>
          </w:rPr>
          <w:t>104</w:t>
        </w:r>
        <w:r w:rsidR="00E4117B">
          <w:rPr>
            <w:noProof/>
            <w:webHidden/>
          </w:rPr>
          <w:fldChar w:fldCharType="end"/>
        </w:r>
      </w:hyperlink>
    </w:p>
    <w:p w14:paraId="2EA49951" w14:textId="2E902DA5" w:rsidR="00572D45" w:rsidRPr="00997D56" w:rsidRDefault="00572D45" w:rsidP="00E04FAA">
      <w:pPr>
        <w:spacing w:before="240"/>
        <w:rPr>
          <w:rFonts w:cs="Times New Roman"/>
          <w:b/>
          <w:szCs w:val="26"/>
        </w:rPr>
      </w:pPr>
      <w:r w:rsidRPr="00997D56">
        <w:rPr>
          <w:rFonts w:cs="Times New Roman"/>
          <w:b/>
          <w:szCs w:val="26"/>
        </w:rPr>
        <w:fldChar w:fldCharType="end"/>
      </w:r>
    </w:p>
    <w:p w14:paraId="4CE69FA7" w14:textId="77777777" w:rsidR="0063639B" w:rsidRPr="00997D56" w:rsidRDefault="0063639B" w:rsidP="00E04FAA">
      <w:pPr>
        <w:spacing w:before="240"/>
        <w:rPr>
          <w:rFonts w:cs="Times New Roman"/>
          <w:b/>
          <w:szCs w:val="26"/>
        </w:rPr>
      </w:pPr>
      <w:r w:rsidRPr="00997D56">
        <w:rPr>
          <w:rFonts w:cs="Times New Roman"/>
          <w:b/>
          <w:szCs w:val="26"/>
        </w:rPr>
        <w:t>Danh mục hình ảnh:</w:t>
      </w:r>
    </w:p>
    <w:p w14:paraId="7EEF3CA0" w14:textId="25CB472C" w:rsidR="0035275F" w:rsidRDefault="00572D45">
      <w:pPr>
        <w:pStyle w:val="TableofFigures"/>
        <w:tabs>
          <w:tab w:val="right" w:leader="dot" w:pos="9350"/>
        </w:tabs>
        <w:rPr>
          <w:rFonts w:asciiTheme="minorHAnsi" w:eastAsiaTheme="minorEastAsia" w:hAnsiTheme="minorHAnsi"/>
          <w:noProof/>
          <w:sz w:val="22"/>
        </w:rPr>
      </w:pPr>
      <w:r w:rsidRPr="006270E8">
        <w:rPr>
          <w:rFonts w:cs="Times New Roman"/>
          <w:bCs/>
          <w:szCs w:val="26"/>
        </w:rPr>
        <w:fldChar w:fldCharType="begin"/>
      </w:r>
      <w:r w:rsidRPr="006270E8">
        <w:rPr>
          <w:rFonts w:cs="Times New Roman"/>
          <w:bCs/>
          <w:szCs w:val="26"/>
        </w:rPr>
        <w:instrText xml:space="preserve"> TOC \h \z \c "Hình" </w:instrText>
      </w:r>
      <w:r w:rsidRPr="006270E8">
        <w:rPr>
          <w:rFonts w:cs="Times New Roman"/>
          <w:bCs/>
          <w:szCs w:val="26"/>
        </w:rPr>
        <w:fldChar w:fldCharType="separate"/>
      </w:r>
      <w:hyperlink w:anchor="_Toc138240570" w:history="1">
        <w:r w:rsidR="0035275F" w:rsidRPr="00DA4263">
          <w:rPr>
            <w:rStyle w:val="Hyperlink"/>
            <w:noProof/>
          </w:rPr>
          <w:t>Hình 3.1. Boxplot của bộ dữ liệu VCB.</w:t>
        </w:r>
        <w:r w:rsidR="0035275F">
          <w:rPr>
            <w:noProof/>
            <w:webHidden/>
          </w:rPr>
          <w:tab/>
        </w:r>
        <w:r w:rsidR="0035275F">
          <w:rPr>
            <w:noProof/>
            <w:webHidden/>
          </w:rPr>
          <w:fldChar w:fldCharType="begin"/>
        </w:r>
        <w:r w:rsidR="0035275F">
          <w:rPr>
            <w:noProof/>
            <w:webHidden/>
          </w:rPr>
          <w:instrText xml:space="preserve"> PAGEREF _Toc138240570 \h </w:instrText>
        </w:r>
        <w:r w:rsidR="0035275F">
          <w:rPr>
            <w:noProof/>
            <w:webHidden/>
          </w:rPr>
        </w:r>
        <w:r w:rsidR="0035275F">
          <w:rPr>
            <w:noProof/>
            <w:webHidden/>
          </w:rPr>
          <w:fldChar w:fldCharType="separate"/>
        </w:r>
        <w:r w:rsidR="0035275F">
          <w:rPr>
            <w:noProof/>
            <w:webHidden/>
          </w:rPr>
          <w:t>18</w:t>
        </w:r>
        <w:r w:rsidR="0035275F">
          <w:rPr>
            <w:noProof/>
            <w:webHidden/>
          </w:rPr>
          <w:fldChar w:fldCharType="end"/>
        </w:r>
      </w:hyperlink>
    </w:p>
    <w:p w14:paraId="3AF5BED6" w14:textId="3819D5A4" w:rsidR="0035275F" w:rsidRDefault="002407FF">
      <w:pPr>
        <w:pStyle w:val="TableofFigures"/>
        <w:tabs>
          <w:tab w:val="right" w:leader="dot" w:pos="9350"/>
        </w:tabs>
        <w:rPr>
          <w:rFonts w:asciiTheme="minorHAnsi" w:eastAsiaTheme="minorEastAsia" w:hAnsiTheme="minorHAnsi"/>
          <w:noProof/>
          <w:sz w:val="22"/>
        </w:rPr>
      </w:pPr>
      <w:hyperlink w:anchor="_Toc138240571" w:history="1">
        <w:r w:rsidR="0035275F" w:rsidRPr="00DA4263">
          <w:rPr>
            <w:rStyle w:val="Hyperlink"/>
            <w:noProof/>
          </w:rPr>
          <w:t>Hình 3.2. Boxplot của bộ dữ liệu BID.</w:t>
        </w:r>
        <w:r w:rsidR="0035275F">
          <w:rPr>
            <w:noProof/>
            <w:webHidden/>
          </w:rPr>
          <w:tab/>
        </w:r>
        <w:r w:rsidR="0035275F">
          <w:rPr>
            <w:noProof/>
            <w:webHidden/>
          </w:rPr>
          <w:fldChar w:fldCharType="begin"/>
        </w:r>
        <w:r w:rsidR="0035275F">
          <w:rPr>
            <w:noProof/>
            <w:webHidden/>
          </w:rPr>
          <w:instrText xml:space="preserve"> PAGEREF _Toc138240571 \h </w:instrText>
        </w:r>
        <w:r w:rsidR="0035275F">
          <w:rPr>
            <w:noProof/>
            <w:webHidden/>
          </w:rPr>
        </w:r>
        <w:r w:rsidR="0035275F">
          <w:rPr>
            <w:noProof/>
            <w:webHidden/>
          </w:rPr>
          <w:fldChar w:fldCharType="separate"/>
        </w:r>
        <w:r w:rsidR="0035275F">
          <w:rPr>
            <w:noProof/>
            <w:webHidden/>
          </w:rPr>
          <w:t>18</w:t>
        </w:r>
        <w:r w:rsidR="0035275F">
          <w:rPr>
            <w:noProof/>
            <w:webHidden/>
          </w:rPr>
          <w:fldChar w:fldCharType="end"/>
        </w:r>
      </w:hyperlink>
    </w:p>
    <w:p w14:paraId="00A6E333" w14:textId="32C3B49D" w:rsidR="0035275F" w:rsidRDefault="002407FF">
      <w:pPr>
        <w:pStyle w:val="TableofFigures"/>
        <w:tabs>
          <w:tab w:val="right" w:leader="dot" w:pos="9350"/>
        </w:tabs>
        <w:rPr>
          <w:rFonts w:asciiTheme="minorHAnsi" w:eastAsiaTheme="minorEastAsia" w:hAnsiTheme="minorHAnsi"/>
          <w:noProof/>
          <w:sz w:val="22"/>
        </w:rPr>
      </w:pPr>
      <w:hyperlink w:anchor="_Toc138240572" w:history="1">
        <w:r w:rsidR="0035275F" w:rsidRPr="00DA4263">
          <w:rPr>
            <w:rStyle w:val="Hyperlink"/>
            <w:noProof/>
          </w:rPr>
          <w:t>Hình 3.3. Boxplot của bộ dữ liệu STB.</w:t>
        </w:r>
        <w:r w:rsidR="0035275F">
          <w:rPr>
            <w:noProof/>
            <w:webHidden/>
          </w:rPr>
          <w:tab/>
        </w:r>
        <w:r w:rsidR="0035275F">
          <w:rPr>
            <w:noProof/>
            <w:webHidden/>
          </w:rPr>
          <w:fldChar w:fldCharType="begin"/>
        </w:r>
        <w:r w:rsidR="0035275F">
          <w:rPr>
            <w:noProof/>
            <w:webHidden/>
          </w:rPr>
          <w:instrText xml:space="preserve"> PAGEREF _Toc138240572 \h </w:instrText>
        </w:r>
        <w:r w:rsidR="0035275F">
          <w:rPr>
            <w:noProof/>
            <w:webHidden/>
          </w:rPr>
        </w:r>
        <w:r w:rsidR="0035275F">
          <w:rPr>
            <w:noProof/>
            <w:webHidden/>
          </w:rPr>
          <w:fldChar w:fldCharType="separate"/>
        </w:r>
        <w:r w:rsidR="0035275F">
          <w:rPr>
            <w:noProof/>
            <w:webHidden/>
          </w:rPr>
          <w:t>19</w:t>
        </w:r>
        <w:r w:rsidR="0035275F">
          <w:rPr>
            <w:noProof/>
            <w:webHidden/>
          </w:rPr>
          <w:fldChar w:fldCharType="end"/>
        </w:r>
      </w:hyperlink>
    </w:p>
    <w:p w14:paraId="1D66CBA2" w14:textId="5377981C" w:rsidR="0035275F" w:rsidRDefault="002407FF">
      <w:pPr>
        <w:pStyle w:val="TableofFigures"/>
        <w:tabs>
          <w:tab w:val="right" w:leader="dot" w:pos="9350"/>
        </w:tabs>
        <w:rPr>
          <w:rFonts w:asciiTheme="minorHAnsi" w:eastAsiaTheme="minorEastAsia" w:hAnsiTheme="minorHAnsi"/>
          <w:noProof/>
          <w:sz w:val="22"/>
        </w:rPr>
      </w:pPr>
      <w:hyperlink w:anchor="_Toc138240573" w:history="1">
        <w:r w:rsidR="0035275F" w:rsidRPr="00DA4263">
          <w:rPr>
            <w:rStyle w:val="Hyperlink"/>
            <w:noProof/>
          </w:rPr>
          <w:t>Hình 3.4. Histogram của bộ dữ liệu VCB.</w:t>
        </w:r>
        <w:r w:rsidR="0035275F">
          <w:rPr>
            <w:noProof/>
            <w:webHidden/>
          </w:rPr>
          <w:tab/>
        </w:r>
        <w:r w:rsidR="0035275F">
          <w:rPr>
            <w:noProof/>
            <w:webHidden/>
          </w:rPr>
          <w:fldChar w:fldCharType="begin"/>
        </w:r>
        <w:r w:rsidR="0035275F">
          <w:rPr>
            <w:noProof/>
            <w:webHidden/>
          </w:rPr>
          <w:instrText xml:space="preserve"> PAGEREF _Toc138240573 \h </w:instrText>
        </w:r>
        <w:r w:rsidR="0035275F">
          <w:rPr>
            <w:noProof/>
            <w:webHidden/>
          </w:rPr>
        </w:r>
        <w:r w:rsidR="0035275F">
          <w:rPr>
            <w:noProof/>
            <w:webHidden/>
          </w:rPr>
          <w:fldChar w:fldCharType="separate"/>
        </w:r>
        <w:r w:rsidR="0035275F">
          <w:rPr>
            <w:noProof/>
            <w:webHidden/>
          </w:rPr>
          <w:t>19</w:t>
        </w:r>
        <w:r w:rsidR="0035275F">
          <w:rPr>
            <w:noProof/>
            <w:webHidden/>
          </w:rPr>
          <w:fldChar w:fldCharType="end"/>
        </w:r>
      </w:hyperlink>
    </w:p>
    <w:p w14:paraId="0B9ED0DC" w14:textId="07430BF5" w:rsidR="0035275F" w:rsidRDefault="002407FF">
      <w:pPr>
        <w:pStyle w:val="TableofFigures"/>
        <w:tabs>
          <w:tab w:val="right" w:leader="dot" w:pos="9350"/>
        </w:tabs>
        <w:rPr>
          <w:rFonts w:asciiTheme="minorHAnsi" w:eastAsiaTheme="minorEastAsia" w:hAnsiTheme="minorHAnsi"/>
          <w:noProof/>
          <w:sz w:val="22"/>
        </w:rPr>
      </w:pPr>
      <w:hyperlink w:anchor="_Toc138240574" w:history="1">
        <w:r w:rsidR="0035275F" w:rsidRPr="00DA4263">
          <w:rPr>
            <w:rStyle w:val="Hyperlink"/>
            <w:noProof/>
          </w:rPr>
          <w:t>Hình 3.5. Histogram của bộ dữ liệu BID.</w:t>
        </w:r>
        <w:r w:rsidR="0035275F">
          <w:rPr>
            <w:noProof/>
            <w:webHidden/>
          </w:rPr>
          <w:tab/>
        </w:r>
        <w:r w:rsidR="0035275F">
          <w:rPr>
            <w:noProof/>
            <w:webHidden/>
          </w:rPr>
          <w:fldChar w:fldCharType="begin"/>
        </w:r>
        <w:r w:rsidR="0035275F">
          <w:rPr>
            <w:noProof/>
            <w:webHidden/>
          </w:rPr>
          <w:instrText xml:space="preserve"> PAGEREF _Toc138240574 \h </w:instrText>
        </w:r>
        <w:r w:rsidR="0035275F">
          <w:rPr>
            <w:noProof/>
            <w:webHidden/>
          </w:rPr>
        </w:r>
        <w:r w:rsidR="0035275F">
          <w:rPr>
            <w:noProof/>
            <w:webHidden/>
          </w:rPr>
          <w:fldChar w:fldCharType="separate"/>
        </w:r>
        <w:r w:rsidR="0035275F">
          <w:rPr>
            <w:noProof/>
            <w:webHidden/>
          </w:rPr>
          <w:t>20</w:t>
        </w:r>
        <w:r w:rsidR="0035275F">
          <w:rPr>
            <w:noProof/>
            <w:webHidden/>
          </w:rPr>
          <w:fldChar w:fldCharType="end"/>
        </w:r>
      </w:hyperlink>
    </w:p>
    <w:p w14:paraId="66BF4014" w14:textId="3DBAB0FD" w:rsidR="0035275F" w:rsidRDefault="002407FF">
      <w:pPr>
        <w:pStyle w:val="TableofFigures"/>
        <w:tabs>
          <w:tab w:val="right" w:leader="dot" w:pos="9350"/>
        </w:tabs>
        <w:rPr>
          <w:rFonts w:asciiTheme="minorHAnsi" w:eastAsiaTheme="minorEastAsia" w:hAnsiTheme="minorHAnsi"/>
          <w:noProof/>
          <w:sz w:val="22"/>
        </w:rPr>
      </w:pPr>
      <w:hyperlink w:anchor="_Toc138240575" w:history="1">
        <w:r w:rsidR="0035275F" w:rsidRPr="00DA4263">
          <w:rPr>
            <w:rStyle w:val="Hyperlink"/>
            <w:noProof/>
          </w:rPr>
          <w:t>Hình 3.6. Histogram của bộ dữ liệu STB.</w:t>
        </w:r>
        <w:r w:rsidR="0035275F">
          <w:rPr>
            <w:noProof/>
            <w:webHidden/>
          </w:rPr>
          <w:tab/>
        </w:r>
        <w:r w:rsidR="0035275F">
          <w:rPr>
            <w:noProof/>
            <w:webHidden/>
          </w:rPr>
          <w:fldChar w:fldCharType="begin"/>
        </w:r>
        <w:r w:rsidR="0035275F">
          <w:rPr>
            <w:noProof/>
            <w:webHidden/>
          </w:rPr>
          <w:instrText xml:space="preserve"> PAGEREF _Toc138240575 \h </w:instrText>
        </w:r>
        <w:r w:rsidR="0035275F">
          <w:rPr>
            <w:noProof/>
            <w:webHidden/>
          </w:rPr>
        </w:r>
        <w:r w:rsidR="0035275F">
          <w:rPr>
            <w:noProof/>
            <w:webHidden/>
          </w:rPr>
          <w:fldChar w:fldCharType="separate"/>
        </w:r>
        <w:r w:rsidR="0035275F">
          <w:rPr>
            <w:noProof/>
            <w:webHidden/>
          </w:rPr>
          <w:t>20</w:t>
        </w:r>
        <w:r w:rsidR="0035275F">
          <w:rPr>
            <w:noProof/>
            <w:webHidden/>
          </w:rPr>
          <w:fldChar w:fldCharType="end"/>
        </w:r>
      </w:hyperlink>
    </w:p>
    <w:p w14:paraId="520A31A5" w14:textId="1DB2734F" w:rsidR="0035275F" w:rsidRDefault="002407FF">
      <w:pPr>
        <w:pStyle w:val="TableofFigures"/>
        <w:tabs>
          <w:tab w:val="right" w:leader="dot" w:pos="9350"/>
        </w:tabs>
        <w:rPr>
          <w:rFonts w:asciiTheme="minorHAnsi" w:eastAsiaTheme="minorEastAsia" w:hAnsiTheme="minorHAnsi"/>
          <w:noProof/>
          <w:sz w:val="22"/>
        </w:rPr>
      </w:pPr>
      <w:hyperlink w:anchor="_Toc138240576" w:history="1">
        <w:r w:rsidR="0035275F" w:rsidRPr="00DA4263">
          <w:rPr>
            <w:rStyle w:val="Hyperlink"/>
            <w:noProof/>
          </w:rPr>
          <w:t>Hình 4.1. Mô hình hóa mô hình RNN.</w:t>
        </w:r>
        <w:r w:rsidR="0035275F">
          <w:rPr>
            <w:noProof/>
            <w:webHidden/>
          </w:rPr>
          <w:tab/>
        </w:r>
        <w:r w:rsidR="0035275F">
          <w:rPr>
            <w:noProof/>
            <w:webHidden/>
          </w:rPr>
          <w:fldChar w:fldCharType="begin"/>
        </w:r>
        <w:r w:rsidR="0035275F">
          <w:rPr>
            <w:noProof/>
            <w:webHidden/>
          </w:rPr>
          <w:instrText xml:space="preserve"> PAGEREF _Toc138240576 \h </w:instrText>
        </w:r>
        <w:r w:rsidR="0035275F">
          <w:rPr>
            <w:noProof/>
            <w:webHidden/>
          </w:rPr>
        </w:r>
        <w:r w:rsidR="0035275F">
          <w:rPr>
            <w:noProof/>
            <w:webHidden/>
          </w:rPr>
          <w:fldChar w:fldCharType="separate"/>
        </w:r>
        <w:r w:rsidR="0035275F">
          <w:rPr>
            <w:noProof/>
            <w:webHidden/>
          </w:rPr>
          <w:t>27</w:t>
        </w:r>
        <w:r w:rsidR="0035275F">
          <w:rPr>
            <w:noProof/>
            <w:webHidden/>
          </w:rPr>
          <w:fldChar w:fldCharType="end"/>
        </w:r>
      </w:hyperlink>
    </w:p>
    <w:p w14:paraId="6C1F5829" w14:textId="77810C9B" w:rsidR="0035275F" w:rsidRDefault="002407FF">
      <w:pPr>
        <w:pStyle w:val="TableofFigures"/>
        <w:tabs>
          <w:tab w:val="right" w:leader="dot" w:pos="9350"/>
        </w:tabs>
        <w:rPr>
          <w:rFonts w:asciiTheme="minorHAnsi" w:eastAsiaTheme="minorEastAsia" w:hAnsiTheme="minorHAnsi"/>
          <w:noProof/>
          <w:sz w:val="22"/>
        </w:rPr>
      </w:pPr>
      <w:hyperlink w:anchor="_Toc138240577" w:history="1">
        <w:r w:rsidR="0035275F" w:rsidRPr="00DA4263">
          <w:rPr>
            <w:rStyle w:val="Hyperlink"/>
            <w:noProof/>
          </w:rPr>
          <w:t>Hình 4.2 Cấu trúc của 1 đơn vị RNN</w:t>
        </w:r>
        <w:r w:rsidR="0035275F">
          <w:rPr>
            <w:noProof/>
            <w:webHidden/>
          </w:rPr>
          <w:tab/>
        </w:r>
        <w:r w:rsidR="0035275F">
          <w:rPr>
            <w:noProof/>
            <w:webHidden/>
          </w:rPr>
          <w:fldChar w:fldCharType="begin"/>
        </w:r>
        <w:r w:rsidR="0035275F">
          <w:rPr>
            <w:noProof/>
            <w:webHidden/>
          </w:rPr>
          <w:instrText xml:space="preserve"> PAGEREF _Toc138240577 \h </w:instrText>
        </w:r>
        <w:r w:rsidR="0035275F">
          <w:rPr>
            <w:noProof/>
            <w:webHidden/>
          </w:rPr>
        </w:r>
        <w:r w:rsidR="0035275F">
          <w:rPr>
            <w:noProof/>
            <w:webHidden/>
          </w:rPr>
          <w:fldChar w:fldCharType="separate"/>
        </w:r>
        <w:r w:rsidR="0035275F">
          <w:rPr>
            <w:noProof/>
            <w:webHidden/>
          </w:rPr>
          <w:t>27</w:t>
        </w:r>
        <w:r w:rsidR="0035275F">
          <w:rPr>
            <w:noProof/>
            <w:webHidden/>
          </w:rPr>
          <w:fldChar w:fldCharType="end"/>
        </w:r>
      </w:hyperlink>
    </w:p>
    <w:p w14:paraId="09861934" w14:textId="0B016348" w:rsidR="0035275F" w:rsidRDefault="002407FF">
      <w:pPr>
        <w:pStyle w:val="TableofFigures"/>
        <w:tabs>
          <w:tab w:val="right" w:leader="dot" w:pos="9350"/>
        </w:tabs>
        <w:rPr>
          <w:rFonts w:asciiTheme="minorHAnsi" w:eastAsiaTheme="minorEastAsia" w:hAnsiTheme="minorHAnsi"/>
          <w:noProof/>
          <w:sz w:val="22"/>
        </w:rPr>
      </w:pPr>
      <w:hyperlink w:anchor="_Toc138240578" w:history="1">
        <w:r w:rsidR="0035275F" w:rsidRPr="00DA4263">
          <w:rPr>
            <w:rStyle w:val="Hyperlink"/>
            <w:noProof/>
          </w:rPr>
          <w:t>Hình 4.3. Kiến trúc mô hình LSTM</w:t>
        </w:r>
        <w:r w:rsidR="0035275F">
          <w:rPr>
            <w:noProof/>
            <w:webHidden/>
          </w:rPr>
          <w:tab/>
        </w:r>
        <w:r w:rsidR="0035275F">
          <w:rPr>
            <w:noProof/>
            <w:webHidden/>
          </w:rPr>
          <w:fldChar w:fldCharType="begin"/>
        </w:r>
        <w:r w:rsidR="0035275F">
          <w:rPr>
            <w:noProof/>
            <w:webHidden/>
          </w:rPr>
          <w:instrText xml:space="preserve"> PAGEREF _Toc138240578 \h </w:instrText>
        </w:r>
        <w:r w:rsidR="0035275F">
          <w:rPr>
            <w:noProof/>
            <w:webHidden/>
          </w:rPr>
        </w:r>
        <w:r w:rsidR="0035275F">
          <w:rPr>
            <w:noProof/>
            <w:webHidden/>
          </w:rPr>
          <w:fldChar w:fldCharType="separate"/>
        </w:r>
        <w:r w:rsidR="0035275F">
          <w:rPr>
            <w:noProof/>
            <w:webHidden/>
          </w:rPr>
          <w:t>29</w:t>
        </w:r>
        <w:r w:rsidR="0035275F">
          <w:rPr>
            <w:noProof/>
            <w:webHidden/>
          </w:rPr>
          <w:fldChar w:fldCharType="end"/>
        </w:r>
      </w:hyperlink>
    </w:p>
    <w:p w14:paraId="7881A08D" w14:textId="676B927A" w:rsidR="0035275F" w:rsidRDefault="002407FF">
      <w:pPr>
        <w:pStyle w:val="TableofFigures"/>
        <w:tabs>
          <w:tab w:val="right" w:leader="dot" w:pos="9350"/>
        </w:tabs>
        <w:rPr>
          <w:rFonts w:asciiTheme="minorHAnsi" w:eastAsiaTheme="minorEastAsia" w:hAnsiTheme="minorHAnsi"/>
          <w:noProof/>
          <w:sz w:val="22"/>
        </w:rPr>
      </w:pPr>
      <w:hyperlink w:anchor="_Toc138240579" w:history="1">
        <w:r w:rsidR="0035275F" w:rsidRPr="00DA4263">
          <w:rPr>
            <w:rStyle w:val="Hyperlink"/>
            <w:noProof/>
          </w:rPr>
          <w:t>Hình 4.4: Kiến trúc của 1 tế bào LSTM</w:t>
        </w:r>
        <w:r w:rsidR="0035275F">
          <w:rPr>
            <w:noProof/>
            <w:webHidden/>
          </w:rPr>
          <w:tab/>
        </w:r>
        <w:r w:rsidR="0035275F">
          <w:rPr>
            <w:noProof/>
            <w:webHidden/>
          </w:rPr>
          <w:fldChar w:fldCharType="begin"/>
        </w:r>
        <w:r w:rsidR="0035275F">
          <w:rPr>
            <w:noProof/>
            <w:webHidden/>
          </w:rPr>
          <w:instrText xml:space="preserve"> PAGEREF _Toc138240579 \h </w:instrText>
        </w:r>
        <w:r w:rsidR="0035275F">
          <w:rPr>
            <w:noProof/>
            <w:webHidden/>
          </w:rPr>
        </w:r>
        <w:r w:rsidR="0035275F">
          <w:rPr>
            <w:noProof/>
            <w:webHidden/>
          </w:rPr>
          <w:fldChar w:fldCharType="separate"/>
        </w:r>
        <w:r w:rsidR="0035275F">
          <w:rPr>
            <w:noProof/>
            <w:webHidden/>
          </w:rPr>
          <w:t>30</w:t>
        </w:r>
        <w:r w:rsidR="0035275F">
          <w:rPr>
            <w:noProof/>
            <w:webHidden/>
          </w:rPr>
          <w:fldChar w:fldCharType="end"/>
        </w:r>
      </w:hyperlink>
    </w:p>
    <w:p w14:paraId="1FF93810" w14:textId="43AB04F4" w:rsidR="0035275F" w:rsidRDefault="002407FF">
      <w:pPr>
        <w:pStyle w:val="TableofFigures"/>
        <w:tabs>
          <w:tab w:val="right" w:leader="dot" w:pos="9350"/>
        </w:tabs>
        <w:rPr>
          <w:rFonts w:asciiTheme="minorHAnsi" w:eastAsiaTheme="minorEastAsia" w:hAnsiTheme="minorHAnsi"/>
          <w:noProof/>
          <w:sz w:val="22"/>
        </w:rPr>
      </w:pPr>
      <w:hyperlink w:anchor="_Toc138240580" w:history="1">
        <w:r w:rsidR="0035275F" w:rsidRPr="00DA4263">
          <w:rPr>
            <w:rStyle w:val="Hyperlink"/>
            <w:noProof/>
          </w:rPr>
          <w:t>Hình 4.5 Mô hình hóa mô hình Random Forest</w:t>
        </w:r>
        <w:r w:rsidR="0035275F">
          <w:rPr>
            <w:noProof/>
            <w:webHidden/>
          </w:rPr>
          <w:tab/>
        </w:r>
        <w:r w:rsidR="0035275F">
          <w:rPr>
            <w:noProof/>
            <w:webHidden/>
          </w:rPr>
          <w:fldChar w:fldCharType="begin"/>
        </w:r>
        <w:r w:rsidR="0035275F">
          <w:rPr>
            <w:noProof/>
            <w:webHidden/>
          </w:rPr>
          <w:instrText xml:space="preserve"> PAGEREF _Toc138240580 \h </w:instrText>
        </w:r>
        <w:r w:rsidR="0035275F">
          <w:rPr>
            <w:noProof/>
            <w:webHidden/>
          </w:rPr>
        </w:r>
        <w:r w:rsidR="0035275F">
          <w:rPr>
            <w:noProof/>
            <w:webHidden/>
          </w:rPr>
          <w:fldChar w:fldCharType="separate"/>
        </w:r>
        <w:r w:rsidR="0035275F">
          <w:rPr>
            <w:noProof/>
            <w:webHidden/>
          </w:rPr>
          <w:t>33</w:t>
        </w:r>
        <w:r w:rsidR="0035275F">
          <w:rPr>
            <w:noProof/>
            <w:webHidden/>
          </w:rPr>
          <w:fldChar w:fldCharType="end"/>
        </w:r>
      </w:hyperlink>
    </w:p>
    <w:p w14:paraId="36E87496" w14:textId="277637C9" w:rsidR="0035275F" w:rsidRDefault="002407FF">
      <w:pPr>
        <w:pStyle w:val="TableofFigures"/>
        <w:tabs>
          <w:tab w:val="right" w:leader="dot" w:pos="9350"/>
        </w:tabs>
        <w:rPr>
          <w:rFonts w:asciiTheme="minorHAnsi" w:eastAsiaTheme="minorEastAsia" w:hAnsiTheme="minorHAnsi"/>
          <w:noProof/>
          <w:sz w:val="22"/>
        </w:rPr>
      </w:pPr>
      <w:hyperlink w:anchor="_Toc138240581" w:history="1">
        <w:r w:rsidR="0035275F" w:rsidRPr="00DA4263">
          <w:rPr>
            <w:rStyle w:val="Hyperlink"/>
            <w:noProof/>
          </w:rPr>
          <w:t>Hình 4.6 Mô hình hóa mô hình CNN-LSTM</w:t>
        </w:r>
        <w:r w:rsidR="0035275F">
          <w:rPr>
            <w:noProof/>
            <w:webHidden/>
          </w:rPr>
          <w:tab/>
        </w:r>
        <w:r w:rsidR="0035275F">
          <w:rPr>
            <w:noProof/>
            <w:webHidden/>
          </w:rPr>
          <w:fldChar w:fldCharType="begin"/>
        </w:r>
        <w:r w:rsidR="0035275F">
          <w:rPr>
            <w:noProof/>
            <w:webHidden/>
          </w:rPr>
          <w:instrText xml:space="preserve"> PAGEREF _Toc138240581 \h </w:instrText>
        </w:r>
        <w:r w:rsidR="0035275F">
          <w:rPr>
            <w:noProof/>
            <w:webHidden/>
          </w:rPr>
        </w:r>
        <w:r w:rsidR="0035275F">
          <w:rPr>
            <w:noProof/>
            <w:webHidden/>
          </w:rPr>
          <w:fldChar w:fldCharType="separate"/>
        </w:r>
        <w:r w:rsidR="0035275F">
          <w:rPr>
            <w:noProof/>
            <w:webHidden/>
          </w:rPr>
          <w:t>34</w:t>
        </w:r>
        <w:r w:rsidR="0035275F">
          <w:rPr>
            <w:noProof/>
            <w:webHidden/>
          </w:rPr>
          <w:fldChar w:fldCharType="end"/>
        </w:r>
      </w:hyperlink>
    </w:p>
    <w:p w14:paraId="0ECD6FDE" w14:textId="055AA632" w:rsidR="0035275F" w:rsidRDefault="002407FF">
      <w:pPr>
        <w:pStyle w:val="TableofFigures"/>
        <w:tabs>
          <w:tab w:val="right" w:leader="dot" w:pos="9350"/>
        </w:tabs>
        <w:rPr>
          <w:rFonts w:asciiTheme="minorHAnsi" w:eastAsiaTheme="minorEastAsia" w:hAnsiTheme="minorHAnsi"/>
          <w:noProof/>
          <w:sz w:val="22"/>
        </w:rPr>
      </w:pPr>
      <w:hyperlink w:anchor="_Toc138240582" w:history="1">
        <w:r w:rsidR="0035275F" w:rsidRPr="00DA4263">
          <w:rPr>
            <w:rStyle w:val="Hyperlink"/>
            <w:noProof/>
          </w:rPr>
          <w:t>Hình 4.7. Mô hình hóa mô hình XGBoost.</w:t>
        </w:r>
        <w:r w:rsidR="0035275F">
          <w:rPr>
            <w:noProof/>
            <w:webHidden/>
          </w:rPr>
          <w:tab/>
        </w:r>
        <w:r w:rsidR="0035275F">
          <w:rPr>
            <w:noProof/>
            <w:webHidden/>
          </w:rPr>
          <w:fldChar w:fldCharType="begin"/>
        </w:r>
        <w:r w:rsidR="0035275F">
          <w:rPr>
            <w:noProof/>
            <w:webHidden/>
          </w:rPr>
          <w:instrText xml:space="preserve"> PAGEREF _Toc138240582 \h </w:instrText>
        </w:r>
        <w:r w:rsidR="0035275F">
          <w:rPr>
            <w:noProof/>
            <w:webHidden/>
          </w:rPr>
        </w:r>
        <w:r w:rsidR="0035275F">
          <w:rPr>
            <w:noProof/>
            <w:webHidden/>
          </w:rPr>
          <w:fldChar w:fldCharType="separate"/>
        </w:r>
        <w:r w:rsidR="0035275F">
          <w:rPr>
            <w:noProof/>
            <w:webHidden/>
          </w:rPr>
          <w:t>35</w:t>
        </w:r>
        <w:r w:rsidR="0035275F">
          <w:rPr>
            <w:noProof/>
            <w:webHidden/>
          </w:rPr>
          <w:fldChar w:fldCharType="end"/>
        </w:r>
      </w:hyperlink>
    </w:p>
    <w:p w14:paraId="7A495529" w14:textId="61301F92" w:rsidR="0035275F" w:rsidRDefault="002407FF">
      <w:pPr>
        <w:pStyle w:val="TableofFigures"/>
        <w:tabs>
          <w:tab w:val="right" w:leader="dot" w:pos="9350"/>
        </w:tabs>
        <w:rPr>
          <w:rFonts w:asciiTheme="minorHAnsi" w:eastAsiaTheme="minorEastAsia" w:hAnsiTheme="minorHAnsi"/>
          <w:noProof/>
          <w:sz w:val="22"/>
        </w:rPr>
      </w:pPr>
      <w:hyperlink w:anchor="_Toc138240583" w:history="1">
        <w:r w:rsidR="0035275F" w:rsidRPr="00DA4263">
          <w:rPr>
            <w:rStyle w:val="Hyperlink"/>
            <w:noProof/>
          </w:rPr>
          <w:t>Hình 4.8. Cấu trúc của một đơn vị GRU</w:t>
        </w:r>
        <w:r w:rsidR="0035275F">
          <w:rPr>
            <w:noProof/>
            <w:webHidden/>
          </w:rPr>
          <w:tab/>
        </w:r>
        <w:r w:rsidR="0035275F">
          <w:rPr>
            <w:noProof/>
            <w:webHidden/>
          </w:rPr>
          <w:fldChar w:fldCharType="begin"/>
        </w:r>
        <w:r w:rsidR="0035275F">
          <w:rPr>
            <w:noProof/>
            <w:webHidden/>
          </w:rPr>
          <w:instrText xml:space="preserve"> PAGEREF _Toc138240583 \h </w:instrText>
        </w:r>
        <w:r w:rsidR="0035275F">
          <w:rPr>
            <w:noProof/>
            <w:webHidden/>
          </w:rPr>
        </w:r>
        <w:r w:rsidR="0035275F">
          <w:rPr>
            <w:noProof/>
            <w:webHidden/>
          </w:rPr>
          <w:fldChar w:fldCharType="separate"/>
        </w:r>
        <w:r w:rsidR="0035275F">
          <w:rPr>
            <w:noProof/>
            <w:webHidden/>
          </w:rPr>
          <w:t>37</w:t>
        </w:r>
        <w:r w:rsidR="0035275F">
          <w:rPr>
            <w:noProof/>
            <w:webHidden/>
          </w:rPr>
          <w:fldChar w:fldCharType="end"/>
        </w:r>
      </w:hyperlink>
    </w:p>
    <w:p w14:paraId="6A550AF7" w14:textId="12596842" w:rsidR="0035275F" w:rsidRDefault="002407FF">
      <w:pPr>
        <w:pStyle w:val="TableofFigures"/>
        <w:tabs>
          <w:tab w:val="right" w:leader="dot" w:pos="9350"/>
        </w:tabs>
        <w:rPr>
          <w:rFonts w:asciiTheme="minorHAnsi" w:eastAsiaTheme="minorEastAsia" w:hAnsiTheme="minorHAnsi"/>
          <w:noProof/>
          <w:sz w:val="22"/>
        </w:rPr>
      </w:pPr>
      <w:hyperlink w:anchor="_Toc138240584" w:history="1">
        <w:r w:rsidR="0035275F" w:rsidRPr="00DA4263">
          <w:rPr>
            <w:rStyle w:val="Hyperlink"/>
            <w:noProof/>
          </w:rPr>
          <w:t>Hình 4.9. Kiến trúc mô hình BNN</w:t>
        </w:r>
        <w:r w:rsidR="0035275F">
          <w:rPr>
            <w:noProof/>
            <w:webHidden/>
          </w:rPr>
          <w:tab/>
        </w:r>
        <w:r w:rsidR="0035275F">
          <w:rPr>
            <w:noProof/>
            <w:webHidden/>
          </w:rPr>
          <w:fldChar w:fldCharType="begin"/>
        </w:r>
        <w:r w:rsidR="0035275F">
          <w:rPr>
            <w:noProof/>
            <w:webHidden/>
          </w:rPr>
          <w:instrText xml:space="preserve"> PAGEREF _Toc138240584 \h </w:instrText>
        </w:r>
        <w:r w:rsidR="0035275F">
          <w:rPr>
            <w:noProof/>
            <w:webHidden/>
          </w:rPr>
        </w:r>
        <w:r w:rsidR="0035275F">
          <w:rPr>
            <w:noProof/>
            <w:webHidden/>
          </w:rPr>
          <w:fldChar w:fldCharType="separate"/>
        </w:r>
        <w:r w:rsidR="0035275F">
          <w:rPr>
            <w:noProof/>
            <w:webHidden/>
          </w:rPr>
          <w:t>38</w:t>
        </w:r>
        <w:r w:rsidR="0035275F">
          <w:rPr>
            <w:noProof/>
            <w:webHidden/>
          </w:rPr>
          <w:fldChar w:fldCharType="end"/>
        </w:r>
      </w:hyperlink>
    </w:p>
    <w:p w14:paraId="5B929659" w14:textId="518D117F" w:rsidR="0035275F" w:rsidRPr="0035275F" w:rsidRDefault="002407FF">
      <w:pPr>
        <w:pStyle w:val="TableofFigures"/>
        <w:tabs>
          <w:tab w:val="right" w:leader="dot" w:pos="9350"/>
        </w:tabs>
        <w:rPr>
          <w:rFonts w:asciiTheme="minorHAnsi" w:eastAsiaTheme="minorEastAsia" w:hAnsiTheme="minorHAnsi"/>
          <w:noProof/>
          <w:sz w:val="22"/>
        </w:rPr>
      </w:pPr>
      <w:hyperlink w:anchor="_Toc138240585" w:history="1">
        <w:r w:rsidR="0035275F" w:rsidRPr="0035275F">
          <w:rPr>
            <w:rStyle w:val="Hyperlink"/>
            <w:noProof/>
          </w:rPr>
          <w:t>Hình 5.1. Minh họa cách hoạt động cửa số trượt</w:t>
        </w:r>
        <w:r w:rsidR="0035275F" w:rsidRPr="0035275F">
          <w:rPr>
            <w:noProof/>
            <w:webHidden/>
          </w:rPr>
          <w:tab/>
        </w:r>
        <w:r w:rsidR="0035275F" w:rsidRPr="0035275F">
          <w:rPr>
            <w:noProof/>
            <w:webHidden/>
          </w:rPr>
          <w:fldChar w:fldCharType="begin"/>
        </w:r>
        <w:r w:rsidR="0035275F" w:rsidRPr="0035275F">
          <w:rPr>
            <w:noProof/>
            <w:webHidden/>
          </w:rPr>
          <w:instrText xml:space="preserve"> PAGEREF _Toc138240585 \h </w:instrText>
        </w:r>
        <w:r w:rsidR="0035275F" w:rsidRPr="0035275F">
          <w:rPr>
            <w:noProof/>
            <w:webHidden/>
          </w:rPr>
        </w:r>
        <w:r w:rsidR="0035275F" w:rsidRPr="0035275F">
          <w:rPr>
            <w:noProof/>
            <w:webHidden/>
          </w:rPr>
          <w:fldChar w:fldCharType="separate"/>
        </w:r>
        <w:r w:rsidR="0035275F" w:rsidRPr="0035275F">
          <w:rPr>
            <w:noProof/>
            <w:webHidden/>
          </w:rPr>
          <w:t>39</w:t>
        </w:r>
        <w:r w:rsidR="0035275F" w:rsidRPr="0035275F">
          <w:rPr>
            <w:noProof/>
            <w:webHidden/>
          </w:rPr>
          <w:fldChar w:fldCharType="end"/>
        </w:r>
      </w:hyperlink>
    </w:p>
    <w:p w14:paraId="219EAE66" w14:textId="7A9334DC" w:rsidR="0035275F" w:rsidRDefault="002407FF">
      <w:pPr>
        <w:pStyle w:val="TableofFigures"/>
        <w:tabs>
          <w:tab w:val="right" w:leader="dot" w:pos="9350"/>
        </w:tabs>
        <w:rPr>
          <w:rFonts w:asciiTheme="minorHAnsi" w:eastAsiaTheme="minorEastAsia" w:hAnsiTheme="minorHAnsi"/>
          <w:noProof/>
          <w:sz w:val="22"/>
        </w:rPr>
      </w:pPr>
      <w:hyperlink w:anchor="_Toc138240586" w:history="1">
        <w:r w:rsidR="0035275F" w:rsidRPr="00DA4263">
          <w:rPr>
            <w:rStyle w:val="Hyperlink"/>
            <w:noProof/>
          </w:rPr>
          <w:t>Hình 5.2 Kết quả dự báo mô hình ARIMA của cổ phiếu BID ở tỉ lệ 6-3-1</w:t>
        </w:r>
        <w:r w:rsidR="0035275F">
          <w:rPr>
            <w:noProof/>
            <w:webHidden/>
          </w:rPr>
          <w:tab/>
        </w:r>
        <w:r w:rsidR="0035275F">
          <w:rPr>
            <w:noProof/>
            <w:webHidden/>
          </w:rPr>
          <w:fldChar w:fldCharType="begin"/>
        </w:r>
        <w:r w:rsidR="0035275F">
          <w:rPr>
            <w:noProof/>
            <w:webHidden/>
          </w:rPr>
          <w:instrText xml:space="preserve"> PAGEREF _Toc138240586 \h </w:instrText>
        </w:r>
        <w:r w:rsidR="0035275F">
          <w:rPr>
            <w:noProof/>
            <w:webHidden/>
          </w:rPr>
        </w:r>
        <w:r w:rsidR="0035275F">
          <w:rPr>
            <w:noProof/>
            <w:webHidden/>
          </w:rPr>
          <w:fldChar w:fldCharType="separate"/>
        </w:r>
        <w:r w:rsidR="0035275F">
          <w:rPr>
            <w:noProof/>
            <w:webHidden/>
          </w:rPr>
          <w:t>40</w:t>
        </w:r>
        <w:r w:rsidR="0035275F">
          <w:rPr>
            <w:noProof/>
            <w:webHidden/>
          </w:rPr>
          <w:fldChar w:fldCharType="end"/>
        </w:r>
      </w:hyperlink>
    </w:p>
    <w:p w14:paraId="5F953F44" w14:textId="43F52F77" w:rsidR="0035275F" w:rsidRDefault="002407FF">
      <w:pPr>
        <w:pStyle w:val="TableofFigures"/>
        <w:tabs>
          <w:tab w:val="right" w:leader="dot" w:pos="9350"/>
        </w:tabs>
        <w:rPr>
          <w:rFonts w:asciiTheme="minorHAnsi" w:eastAsiaTheme="minorEastAsia" w:hAnsiTheme="minorHAnsi"/>
          <w:noProof/>
          <w:sz w:val="22"/>
        </w:rPr>
      </w:pPr>
      <w:hyperlink w:anchor="_Toc138240587" w:history="1">
        <w:r w:rsidR="0035275F" w:rsidRPr="00DA4263">
          <w:rPr>
            <w:rStyle w:val="Hyperlink"/>
            <w:noProof/>
          </w:rPr>
          <w:t>Hình 5.3 Kết quả dự báo mô hình ARIMA của cổ phiếu BID ở tỉ lệ 7-2-1</w:t>
        </w:r>
        <w:r w:rsidR="0035275F">
          <w:rPr>
            <w:noProof/>
            <w:webHidden/>
          </w:rPr>
          <w:tab/>
        </w:r>
        <w:r w:rsidR="0035275F">
          <w:rPr>
            <w:noProof/>
            <w:webHidden/>
          </w:rPr>
          <w:fldChar w:fldCharType="begin"/>
        </w:r>
        <w:r w:rsidR="0035275F">
          <w:rPr>
            <w:noProof/>
            <w:webHidden/>
          </w:rPr>
          <w:instrText xml:space="preserve"> PAGEREF _Toc138240587 \h </w:instrText>
        </w:r>
        <w:r w:rsidR="0035275F">
          <w:rPr>
            <w:noProof/>
            <w:webHidden/>
          </w:rPr>
        </w:r>
        <w:r w:rsidR="0035275F">
          <w:rPr>
            <w:noProof/>
            <w:webHidden/>
          </w:rPr>
          <w:fldChar w:fldCharType="separate"/>
        </w:r>
        <w:r w:rsidR="0035275F">
          <w:rPr>
            <w:noProof/>
            <w:webHidden/>
          </w:rPr>
          <w:t>41</w:t>
        </w:r>
        <w:r w:rsidR="0035275F">
          <w:rPr>
            <w:noProof/>
            <w:webHidden/>
          </w:rPr>
          <w:fldChar w:fldCharType="end"/>
        </w:r>
      </w:hyperlink>
    </w:p>
    <w:p w14:paraId="7BA90717" w14:textId="646C74BB" w:rsidR="0035275F" w:rsidRDefault="002407FF">
      <w:pPr>
        <w:pStyle w:val="TableofFigures"/>
        <w:tabs>
          <w:tab w:val="right" w:leader="dot" w:pos="9350"/>
        </w:tabs>
        <w:rPr>
          <w:rFonts w:asciiTheme="minorHAnsi" w:eastAsiaTheme="minorEastAsia" w:hAnsiTheme="minorHAnsi"/>
          <w:noProof/>
          <w:sz w:val="22"/>
        </w:rPr>
      </w:pPr>
      <w:hyperlink w:anchor="_Toc138240588" w:history="1">
        <w:r w:rsidR="0035275F" w:rsidRPr="00DA4263">
          <w:rPr>
            <w:rStyle w:val="Hyperlink"/>
            <w:noProof/>
          </w:rPr>
          <w:t>Hình 5.4 Kết quả dự báo mô hình ARIMA của cổ phiếu BID ở tỉ lệ 8-2-1</w:t>
        </w:r>
        <w:r w:rsidR="0035275F">
          <w:rPr>
            <w:noProof/>
            <w:webHidden/>
          </w:rPr>
          <w:tab/>
        </w:r>
        <w:r w:rsidR="0035275F">
          <w:rPr>
            <w:noProof/>
            <w:webHidden/>
          </w:rPr>
          <w:fldChar w:fldCharType="begin"/>
        </w:r>
        <w:r w:rsidR="0035275F">
          <w:rPr>
            <w:noProof/>
            <w:webHidden/>
          </w:rPr>
          <w:instrText xml:space="preserve"> PAGEREF _Toc138240588 \h </w:instrText>
        </w:r>
        <w:r w:rsidR="0035275F">
          <w:rPr>
            <w:noProof/>
            <w:webHidden/>
          </w:rPr>
        </w:r>
        <w:r w:rsidR="0035275F">
          <w:rPr>
            <w:noProof/>
            <w:webHidden/>
          </w:rPr>
          <w:fldChar w:fldCharType="separate"/>
        </w:r>
        <w:r w:rsidR="0035275F">
          <w:rPr>
            <w:noProof/>
            <w:webHidden/>
          </w:rPr>
          <w:t>41</w:t>
        </w:r>
        <w:r w:rsidR="0035275F">
          <w:rPr>
            <w:noProof/>
            <w:webHidden/>
          </w:rPr>
          <w:fldChar w:fldCharType="end"/>
        </w:r>
      </w:hyperlink>
    </w:p>
    <w:p w14:paraId="1E81F312" w14:textId="770420F8" w:rsidR="0035275F" w:rsidRDefault="002407FF">
      <w:pPr>
        <w:pStyle w:val="TableofFigures"/>
        <w:tabs>
          <w:tab w:val="right" w:leader="dot" w:pos="9350"/>
        </w:tabs>
        <w:rPr>
          <w:rFonts w:asciiTheme="minorHAnsi" w:eastAsiaTheme="minorEastAsia" w:hAnsiTheme="minorHAnsi"/>
          <w:noProof/>
          <w:sz w:val="22"/>
        </w:rPr>
      </w:pPr>
      <w:hyperlink w:anchor="_Toc138240589" w:history="1">
        <w:r w:rsidR="0035275F" w:rsidRPr="00DA4263">
          <w:rPr>
            <w:rStyle w:val="Hyperlink"/>
            <w:noProof/>
          </w:rPr>
          <w:t>Hình 5.5 Kết quả dự báo mô hình ARIMA của cổ phiếu STB ở tỉ lệ 6-3-1</w:t>
        </w:r>
        <w:r w:rsidR="0035275F">
          <w:rPr>
            <w:noProof/>
            <w:webHidden/>
          </w:rPr>
          <w:tab/>
        </w:r>
        <w:r w:rsidR="0035275F">
          <w:rPr>
            <w:noProof/>
            <w:webHidden/>
          </w:rPr>
          <w:fldChar w:fldCharType="begin"/>
        </w:r>
        <w:r w:rsidR="0035275F">
          <w:rPr>
            <w:noProof/>
            <w:webHidden/>
          </w:rPr>
          <w:instrText xml:space="preserve"> PAGEREF _Toc138240589 \h </w:instrText>
        </w:r>
        <w:r w:rsidR="0035275F">
          <w:rPr>
            <w:noProof/>
            <w:webHidden/>
          </w:rPr>
        </w:r>
        <w:r w:rsidR="0035275F">
          <w:rPr>
            <w:noProof/>
            <w:webHidden/>
          </w:rPr>
          <w:fldChar w:fldCharType="separate"/>
        </w:r>
        <w:r w:rsidR="0035275F">
          <w:rPr>
            <w:noProof/>
            <w:webHidden/>
          </w:rPr>
          <w:t>42</w:t>
        </w:r>
        <w:r w:rsidR="0035275F">
          <w:rPr>
            <w:noProof/>
            <w:webHidden/>
          </w:rPr>
          <w:fldChar w:fldCharType="end"/>
        </w:r>
      </w:hyperlink>
    </w:p>
    <w:p w14:paraId="7A56BACC" w14:textId="4C3137B1" w:rsidR="0035275F" w:rsidRDefault="002407FF">
      <w:pPr>
        <w:pStyle w:val="TableofFigures"/>
        <w:tabs>
          <w:tab w:val="right" w:leader="dot" w:pos="9350"/>
        </w:tabs>
        <w:rPr>
          <w:rFonts w:asciiTheme="minorHAnsi" w:eastAsiaTheme="minorEastAsia" w:hAnsiTheme="minorHAnsi"/>
          <w:noProof/>
          <w:sz w:val="22"/>
        </w:rPr>
      </w:pPr>
      <w:hyperlink w:anchor="_Toc138240590" w:history="1">
        <w:r w:rsidR="0035275F" w:rsidRPr="00DA4263">
          <w:rPr>
            <w:rStyle w:val="Hyperlink"/>
            <w:noProof/>
          </w:rPr>
          <w:t>Hình 5.6 Kết quả dự báo mô hình ARIMA của cổ phiếu STB ở tỉ lệ 7-2-1</w:t>
        </w:r>
        <w:r w:rsidR="0035275F">
          <w:rPr>
            <w:noProof/>
            <w:webHidden/>
          </w:rPr>
          <w:tab/>
        </w:r>
        <w:r w:rsidR="0035275F">
          <w:rPr>
            <w:noProof/>
            <w:webHidden/>
          </w:rPr>
          <w:fldChar w:fldCharType="begin"/>
        </w:r>
        <w:r w:rsidR="0035275F">
          <w:rPr>
            <w:noProof/>
            <w:webHidden/>
          </w:rPr>
          <w:instrText xml:space="preserve"> PAGEREF _Toc138240590 \h </w:instrText>
        </w:r>
        <w:r w:rsidR="0035275F">
          <w:rPr>
            <w:noProof/>
            <w:webHidden/>
          </w:rPr>
        </w:r>
        <w:r w:rsidR="0035275F">
          <w:rPr>
            <w:noProof/>
            <w:webHidden/>
          </w:rPr>
          <w:fldChar w:fldCharType="separate"/>
        </w:r>
        <w:r w:rsidR="0035275F">
          <w:rPr>
            <w:noProof/>
            <w:webHidden/>
          </w:rPr>
          <w:t>42</w:t>
        </w:r>
        <w:r w:rsidR="0035275F">
          <w:rPr>
            <w:noProof/>
            <w:webHidden/>
          </w:rPr>
          <w:fldChar w:fldCharType="end"/>
        </w:r>
      </w:hyperlink>
    </w:p>
    <w:p w14:paraId="6C492C54" w14:textId="5DEF384E" w:rsidR="0035275F" w:rsidRDefault="002407FF">
      <w:pPr>
        <w:pStyle w:val="TableofFigures"/>
        <w:tabs>
          <w:tab w:val="right" w:leader="dot" w:pos="9350"/>
        </w:tabs>
        <w:rPr>
          <w:rFonts w:asciiTheme="minorHAnsi" w:eastAsiaTheme="minorEastAsia" w:hAnsiTheme="minorHAnsi"/>
          <w:noProof/>
          <w:sz w:val="22"/>
        </w:rPr>
      </w:pPr>
      <w:hyperlink w:anchor="_Toc138240591" w:history="1">
        <w:r w:rsidR="0035275F" w:rsidRPr="00DA4263">
          <w:rPr>
            <w:rStyle w:val="Hyperlink"/>
            <w:noProof/>
          </w:rPr>
          <w:t>Hình 5.7 Kết quả dự báo mô hình ARIMA của cổ phiếu STB ở tỉ lệ 8-1-1</w:t>
        </w:r>
        <w:r w:rsidR="0035275F">
          <w:rPr>
            <w:noProof/>
            <w:webHidden/>
          </w:rPr>
          <w:tab/>
        </w:r>
        <w:r w:rsidR="0035275F">
          <w:rPr>
            <w:noProof/>
            <w:webHidden/>
          </w:rPr>
          <w:fldChar w:fldCharType="begin"/>
        </w:r>
        <w:r w:rsidR="0035275F">
          <w:rPr>
            <w:noProof/>
            <w:webHidden/>
          </w:rPr>
          <w:instrText xml:space="preserve"> PAGEREF _Toc138240591 \h </w:instrText>
        </w:r>
        <w:r w:rsidR="0035275F">
          <w:rPr>
            <w:noProof/>
            <w:webHidden/>
          </w:rPr>
        </w:r>
        <w:r w:rsidR="0035275F">
          <w:rPr>
            <w:noProof/>
            <w:webHidden/>
          </w:rPr>
          <w:fldChar w:fldCharType="separate"/>
        </w:r>
        <w:r w:rsidR="0035275F">
          <w:rPr>
            <w:noProof/>
            <w:webHidden/>
          </w:rPr>
          <w:t>43</w:t>
        </w:r>
        <w:r w:rsidR="0035275F">
          <w:rPr>
            <w:noProof/>
            <w:webHidden/>
          </w:rPr>
          <w:fldChar w:fldCharType="end"/>
        </w:r>
      </w:hyperlink>
    </w:p>
    <w:p w14:paraId="4E36750C" w14:textId="1CF24340" w:rsidR="0035275F" w:rsidRDefault="002407FF">
      <w:pPr>
        <w:pStyle w:val="TableofFigures"/>
        <w:tabs>
          <w:tab w:val="right" w:leader="dot" w:pos="9350"/>
        </w:tabs>
        <w:rPr>
          <w:rFonts w:asciiTheme="minorHAnsi" w:eastAsiaTheme="minorEastAsia" w:hAnsiTheme="minorHAnsi"/>
          <w:noProof/>
          <w:sz w:val="22"/>
        </w:rPr>
      </w:pPr>
      <w:hyperlink w:anchor="_Toc138240592" w:history="1">
        <w:r w:rsidR="0035275F" w:rsidRPr="00DA4263">
          <w:rPr>
            <w:rStyle w:val="Hyperlink"/>
            <w:noProof/>
          </w:rPr>
          <w:t>Hình 5.8 Kết quả dự báo mô hình ARIMA của cổ phiếu VCB ở tỉ lệ 6-3-1</w:t>
        </w:r>
        <w:r w:rsidR="0035275F">
          <w:rPr>
            <w:noProof/>
            <w:webHidden/>
          </w:rPr>
          <w:tab/>
        </w:r>
        <w:r w:rsidR="0035275F">
          <w:rPr>
            <w:noProof/>
            <w:webHidden/>
          </w:rPr>
          <w:fldChar w:fldCharType="begin"/>
        </w:r>
        <w:r w:rsidR="0035275F">
          <w:rPr>
            <w:noProof/>
            <w:webHidden/>
          </w:rPr>
          <w:instrText xml:space="preserve"> PAGEREF _Toc138240592 \h </w:instrText>
        </w:r>
        <w:r w:rsidR="0035275F">
          <w:rPr>
            <w:noProof/>
            <w:webHidden/>
          </w:rPr>
        </w:r>
        <w:r w:rsidR="0035275F">
          <w:rPr>
            <w:noProof/>
            <w:webHidden/>
          </w:rPr>
          <w:fldChar w:fldCharType="separate"/>
        </w:r>
        <w:r w:rsidR="0035275F">
          <w:rPr>
            <w:noProof/>
            <w:webHidden/>
          </w:rPr>
          <w:t>43</w:t>
        </w:r>
        <w:r w:rsidR="0035275F">
          <w:rPr>
            <w:noProof/>
            <w:webHidden/>
          </w:rPr>
          <w:fldChar w:fldCharType="end"/>
        </w:r>
      </w:hyperlink>
    </w:p>
    <w:p w14:paraId="1A3521CE" w14:textId="2981B253" w:rsidR="0035275F" w:rsidRDefault="002407FF">
      <w:pPr>
        <w:pStyle w:val="TableofFigures"/>
        <w:tabs>
          <w:tab w:val="right" w:leader="dot" w:pos="9350"/>
        </w:tabs>
        <w:rPr>
          <w:rFonts w:asciiTheme="minorHAnsi" w:eastAsiaTheme="minorEastAsia" w:hAnsiTheme="minorHAnsi"/>
          <w:noProof/>
          <w:sz w:val="22"/>
        </w:rPr>
      </w:pPr>
      <w:hyperlink w:anchor="_Toc138240593" w:history="1">
        <w:r w:rsidR="0035275F" w:rsidRPr="00DA4263">
          <w:rPr>
            <w:rStyle w:val="Hyperlink"/>
            <w:noProof/>
          </w:rPr>
          <w:t>Hình 5.9 Kết quả dự báo mô hình ARIMA của cổ phiếu VCB ở tỉ lệ 7-2-1</w:t>
        </w:r>
        <w:r w:rsidR="0035275F">
          <w:rPr>
            <w:noProof/>
            <w:webHidden/>
          </w:rPr>
          <w:tab/>
        </w:r>
        <w:r w:rsidR="0035275F">
          <w:rPr>
            <w:noProof/>
            <w:webHidden/>
          </w:rPr>
          <w:fldChar w:fldCharType="begin"/>
        </w:r>
        <w:r w:rsidR="0035275F">
          <w:rPr>
            <w:noProof/>
            <w:webHidden/>
          </w:rPr>
          <w:instrText xml:space="preserve"> PAGEREF _Toc138240593 \h </w:instrText>
        </w:r>
        <w:r w:rsidR="0035275F">
          <w:rPr>
            <w:noProof/>
            <w:webHidden/>
          </w:rPr>
        </w:r>
        <w:r w:rsidR="0035275F">
          <w:rPr>
            <w:noProof/>
            <w:webHidden/>
          </w:rPr>
          <w:fldChar w:fldCharType="separate"/>
        </w:r>
        <w:r w:rsidR="0035275F">
          <w:rPr>
            <w:noProof/>
            <w:webHidden/>
          </w:rPr>
          <w:t>44</w:t>
        </w:r>
        <w:r w:rsidR="0035275F">
          <w:rPr>
            <w:noProof/>
            <w:webHidden/>
          </w:rPr>
          <w:fldChar w:fldCharType="end"/>
        </w:r>
      </w:hyperlink>
    </w:p>
    <w:p w14:paraId="035EAA84" w14:textId="47BBFA5C" w:rsidR="0035275F" w:rsidRDefault="002407FF">
      <w:pPr>
        <w:pStyle w:val="TableofFigures"/>
        <w:tabs>
          <w:tab w:val="right" w:leader="dot" w:pos="9350"/>
        </w:tabs>
        <w:rPr>
          <w:rFonts w:asciiTheme="minorHAnsi" w:eastAsiaTheme="minorEastAsia" w:hAnsiTheme="minorHAnsi"/>
          <w:noProof/>
          <w:sz w:val="22"/>
        </w:rPr>
      </w:pPr>
      <w:hyperlink w:anchor="_Toc138240594" w:history="1">
        <w:r w:rsidR="0035275F" w:rsidRPr="00DA4263">
          <w:rPr>
            <w:rStyle w:val="Hyperlink"/>
            <w:noProof/>
          </w:rPr>
          <w:t>Hình 5.10 Kết quả dự báo mô hình ARIMA của cổ phiếu VCB ở tỉ lệ 8-1-1</w:t>
        </w:r>
        <w:r w:rsidR="0035275F">
          <w:rPr>
            <w:noProof/>
            <w:webHidden/>
          </w:rPr>
          <w:tab/>
        </w:r>
        <w:r w:rsidR="0035275F">
          <w:rPr>
            <w:noProof/>
            <w:webHidden/>
          </w:rPr>
          <w:fldChar w:fldCharType="begin"/>
        </w:r>
        <w:r w:rsidR="0035275F">
          <w:rPr>
            <w:noProof/>
            <w:webHidden/>
          </w:rPr>
          <w:instrText xml:space="preserve"> PAGEREF _Toc138240594 \h </w:instrText>
        </w:r>
        <w:r w:rsidR="0035275F">
          <w:rPr>
            <w:noProof/>
            <w:webHidden/>
          </w:rPr>
        </w:r>
        <w:r w:rsidR="0035275F">
          <w:rPr>
            <w:noProof/>
            <w:webHidden/>
          </w:rPr>
          <w:fldChar w:fldCharType="separate"/>
        </w:r>
        <w:r w:rsidR="0035275F">
          <w:rPr>
            <w:noProof/>
            <w:webHidden/>
          </w:rPr>
          <w:t>44</w:t>
        </w:r>
        <w:r w:rsidR="0035275F">
          <w:rPr>
            <w:noProof/>
            <w:webHidden/>
          </w:rPr>
          <w:fldChar w:fldCharType="end"/>
        </w:r>
      </w:hyperlink>
    </w:p>
    <w:p w14:paraId="61C032CA" w14:textId="7B9CE12C" w:rsidR="0035275F" w:rsidRDefault="002407FF">
      <w:pPr>
        <w:pStyle w:val="TableofFigures"/>
        <w:tabs>
          <w:tab w:val="right" w:leader="dot" w:pos="9350"/>
        </w:tabs>
        <w:rPr>
          <w:rFonts w:asciiTheme="minorHAnsi" w:eastAsiaTheme="minorEastAsia" w:hAnsiTheme="minorHAnsi"/>
          <w:noProof/>
          <w:sz w:val="22"/>
        </w:rPr>
      </w:pPr>
      <w:hyperlink w:anchor="_Toc138240595" w:history="1">
        <w:r w:rsidR="0035275F" w:rsidRPr="00DA4263">
          <w:rPr>
            <w:rStyle w:val="Hyperlink"/>
            <w:noProof/>
          </w:rPr>
          <w:t>Hình 5.11: Kết quả dự báo mô hình ARIMAX của cổ phiếu BID ở tỉ lệ 6-3-1</w:t>
        </w:r>
        <w:r w:rsidR="0035275F">
          <w:rPr>
            <w:noProof/>
            <w:webHidden/>
          </w:rPr>
          <w:tab/>
        </w:r>
        <w:r w:rsidR="0035275F">
          <w:rPr>
            <w:noProof/>
            <w:webHidden/>
          </w:rPr>
          <w:fldChar w:fldCharType="begin"/>
        </w:r>
        <w:r w:rsidR="0035275F">
          <w:rPr>
            <w:noProof/>
            <w:webHidden/>
          </w:rPr>
          <w:instrText xml:space="preserve"> PAGEREF _Toc138240595 \h </w:instrText>
        </w:r>
        <w:r w:rsidR="0035275F">
          <w:rPr>
            <w:noProof/>
            <w:webHidden/>
          </w:rPr>
        </w:r>
        <w:r w:rsidR="0035275F">
          <w:rPr>
            <w:noProof/>
            <w:webHidden/>
          </w:rPr>
          <w:fldChar w:fldCharType="separate"/>
        </w:r>
        <w:r w:rsidR="0035275F">
          <w:rPr>
            <w:noProof/>
            <w:webHidden/>
          </w:rPr>
          <w:t>45</w:t>
        </w:r>
        <w:r w:rsidR="0035275F">
          <w:rPr>
            <w:noProof/>
            <w:webHidden/>
          </w:rPr>
          <w:fldChar w:fldCharType="end"/>
        </w:r>
      </w:hyperlink>
    </w:p>
    <w:p w14:paraId="25694900" w14:textId="28132CE4" w:rsidR="0035275F" w:rsidRDefault="002407FF">
      <w:pPr>
        <w:pStyle w:val="TableofFigures"/>
        <w:tabs>
          <w:tab w:val="right" w:leader="dot" w:pos="9350"/>
        </w:tabs>
        <w:rPr>
          <w:rFonts w:asciiTheme="minorHAnsi" w:eastAsiaTheme="minorEastAsia" w:hAnsiTheme="minorHAnsi"/>
          <w:noProof/>
          <w:sz w:val="22"/>
        </w:rPr>
      </w:pPr>
      <w:hyperlink w:anchor="_Toc138240596" w:history="1">
        <w:r w:rsidR="0035275F" w:rsidRPr="00DA4263">
          <w:rPr>
            <w:rStyle w:val="Hyperlink"/>
            <w:noProof/>
          </w:rPr>
          <w:t>Hình 5.12: Kết quả dự báo mô hình ARIMAX của cổ phiếu BID ở tỉ lệ 7-2-1</w:t>
        </w:r>
        <w:r w:rsidR="0035275F">
          <w:rPr>
            <w:noProof/>
            <w:webHidden/>
          </w:rPr>
          <w:tab/>
        </w:r>
        <w:r w:rsidR="0035275F">
          <w:rPr>
            <w:noProof/>
            <w:webHidden/>
          </w:rPr>
          <w:fldChar w:fldCharType="begin"/>
        </w:r>
        <w:r w:rsidR="0035275F">
          <w:rPr>
            <w:noProof/>
            <w:webHidden/>
          </w:rPr>
          <w:instrText xml:space="preserve"> PAGEREF _Toc138240596 \h </w:instrText>
        </w:r>
        <w:r w:rsidR="0035275F">
          <w:rPr>
            <w:noProof/>
            <w:webHidden/>
          </w:rPr>
        </w:r>
        <w:r w:rsidR="0035275F">
          <w:rPr>
            <w:noProof/>
            <w:webHidden/>
          </w:rPr>
          <w:fldChar w:fldCharType="separate"/>
        </w:r>
        <w:r w:rsidR="0035275F">
          <w:rPr>
            <w:noProof/>
            <w:webHidden/>
          </w:rPr>
          <w:t>46</w:t>
        </w:r>
        <w:r w:rsidR="0035275F">
          <w:rPr>
            <w:noProof/>
            <w:webHidden/>
          </w:rPr>
          <w:fldChar w:fldCharType="end"/>
        </w:r>
      </w:hyperlink>
    </w:p>
    <w:p w14:paraId="532241C4" w14:textId="5D69F071" w:rsidR="0035275F" w:rsidRDefault="002407FF">
      <w:pPr>
        <w:pStyle w:val="TableofFigures"/>
        <w:tabs>
          <w:tab w:val="right" w:leader="dot" w:pos="9350"/>
        </w:tabs>
        <w:rPr>
          <w:rFonts w:asciiTheme="minorHAnsi" w:eastAsiaTheme="minorEastAsia" w:hAnsiTheme="minorHAnsi"/>
          <w:noProof/>
          <w:sz w:val="22"/>
        </w:rPr>
      </w:pPr>
      <w:hyperlink w:anchor="_Toc138240597" w:history="1">
        <w:r w:rsidR="0035275F" w:rsidRPr="00DA4263">
          <w:rPr>
            <w:rStyle w:val="Hyperlink"/>
            <w:noProof/>
          </w:rPr>
          <w:t>Hình 5.13: Kết quả dự báo mô hình ARIMAX của cổ phiếu BID ở tỉ lệ 8-1-1</w:t>
        </w:r>
        <w:r w:rsidR="0035275F">
          <w:rPr>
            <w:noProof/>
            <w:webHidden/>
          </w:rPr>
          <w:tab/>
        </w:r>
        <w:r w:rsidR="0035275F">
          <w:rPr>
            <w:noProof/>
            <w:webHidden/>
          </w:rPr>
          <w:fldChar w:fldCharType="begin"/>
        </w:r>
        <w:r w:rsidR="0035275F">
          <w:rPr>
            <w:noProof/>
            <w:webHidden/>
          </w:rPr>
          <w:instrText xml:space="preserve"> PAGEREF _Toc138240597 \h </w:instrText>
        </w:r>
        <w:r w:rsidR="0035275F">
          <w:rPr>
            <w:noProof/>
            <w:webHidden/>
          </w:rPr>
        </w:r>
        <w:r w:rsidR="0035275F">
          <w:rPr>
            <w:noProof/>
            <w:webHidden/>
          </w:rPr>
          <w:fldChar w:fldCharType="separate"/>
        </w:r>
        <w:r w:rsidR="0035275F">
          <w:rPr>
            <w:noProof/>
            <w:webHidden/>
          </w:rPr>
          <w:t>46</w:t>
        </w:r>
        <w:r w:rsidR="0035275F">
          <w:rPr>
            <w:noProof/>
            <w:webHidden/>
          </w:rPr>
          <w:fldChar w:fldCharType="end"/>
        </w:r>
      </w:hyperlink>
    </w:p>
    <w:p w14:paraId="6441E1F4" w14:textId="0D1DD2D6" w:rsidR="0035275F" w:rsidRDefault="002407FF">
      <w:pPr>
        <w:pStyle w:val="TableofFigures"/>
        <w:tabs>
          <w:tab w:val="right" w:leader="dot" w:pos="9350"/>
        </w:tabs>
        <w:rPr>
          <w:rFonts w:asciiTheme="minorHAnsi" w:eastAsiaTheme="minorEastAsia" w:hAnsiTheme="minorHAnsi"/>
          <w:noProof/>
          <w:sz w:val="22"/>
        </w:rPr>
      </w:pPr>
      <w:hyperlink w:anchor="_Toc138240598" w:history="1">
        <w:r w:rsidR="0035275F" w:rsidRPr="00DA4263">
          <w:rPr>
            <w:rStyle w:val="Hyperlink"/>
            <w:noProof/>
          </w:rPr>
          <w:t>Hình 5.14: Kết quả dự báo mô hình ARIMAX của cổ phiếu STB ở tỉ lệ 6-3-1</w:t>
        </w:r>
        <w:r w:rsidR="0035275F">
          <w:rPr>
            <w:noProof/>
            <w:webHidden/>
          </w:rPr>
          <w:tab/>
        </w:r>
        <w:r w:rsidR="0035275F">
          <w:rPr>
            <w:noProof/>
            <w:webHidden/>
          </w:rPr>
          <w:fldChar w:fldCharType="begin"/>
        </w:r>
        <w:r w:rsidR="0035275F">
          <w:rPr>
            <w:noProof/>
            <w:webHidden/>
          </w:rPr>
          <w:instrText xml:space="preserve"> PAGEREF _Toc138240598 \h </w:instrText>
        </w:r>
        <w:r w:rsidR="0035275F">
          <w:rPr>
            <w:noProof/>
            <w:webHidden/>
          </w:rPr>
        </w:r>
        <w:r w:rsidR="0035275F">
          <w:rPr>
            <w:noProof/>
            <w:webHidden/>
          </w:rPr>
          <w:fldChar w:fldCharType="separate"/>
        </w:r>
        <w:r w:rsidR="0035275F">
          <w:rPr>
            <w:noProof/>
            <w:webHidden/>
          </w:rPr>
          <w:t>47</w:t>
        </w:r>
        <w:r w:rsidR="0035275F">
          <w:rPr>
            <w:noProof/>
            <w:webHidden/>
          </w:rPr>
          <w:fldChar w:fldCharType="end"/>
        </w:r>
      </w:hyperlink>
    </w:p>
    <w:p w14:paraId="4E86411B" w14:textId="48D0D1AC" w:rsidR="0035275F" w:rsidRDefault="002407FF">
      <w:pPr>
        <w:pStyle w:val="TableofFigures"/>
        <w:tabs>
          <w:tab w:val="right" w:leader="dot" w:pos="9350"/>
        </w:tabs>
        <w:rPr>
          <w:rFonts w:asciiTheme="minorHAnsi" w:eastAsiaTheme="minorEastAsia" w:hAnsiTheme="minorHAnsi"/>
          <w:noProof/>
          <w:sz w:val="22"/>
        </w:rPr>
      </w:pPr>
      <w:hyperlink w:anchor="_Toc138240599" w:history="1">
        <w:r w:rsidR="0035275F" w:rsidRPr="00DA4263">
          <w:rPr>
            <w:rStyle w:val="Hyperlink"/>
            <w:noProof/>
          </w:rPr>
          <w:t>Hình 5.15: Kết quả dự báo mô hình ARIMAX của cổ phiếu STB ở tỉ lệ 7-2-1</w:t>
        </w:r>
        <w:r w:rsidR="0035275F">
          <w:rPr>
            <w:noProof/>
            <w:webHidden/>
          </w:rPr>
          <w:tab/>
        </w:r>
        <w:r w:rsidR="0035275F">
          <w:rPr>
            <w:noProof/>
            <w:webHidden/>
          </w:rPr>
          <w:fldChar w:fldCharType="begin"/>
        </w:r>
        <w:r w:rsidR="0035275F">
          <w:rPr>
            <w:noProof/>
            <w:webHidden/>
          </w:rPr>
          <w:instrText xml:space="preserve"> PAGEREF _Toc138240599 \h </w:instrText>
        </w:r>
        <w:r w:rsidR="0035275F">
          <w:rPr>
            <w:noProof/>
            <w:webHidden/>
          </w:rPr>
        </w:r>
        <w:r w:rsidR="0035275F">
          <w:rPr>
            <w:noProof/>
            <w:webHidden/>
          </w:rPr>
          <w:fldChar w:fldCharType="separate"/>
        </w:r>
        <w:r w:rsidR="0035275F">
          <w:rPr>
            <w:noProof/>
            <w:webHidden/>
          </w:rPr>
          <w:t>47</w:t>
        </w:r>
        <w:r w:rsidR="0035275F">
          <w:rPr>
            <w:noProof/>
            <w:webHidden/>
          </w:rPr>
          <w:fldChar w:fldCharType="end"/>
        </w:r>
      </w:hyperlink>
    </w:p>
    <w:p w14:paraId="0F7C7F21" w14:textId="7777FF84" w:rsidR="0035275F" w:rsidRDefault="002407FF">
      <w:pPr>
        <w:pStyle w:val="TableofFigures"/>
        <w:tabs>
          <w:tab w:val="right" w:leader="dot" w:pos="9350"/>
        </w:tabs>
        <w:rPr>
          <w:rFonts w:asciiTheme="minorHAnsi" w:eastAsiaTheme="minorEastAsia" w:hAnsiTheme="minorHAnsi"/>
          <w:noProof/>
          <w:sz w:val="22"/>
        </w:rPr>
      </w:pPr>
      <w:hyperlink w:anchor="_Toc138240600" w:history="1">
        <w:r w:rsidR="0035275F" w:rsidRPr="00DA4263">
          <w:rPr>
            <w:rStyle w:val="Hyperlink"/>
            <w:noProof/>
          </w:rPr>
          <w:t>Hình 5.16: Kết quả dự báo mô hình ARIMAX của cổ phiếu STB ở tỉ lệ 8-1-1</w:t>
        </w:r>
        <w:r w:rsidR="0035275F">
          <w:rPr>
            <w:noProof/>
            <w:webHidden/>
          </w:rPr>
          <w:tab/>
        </w:r>
        <w:r w:rsidR="0035275F">
          <w:rPr>
            <w:noProof/>
            <w:webHidden/>
          </w:rPr>
          <w:fldChar w:fldCharType="begin"/>
        </w:r>
        <w:r w:rsidR="0035275F">
          <w:rPr>
            <w:noProof/>
            <w:webHidden/>
          </w:rPr>
          <w:instrText xml:space="preserve"> PAGEREF _Toc138240600 \h </w:instrText>
        </w:r>
        <w:r w:rsidR="0035275F">
          <w:rPr>
            <w:noProof/>
            <w:webHidden/>
          </w:rPr>
        </w:r>
        <w:r w:rsidR="0035275F">
          <w:rPr>
            <w:noProof/>
            <w:webHidden/>
          </w:rPr>
          <w:fldChar w:fldCharType="separate"/>
        </w:r>
        <w:r w:rsidR="0035275F">
          <w:rPr>
            <w:noProof/>
            <w:webHidden/>
          </w:rPr>
          <w:t>48</w:t>
        </w:r>
        <w:r w:rsidR="0035275F">
          <w:rPr>
            <w:noProof/>
            <w:webHidden/>
          </w:rPr>
          <w:fldChar w:fldCharType="end"/>
        </w:r>
      </w:hyperlink>
    </w:p>
    <w:p w14:paraId="3625D20E" w14:textId="750CDF54" w:rsidR="0035275F" w:rsidRDefault="002407FF">
      <w:pPr>
        <w:pStyle w:val="TableofFigures"/>
        <w:tabs>
          <w:tab w:val="right" w:leader="dot" w:pos="9350"/>
        </w:tabs>
        <w:rPr>
          <w:rFonts w:asciiTheme="minorHAnsi" w:eastAsiaTheme="minorEastAsia" w:hAnsiTheme="minorHAnsi"/>
          <w:noProof/>
          <w:sz w:val="22"/>
        </w:rPr>
      </w:pPr>
      <w:hyperlink w:anchor="_Toc138240601" w:history="1">
        <w:r w:rsidR="0035275F" w:rsidRPr="00DA4263">
          <w:rPr>
            <w:rStyle w:val="Hyperlink"/>
            <w:noProof/>
          </w:rPr>
          <w:t>Hình 5.17: Kết quả dự báo mô hình ARIMAX của cổ phiếu VCB ở tỉ lệ 6-3-1</w:t>
        </w:r>
        <w:r w:rsidR="0035275F">
          <w:rPr>
            <w:noProof/>
            <w:webHidden/>
          </w:rPr>
          <w:tab/>
        </w:r>
        <w:r w:rsidR="0035275F">
          <w:rPr>
            <w:noProof/>
            <w:webHidden/>
          </w:rPr>
          <w:fldChar w:fldCharType="begin"/>
        </w:r>
        <w:r w:rsidR="0035275F">
          <w:rPr>
            <w:noProof/>
            <w:webHidden/>
          </w:rPr>
          <w:instrText xml:space="preserve"> PAGEREF _Toc138240601 \h </w:instrText>
        </w:r>
        <w:r w:rsidR="0035275F">
          <w:rPr>
            <w:noProof/>
            <w:webHidden/>
          </w:rPr>
        </w:r>
        <w:r w:rsidR="0035275F">
          <w:rPr>
            <w:noProof/>
            <w:webHidden/>
          </w:rPr>
          <w:fldChar w:fldCharType="separate"/>
        </w:r>
        <w:r w:rsidR="0035275F">
          <w:rPr>
            <w:noProof/>
            <w:webHidden/>
          </w:rPr>
          <w:t>48</w:t>
        </w:r>
        <w:r w:rsidR="0035275F">
          <w:rPr>
            <w:noProof/>
            <w:webHidden/>
          </w:rPr>
          <w:fldChar w:fldCharType="end"/>
        </w:r>
      </w:hyperlink>
    </w:p>
    <w:p w14:paraId="63F83E59" w14:textId="6DDC65E7" w:rsidR="0035275F" w:rsidRDefault="002407FF">
      <w:pPr>
        <w:pStyle w:val="TableofFigures"/>
        <w:tabs>
          <w:tab w:val="right" w:leader="dot" w:pos="9350"/>
        </w:tabs>
        <w:rPr>
          <w:rFonts w:asciiTheme="minorHAnsi" w:eastAsiaTheme="minorEastAsia" w:hAnsiTheme="minorHAnsi"/>
          <w:noProof/>
          <w:sz w:val="22"/>
        </w:rPr>
      </w:pPr>
      <w:hyperlink w:anchor="_Toc138240602" w:history="1">
        <w:r w:rsidR="0035275F" w:rsidRPr="00DA4263">
          <w:rPr>
            <w:rStyle w:val="Hyperlink"/>
            <w:noProof/>
          </w:rPr>
          <w:t>Hình 5.18: Kết quả dự báo mô hình ARIMAX của cổ phiếu VCB ở tỉ lệ 7-2-1</w:t>
        </w:r>
        <w:r w:rsidR="0035275F">
          <w:rPr>
            <w:noProof/>
            <w:webHidden/>
          </w:rPr>
          <w:tab/>
        </w:r>
        <w:r w:rsidR="0035275F">
          <w:rPr>
            <w:noProof/>
            <w:webHidden/>
          </w:rPr>
          <w:fldChar w:fldCharType="begin"/>
        </w:r>
        <w:r w:rsidR="0035275F">
          <w:rPr>
            <w:noProof/>
            <w:webHidden/>
          </w:rPr>
          <w:instrText xml:space="preserve"> PAGEREF _Toc138240602 \h </w:instrText>
        </w:r>
        <w:r w:rsidR="0035275F">
          <w:rPr>
            <w:noProof/>
            <w:webHidden/>
          </w:rPr>
        </w:r>
        <w:r w:rsidR="0035275F">
          <w:rPr>
            <w:noProof/>
            <w:webHidden/>
          </w:rPr>
          <w:fldChar w:fldCharType="separate"/>
        </w:r>
        <w:r w:rsidR="0035275F">
          <w:rPr>
            <w:noProof/>
            <w:webHidden/>
          </w:rPr>
          <w:t>49</w:t>
        </w:r>
        <w:r w:rsidR="0035275F">
          <w:rPr>
            <w:noProof/>
            <w:webHidden/>
          </w:rPr>
          <w:fldChar w:fldCharType="end"/>
        </w:r>
      </w:hyperlink>
    </w:p>
    <w:p w14:paraId="457CBF50" w14:textId="2B3CF87B" w:rsidR="0035275F" w:rsidRDefault="002407FF">
      <w:pPr>
        <w:pStyle w:val="TableofFigures"/>
        <w:tabs>
          <w:tab w:val="right" w:leader="dot" w:pos="9350"/>
        </w:tabs>
        <w:rPr>
          <w:rFonts w:asciiTheme="minorHAnsi" w:eastAsiaTheme="minorEastAsia" w:hAnsiTheme="minorHAnsi"/>
          <w:noProof/>
          <w:sz w:val="22"/>
        </w:rPr>
      </w:pPr>
      <w:hyperlink w:anchor="_Toc138240603" w:history="1">
        <w:r w:rsidR="0035275F" w:rsidRPr="00DA4263">
          <w:rPr>
            <w:rStyle w:val="Hyperlink"/>
            <w:noProof/>
          </w:rPr>
          <w:t>Hình 5.19: Kết quả dự báo mô hình ARIMAX của cổ phiếu VCB ở tỉ lệ 8-1-1</w:t>
        </w:r>
        <w:r w:rsidR="0035275F">
          <w:rPr>
            <w:noProof/>
            <w:webHidden/>
          </w:rPr>
          <w:tab/>
        </w:r>
        <w:r w:rsidR="0035275F">
          <w:rPr>
            <w:noProof/>
            <w:webHidden/>
          </w:rPr>
          <w:fldChar w:fldCharType="begin"/>
        </w:r>
        <w:r w:rsidR="0035275F">
          <w:rPr>
            <w:noProof/>
            <w:webHidden/>
          </w:rPr>
          <w:instrText xml:space="preserve"> PAGEREF _Toc138240603 \h </w:instrText>
        </w:r>
        <w:r w:rsidR="0035275F">
          <w:rPr>
            <w:noProof/>
            <w:webHidden/>
          </w:rPr>
        </w:r>
        <w:r w:rsidR="0035275F">
          <w:rPr>
            <w:noProof/>
            <w:webHidden/>
          </w:rPr>
          <w:fldChar w:fldCharType="separate"/>
        </w:r>
        <w:r w:rsidR="0035275F">
          <w:rPr>
            <w:noProof/>
            <w:webHidden/>
          </w:rPr>
          <w:t>49</w:t>
        </w:r>
        <w:r w:rsidR="0035275F">
          <w:rPr>
            <w:noProof/>
            <w:webHidden/>
          </w:rPr>
          <w:fldChar w:fldCharType="end"/>
        </w:r>
      </w:hyperlink>
    </w:p>
    <w:p w14:paraId="5DC437E1" w14:textId="6C3B6E11" w:rsidR="0035275F" w:rsidRDefault="002407FF">
      <w:pPr>
        <w:pStyle w:val="TableofFigures"/>
        <w:tabs>
          <w:tab w:val="right" w:leader="dot" w:pos="9350"/>
        </w:tabs>
        <w:rPr>
          <w:rFonts w:asciiTheme="minorHAnsi" w:eastAsiaTheme="minorEastAsia" w:hAnsiTheme="minorHAnsi"/>
          <w:noProof/>
          <w:sz w:val="22"/>
        </w:rPr>
      </w:pPr>
      <w:hyperlink w:anchor="_Toc138240604" w:history="1">
        <w:r w:rsidR="0035275F" w:rsidRPr="00DA4263">
          <w:rPr>
            <w:rStyle w:val="Hyperlink"/>
            <w:noProof/>
          </w:rPr>
          <w:t>Hình 5.20 Kết quả dự báo mô hình SARIMAX của cổ phiếu BID ở tỉ lệ 6-3-1</w:t>
        </w:r>
        <w:r w:rsidR="0035275F">
          <w:rPr>
            <w:noProof/>
            <w:webHidden/>
          </w:rPr>
          <w:tab/>
        </w:r>
        <w:r w:rsidR="0035275F">
          <w:rPr>
            <w:noProof/>
            <w:webHidden/>
          </w:rPr>
          <w:fldChar w:fldCharType="begin"/>
        </w:r>
        <w:r w:rsidR="0035275F">
          <w:rPr>
            <w:noProof/>
            <w:webHidden/>
          </w:rPr>
          <w:instrText xml:space="preserve"> PAGEREF _Toc138240604 \h </w:instrText>
        </w:r>
        <w:r w:rsidR="0035275F">
          <w:rPr>
            <w:noProof/>
            <w:webHidden/>
          </w:rPr>
        </w:r>
        <w:r w:rsidR="0035275F">
          <w:rPr>
            <w:noProof/>
            <w:webHidden/>
          </w:rPr>
          <w:fldChar w:fldCharType="separate"/>
        </w:r>
        <w:r w:rsidR="0035275F">
          <w:rPr>
            <w:noProof/>
            <w:webHidden/>
          </w:rPr>
          <w:t>50</w:t>
        </w:r>
        <w:r w:rsidR="0035275F">
          <w:rPr>
            <w:noProof/>
            <w:webHidden/>
          </w:rPr>
          <w:fldChar w:fldCharType="end"/>
        </w:r>
      </w:hyperlink>
    </w:p>
    <w:p w14:paraId="4BA08815" w14:textId="44B85CFC" w:rsidR="0035275F" w:rsidRDefault="002407FF">
      <w:pPr>
        <w:pStyle w:val="TableofFigures"/>
        <w:tabs>
          <w:tab w:val="right" w:leader="dot" w:pos="9350"/>
        </w:tabs>
        <w:rPr>
          <w:rFonts w:asciiTheme="minorHAnsi" w:eastAsiaTheme="minorEastAsia" w:hAnsiTheme="minorHAnsi"/>
          <w:noProof/>
          <w:sz w:val="22"/>
        </w:rPr>
      </w:pPr>
      <w:hyperlink w:anchor="_Toc138240605" w:history="1">
        <w:r w:rsidR="0035275F" w:rsidRPr="00DA4263">
          <w:rPr>
            <w:rStyle w:val="Hyperlink"/>
            <w:noProof/>
          </w:rPr>
          <w:t>Hình 5.21  Kết quả dự báo mô hình SARIMAX của cổ phiếu BID ở tỉ lệ 7-2-1</w:t>
        </w:r>
        <w:r w:rsidR="0035275F">
          <w:rPr>
            <w:noProof/>
            <w:webHidden/>
          </w:rPr>
          <w:tab/>
        </w:r>
        <w:r w:rsidR="0035275F">
          <w:rPr>
            <w:noProof/>
            <w:webHidden/>
          </w:rPr>
          <w:fldChar w:fldCharType="begin"/>
        </w:r>
        <w:r w:rsidR="0035275F">
          <w:rPr>
            <w:noProof/>
            <w:webHidden/>
          </w:rPr>
          <w:instrText xml:space="preserve"> PAGEREF _Toc138240605 \h </w:instrText>
        </w:r>
        <w:r w:rsidR="0035275F">
          <w:rPr>
            <w:noProof/>
            <w:webHidden/>
          </w:rPr>
        </w:r>
        <w:r w:rsidR="0035275F">
          <w:rPr>
            <w:noProof/>
            <w:webHidden/>
          </w:rPr>
          <w:fldChar w:fldCharType="separate"/>
        </w:r>
        <w:r w:rsidR="0035275F">
          <w:rPr>
            <w:noProof/>
            <w:webHidden/>
          </w:rPr>
          <w:t>51</w:t>
        </w:r>
        <w:r w:rsidR="0035275F">
          <w:rPr>
            <w:noProof/>
            <w:webHidden/>
          </w:rPr>
          <w:fldChar w:fldCharType="end"/>
        </w:r>
      </w:hyperlink>
    </w:p>
    <w:p w14:paraId="68916332" w14:textId="3F2AD655" w:rsidR="0035275F" w:rsidRDefault="002407FF">
      <w:pPr>
        <w:pStyle w:val="TableofFigures"/>
        <w:tabs>
          <w:tab w:val="right" w:leader="dot" w:pos="9350"/>
        </w:tabs>
        <w:rPr>
          <w:rFonts w:asciiTheme="minorHAnsi" w:eastAsiaTheme="minorEastAsia" w:hAnsiTheme="minorHAnsi"/>
          <w:noProof/>
          <w:sz w:val="22"/>
        </w:rPr>
      </w:pPr>
      <w:hyperlink w:anchor="_Toc138240606" w:history="1">
        <w:r w:rsidR="0035275F" w:rsidRPr="00DA4263">
          <w:rPr>
            <w:rStyle w:val="Hyperlink"/>
            <w:noProof/>
          </w:rPr>
          <w:t>Hình 5.22  Kết quả dự báo mô hình ARIMAX của cổ phiếu BID ở tỉ lệ 8-1-1</w:t>
        </w:r>
        <w:r w:rsidR="0035275F">
          <w:rPr>
            <w:noProof/>
            <w:webHidden/>
          </w:rPr>
          <w:tab/>
        </w:r>
        <w:r w:rsidR="0035275F">
          <w:rPr>
            <w:noProof/>
            <w:webHidden/>
          </w:rPr>
          <w:fldChar w:fldCharType="begin"/>
        </w:r>
        <w:r w:rsidR="0035275F">
          <w:rPr>
            <w:noProof/>
            <w:webHidden/>
          </w:rPr>
          <w:instrText xml:space="preserve"> PAGEREF _Toc138240606 \h </w:instrText>
        </w:r>
        <w:r w:rsidR="0035275F">
          <w:rPr>
            <w:noProof/>
            <w:webHidden/>
          </w:rPr>
        </w:r>
        <w:r w:rsidR="0035275F">
          <w:rPr>
            <w:noProof/>
            <w:webHidden/>
          </w:rPr>
          <w:fldChar w:fldCharType="separate"/>
        </w:r>
        <w:r w:rsidR="0035275F">
          <w:rPr>
            <w:noProof/>
            <w:webHidden/>
          </w:rPr>
          <w:t>51</w:t>
        </w:r>
        <w:r w:rsidR="0035275F">
          <w:rPr>
            <w:noProof/>
            <w:webHidden/>
          </w:rPr>
          <w:fldChar w:fldCharType="end"/>
        </w:r>
      </w:hyperlink>
    </w:p>
    <w:p w14:paraId="2C975FA4" w14:textId="68855EE2" w:rsidR="0035275F" w:rsidRDefault="002407FF">
      <w:pPr>
        <w:pStyle w:val="TableofFigures"/>
        <w:tabs>
          <w:tab w:val="right" w:leader="dot" w:pos="9350"/>
        </w:tabs>
        <w:rPr>
          <w:rFonts w:asciiTheme="minorHAnsi" w:eastAsiaTheme="minorEastAsia" w:hAnsiTheme="minorHAnsi"/>
          <w:noProof/>
          <w:sz w:val="22"/>
        </w:rPr>
      </w:pPr>
      <w:hyperlink w:anchor="_Toc138240607" w:history="1">
        <w:r w:rsidR="0035275F" w:rsidRPr="00DA4263">
          <w:rPr>
            <w:rStyle w:val="Hyperlink"/>
            <w:noProof/>
          </w:rPr>
          <w:t>Hình 5.23  Kết quả dự báo mô hình SARIMAX của cổ phiếu STB ở tỉ lệ 6-3-1</w:t>
        </w:r>
        <w:r w:rsidR="0035275F">
          <w:rPr>
            <w:noProof/>
            <w:webHidden/>
          </w:rPr>
          <w:tab/>
        </w:r>
        <w:r w:rsidR="0035275F">
          <w:rPr>
            <w:noProof/>
            <w:webHidden/>
          </w:rPr>
          <w:fldChar w:fldCharType="begin"/>
        </w:r>
        <w:r w:rsidR="0035275F">
          <w:rPr>
            <w:noProof/>
            <w:webHidden/>
          </w:rPr>
          <w:instrText xml:space="preserve"> PAGEREF _Toc138240607 \h </w:instrText>
        </w:r>
        <w:r w:rsidR="0035275F">
          <w:rPr>
            <w:noProof/>
            <w:webHidden/>
          </w:rPr>
        </w:r>
        <w:r w:rsidR="0035275F">
          <w:rPr>
            <w:noProof/>
            <w:webHidden/>
          </w:rPr>
          <w:fldChar w:fldCharType="separate"/>
        </w:r>
        <w:r w:rsidR="0035275F">
          <w:rPr>
            <w:noProof/>
            <w:webHidden/>
          </w:rPr>
          <w:t>52</w:t>
        </w:r>
        <w:r w:rsidR="0035275F">
          <w:rPr>
            <w:noProof/>
            <w:webHidden/>
          </w:rPr>
          <w:fldChar w:fldCharType="end"/>
        </w:r>
      </w:hyperlink>
    </w:p>
    <w:p w14:paraId="463CCE53" w14:textId="0B4A7ACF" w:rsidR="0035275F" w:rsidRDefault="002407FF">
      <w:pPr>
        <w:pStyle w:val="TableofFigures"/>
        <w:tabs>
          <w:tab w:val="right" w:leader="dot" w:pos="9350"/>
        </w:tabs>
        <w:rPr>
          <w:rFonts w:asciiTheme="minorHAnsi" w:eastAsiaTheme="minorEastAsia" w:hAnsiTheme="minorHAnsi"/>
          <w:noProof/>
          <w:sz w:val="22"/>
        </w:rPr>
      </w:pPr>
      <w:hyperlink w:anchor="_Toc138240608" w:history="1">
        <w:r w:rsidR="0035275F" w:rsidRPr="00DA4263">
          <w:rPr>
            <w:rStyle w:val="Hyperlink"/>
            <w:noProof/>
          </w:rPr>
          <w:t>Hình 5.24 Kết quả dự báo mô hình SARIMAX của cổ phiếu STB ở tỉ lệ 7-2-1</w:t>
        </w:r>
        <w:r w:rsidR="0035275F">
          <w:rPr>
            <w:noProof/>
            <w:webHidden/>
          </w:rPr>
          <w:tab/>
        </w:r>
        <w:r w:rsidR="0035275F">
          <w:rPr>
            <w:noProof/>
            <w:webHidden/>
          </w:rPr>
          <w:fldChar w:fldCharType="begin"/>
        </w:r>
        <w:r w:rsidR="0035275F">
          <w:rPr>
            <w:noProof/>
            <w:webHidden/>
          </w:rPr>
          <w:instrText xml:space="preserve"> PAGEREF _Toc138240608 \h </w:instrText>
        </w:r>
        <w:r w:rsidR="0035275F">
          <w:rPr>
            <w:noProof/>
            <w:webHidden/>
          </w:rPr>
        </w:r>
        <w:r w:rsidR="0035275F">
          <w:rPr>
            <w:noProof/>
            <w:webHidden/>
          </w:rPr>
          <w:fldChar w:fldCharType="separate"/>
        </w:r>
        <w:r w:rsidR="0035275F">
          <w:rPr>
            <w:noProof/>
            <w:webHidden/>
          </w:rPr>
          <w:t>52</w:t>
        </w:r>
        <w:r w:rsidR="0035275F">
          <w:rPr>
            <w:noProof/>
            <w:webHidden/>
          </w:rPr>
          <w:fldChar w:fldCharType="end"/>
        </w:r>
      </w:hyperlink>
    </w:p>
    <w:p w14:paraId="25C42563" w14:textId="26365C18" w:rsidR="0035275F" w:rsidRDefault="002407FF">
      <w:pPr>
        <w:pStyle w:val="TableofFigures"/>
        <w:tabs>
          <w:tab w:val="right" w:leader="dot" w:pos="9350"/>
        </w:tabs>
        <w:rPr>
          <w:rFonts w:asciiTheme="minorHAnsi" w:eastAsiaTheme="minorEastAsia" w:hAnsiTheme="minorHAnsi"/>
          <w:noProof/>
          <w:sz w:val="22"/>
        </w:rPr>
      </w:pPr>
      <w:hyperlink w:anchor="_Toc138240609" w:history="1">
        <w:r w:rsidR="0035275F" w:rsidRPr="00DA4263">
          <w:rPr>
            <w:rStyle w:val="Hyperlink"/>
            <w:noProof/>
          </w:rPr>
          <w:t>Hình 5.25 Kết quả dự báo mô hình SARIMAX của cổ phiếu STB ở tỉ lệ 8-1-1</w:t>
        </w:r>
        <w:r w:rsidR="0035275F">
          <w:rPr>
            <w:noProof/>
            <w:webHidden/>
          </w:rPr>
          <w:tab/>
        </w:r>
        <w:r w:rsidR="0035275F">
          <w:rPr>
            <w:noProof/>
            <w:webHidden/>
          </w:rPr>
          <w:fldChar w:fldCharType="begin"/>
        </w:r>
        <w:r w:rsidR="0035275F">
          <w:rPr>
            <w:noProof/>
            <w:webHidden/>
          </w:rPr>
          <w:instrText xml:space="preserve"> PAGEREF _Toc138240609 \h </w:instrText>
        </w:r>
        <w:r w:rsidR="0035275F">
          <w:rPr>
            <w:noProof/>
            <w:webHidden/>
          </w:rPr>
        </w:r>
        <w:r w:rsidR="0035275F">
          <w:rPr>
            <w:noProof/>
            <w:webHidden/>
          </w:rPr>
          <w:fldChar w:fldCharType="separate"/>
        </w:r>
        <w:r w:rsidR="0035275F">
          <w:rPr>
            <w:noProof/>
            <w:webHidden/>
          </w:rPr>
          <w:t>53</w:t>
        </w:r>
        <w:r w:rsidR="0035275F">
          <w:rPr>
            <w:noProof/>
            <w:webHidden/>
          </w:rPr>
          <w:fldChar w:fldCharType="end"/>
        </w:r>
      </w:hyperlink>
    </w:p>
    <w:p w14:paraId="70DB1BA2" w14:textId="347E0F0E" w:rsidR="0035275F" w:rsidRDefault="002407FF">
      <w:pPr>
        <w:pStyle w:val="TableofFigures"/>
        <w:tabs>
          <w:tab w:val="right" w:leader="dot" w:pos="9350"/>
        </w:tabs>
        <w:rPr>
          <w:rFonts w:asciiTheme="minorHAnsi" w:eastAsiaTheme="minorEastAsia" w:hAnsiTheme="minorHAnsi"/>
          <w:noProof/>
          <w:sz w:val="22"/>
        </w:rPr>
      </w:pPr>
      <w:hyperlink w:anchor="_Toc138240610" w:history="1">
        <w:r w:rsidR="0035275F" w:rsidRPr="00DA4263">
          <w:rPr>
            <w:rStyle w:val="Hyperlink"/>
            <w:noProof/>
          </w:rPr>
          <w:t>Hình 5.26 Kết quả dự báo mô hình SARIMAX của cổ phiếu VCB ở tỉ lệ 6-3-1</w:t>
        </w:r>
        <w:r w:rsidR="0035275F">
          <w:rPr>
            <w:noProof/>
            <w:webHidden/>
          </w:rPr>
          <w:tab/>
        </w:r>
        <w:r w:rsidR="0035275F">
          <w:rPr>
            <w:noProof/>
            <w:webHidden/>
          </w:rPr>
          <w:fldChar w:fldCharType="begin"/>
        </w:r>
        <w:r w:rsidR="0035275F">
          <w:rPr>
            <w:noProof/>
            <w:webHidden/>
          </w:rPr>
          <w:instrText xml:space="preserve"> PAGEREF _Toc138240610 \h </w:instrText>
        </w:r>
        <w:r w:rsidR="0035275F">
          <w:rPr>
            <w:noProof/>
            <w:webHidden/>
          </w:rPr>
        </w:r>
        <w:r w:rsidR="0035275F">
          <w:rPr>
            <w:noProof/>
            <w:webHidden/>
          </w:rPr>
          <w:fldChar w:fldCharType="separate"/>
        </w:r>
        <w:r w:rsidR="0035275F">
          <w:rPr>
            <w:noProof/>
            <w:webHidden/>
          </w:rPr>
          <w:t>53</w:t>
        </w:r>
        <w:r w:rsidR="0035275F">
          <w:rPr>
            <w:noProof/>
            <w:webHidden/>
          </w:rPr>
          <w:fldChar w:fldCharType="end"/>
        </w:r>
      </w:hyperlink>
    </w:p>
    <w:p w14:paraId="20BFF96F" w14:textId="7ED52C6E" w:rsidR="0035275F" w:rsidRDefault="002407FF">
      <w:pPr>
        <w:pStyle w:val="TableofFigures"/>
        <w:tabs>
          <w:tab w:val="right" w:leader="dot" w:pos="9350"/>
        </w:tabs>
        <w:rPr>
          <w:rFonts w:asciiTheme="minorHAnsi" w:eastAsiaTheme="minorEastAsia" w:hAnsiTheme="minorHAnsi"/>
          <w:noProof/>
          <w:sz w:val="22"/>
        </w:rPr>
      </w:pPr>
      <w:hyperlink w:anchor="_Toc138240611" w:history="1">
        <w:r w:rsidR="0035275F" w:rsidRPr="00DA4263">
          <w:rPr>
            <w:rStyle w:val="Hyperlink"/>
            <w:noProof/>
          </w:rPr>
          <w:t>Hình 5.27 Kết quả dự báo mô hình SARIMAX của cổ phiếu VCB ở tỉ lệ 7-2-1</w:t>
        </w:r>
        <w:r w:rsidR="0035275F">
          <w:rPr>
            <w:noProof/>
            <w:webHidden/>
          </w:rPr>
          <w:tab/>
        </w:r>
        <w:r w:rsidR="0035275F">
          <w:rPr>
            <w:noProof/>
            <w:webHidden/>
          </w:rPr>
          <w:fldChar w:fldCharType="begin"/>
        </w:r>
        <w:r w:rsidR="0035275F">
          <w:rPr>
            <w:noProof/>
            <w:webHidden/>
          </w:rPr>
          <w:instrText xml:space="preserve"> PAGEREF _Toc138240611 \h </w:instrText>
        </w:r>
        <w:r w:rsidR="0035275F">
          <w:rPr>
            <w:noProof/>
            <w:webHidden/>
          </w:rPr>
        </w:r>
        <w:r w:rsidR="0035275F">
          <w:rPr>
            <w:noProof/>
            <w:webHidden/>
          </w:rPr>
          <w:fldChar w:fldCharType="separate"/>
        </w:r>
        <w:r w:rsidR="0035275F">
          <w:rPr>
            <w:noProof/>
            <w:webHidden/>
          </w:rPr>
          <w:t>54</w:t>
        </w:r>
        <w:r w:rsidR="0035275F">
          <w:rPr>
            <w:noProof/>
            <w:webHidden/>
          </w:rPr>
          <w:fldChar w:fldCharType="end"/>
        </w:r>
      </w:hyperlink>
    </w:p>
    <w:p w14:paraId="7FD0DA3B" w14:textId="211E5816" w:rsidR="0035275F" w:rsidRDefault="002407FF">
      <w:pPr>
        <w:pStyle w:val="TableofFigures"/>
        <w:tabs>
          <w:tab w:val="right" w:leader="dot" w:pos="9350"/>
        </w:tabs>
        <w:rPr>
          <w:rFonts w:asciiTheme="minorHAnsi" w:eastAsiaTheme="minorEastAsia" w:hAnsiTheme="minorHAnsi"/>
          <w:noProof/>
          <w:sz w:val="22"/>
        </w:rPr>
      </w:pPr>
      <w:hyperlink w:anchor="_Toc138240612" w:history="1">
        <w:r w:rsidR="0035275F" w:rsidRPr="00DA4263">
          <w:rPr>
            <w:rStyle w:val="Hyperlink"/>
            <w:noProof/>
          </w:rPr>
          <w:t>Hình 5.28 Kết quả dự báo mô hình SARIMAX của cổ phiếu VCB ở tỉ lệ 8-1-1</w:t>
        </w:r>
        <w:r w:rsidR="0035275F">
          <w:rPr>
            <w:noProof/>
            <w:webHidden/>
          </w:rPr>
          <w:tab/>
        </w:r>
        <w:r w:rsidR="0035275F">
          <w:rPr>
            <w:noProof/>
            <w:webHidden/>
          </w:rPr>
          <w:fldChar w:fldCharType="begin"/>
        </w:r>
        <w:r w:rsidR="0035275F">
          <w:rPr>
            <w:noProof/>
            <w:webHidden/>
          </w:rPr>
          <w:instrText xml:space="preserve"> PAGEREF _Toc138240612 \h </w:instrText>
        </w:r>
        <w:r w:rsidR="0035275F">
          <w:rPr>
            <w:noProof/>
            <w:webHidden/>
          </w:rPr>
        </w:r>
        <w:r w:rsidR="0035275F">
          <w:rPr>
            <w:noProof/>
            <w:webHidden/>
          </w:rPr>
          <w:fldChar w:fldCharType="separate"/>
        </w:r>
        <w:r w:rsidR="0035275F">
          <w:rPr>
            <w:noProof/>
            <w:webHidden/>
          </w:rPr>
          <w:t>54</w:t>
        </w:r>
        <w:r w:rsidR="0035275F">
          <w:rPr>
            <w:noProof/>
            <w:webHidden/>
          </w:rPr>
          <w:fldChar w:fldCharType="end"/>
        </w:r>
      </w:hyperlink>
    </w:p>
    <w:p w14:paraId="0A511182" w14:textId="705786F3" w:rsidR="0035275F" w:rsidRDefault="002407FF">
      <w:pPr>
        <w:pStyle w:val="TableofFigures"/>
        <w:tabs>
          <w:tab w:val="right" w:leader="dot" w:pos="9350"/>
        </w:tabs>
        <w:rPr>
          <w:rFonts w:asciiTheme="minorHAnsi" w:eastAsiaTheme="minorEastAsia" w:hAnsiTheme="minorHAnsi"/>
          <w:noProof/>
          <w:sz w:val="22"/>
        </w:rPr>
      </w:pPr>
      <w:hyperlink w:anchor="_Toc138240613" w:history="1">
        <w:r w:rsidR="0035275F" w:rsidRPr="00DA4263">
          <w:rPr>
            <w:rStyle w:val="Hyperlink"/>
            <w:noProof/>
          </w:rPr>
          <w:t>Hình 5.29 Kết quả dự báo mô hình RNN của cổ phiếu BID ở tỉ lệ 6-3-1</w:t>
        </w:r>
        <w:r w:rsidR="0035275F">
          <w:rPr>
            <w:noProof/>
            <w:webHidden/>
          </w:rPr>
          <w:tab/>
        </w:r>
        <w:r w:rsidR="0035275F">
          <w:rPr>
            <w:noProof/>
            <w:webHidden/>
          </w:rPr>
          <w:fldChar w:fldCharType="begin"/>
        </w:r>
        <w:r w:rsidR="0035275F">
          <w:rPr>
            <w:noProof/>
            <w:webHidden/>
          </w:rPr>
          <w:instrText xml:space="preserve"> PAGEREF _Toc138240613 \h </w:instrText>
        </w:r>
        <w:r w:rsidR="0035275F">
          <w:rPr>
            <w:noProof/>
            <w:webHidden/>
          </w:rPr>
        </w:r>
        <w:r w:rsidR="0035275F">
          <w:rPr>
            <w:noProof/>
            <w:webHidden/>
          </w:rPr>
          <w:fldChar w:fldCharType="separate"/>
        </w:r>
        <w:r w:rsidR="0035275F">
          <w:rPr>
            <w:noProof/>
            <w:webHidden/>
          </w:rPr>
          <w:t>56</w:t>
        </w:r>
        <w:r w:rsidR="0035275F">
          <w:rPr>
            <w:noProof/>
            <w:webHidden/>
          </w:rPr>
          <w:fldChar w:fldCharType="end"/>
        </w:r>
      </w:hyperlink>
    </w:p>
    <w:p w14:paraId="6319564E" w14:textId="20D57F59" w:rsidR="0035275F" w:rsidRDefault="002407FF">
      <w:pPr>
        <w:pStyle w:val="TableofFigures"/>
        <w:tabs>
          <w:tab w:val="right" w:leader="dot" w:pos="9350"/>
        </w:tabs>
        <w:rPr>
          <w:rFonts w:asciiTheme="minorHAnsi" w:eastAsiaTheme="minorEastAsia" w:hAnsiTheme="minorHAnsi"/>
          <w:noProof/>
          <w:sz w:val="22"/>
        </w:rPr>
      </w:pPr>
      <w:hyperlink w:anchor="_Toc138240614" w:history="1">
        <w:r w:rsidR="0035275F" w:rsidRPr="00DA4263">
          <w:rPr>
            <w:rStyle w:val="Hyperlink"/>
            <w:noProof/>
          </w:rPr>
          <w:t>Hình 5.30 Kết quả dự báo mô hình RNN của cổ phiếu BID ở tỉ lệ 7-2-1</w:t>
        </w:r>
        <w:r w:rsidR="0035275F">
          <w:rPr>
            <w:noProof/>
            <w:webHidden/>
          </w:rPr>
          <w:tab/>
        </w:r>
        <w:r w:rsidR="0035275F">
          <w:rPr>
            <w:noProof/>
            <w:webHidden/>
          </w:rPr>
          <w:fldChar w:fldCharType="begin"/>
        </w:r>
        <w:r w:rsidR="0035275F">
          <w:rPr>
            <w:noProof/>
            <w:webHidden/>
          </w:rPr>
          <w:instrText xml:space="preserve"> PAGEREF _Toc138240614 \h </w:instrText>
        </w:r>
        <w:r w:rsidR="0035275F">
          <w:rPr>
            <w:noProof/>
            <w:webHidden/>
          </w:rPr>
        </w:r>
        <w:r w:rsidR="0035275F">
          <w:rPr>
            <w:noProof/>
            <w:webHidden/>
          </w:rPr>
          <w:fldChar w:fldCharType="separate"/>
        </w:r>
        <w:r w:rsidR="0035275F">
          <w:rPr>
            <w:noProof/>
            <w:webHidden/>
          </w:rPr>
          <w:t>56</w:t>
        </w:r>
        <w:r w:rsidR="0035275F">
          <w:rPr>
            <w:noProof/>
            <w:webHidden/>
          </w:rPr>
          <w:fldChar w:fldCharType="end"/>
        </w:r>
      </w:hyperlink>
    </w:p>
    <w:p w14:paraId="5E10E35F" w14:textId="629BB140" w:rsidR="0035275F" w:rsidRDefault="002407FF">
      <w:pPr>
        <w:pStyle w:val="TableofFigures"/>
        <w:tabs>
          <w:tab w:val="right" w:leader="dot" w:pos="9350"/>
        </w:tabs>
        <w:rPr>
          <w:rFonts w:asciiTheme="minorHAnsi" w:eastAsiaTheme="minorEastAsia" w:hAnsiTheme="minorHAnsi"/>
          <w:noProof/>
          <w:sz w:val="22"/>
        </w:rPr>
      </w:pPr>
      <w:hyperlink w:anchor="_Toc138240615" w:history="1">
        <w:r w:rsidR="0035275F" w:rsidRPr="00DA4263">
          <w:rPr>
            <w:rStyle w:val="Hyperlink"/>
            <w:noProof/>
          </w:rPr>
          <w:t>Hình 5.31 Kết quả dự báo mô hình RNN của cổ phiếu BID ở tỉ lệ 8-1-1</w:t>
        </w:r>
        <w:r w:rsidR="0035275F">
          <w:rPr>
            <w:noProof/>
            <w:webHidden/>
          </w:rPr>
          <w:tab/>
        </w:r>
        <w:r w:rsidR="0035275F">
          <w:rPr>
            <w:noProof/>
            <w:webHidden/>
          </w:rPr>
          <w:fldChar w:fldCharType="begin"/>
        </w:r>
        <w:r w:rsidR="0035275F">
          <w:rPr>
            <w:noProof/>
            <w:webHidden/>
          </w:rPr>
          <w:instrText xml:space="preserve"> PAGEREF _Toc138240615 \h </w:instrText>
        </w:r>
        <w:r w:rsidR="0035275F">
          <w:rPr>
            <w:noProof/>
            <w:webHidden/>
          </w:rPr>
        </w:r>
        <w:r w:rsidR="0035275F">
          <w:rPr>
            <w:noProof/>
            <w:webHidden/>
          </w:rPr>
          <w:fldChar w:fldCharType="separate"/>
        </w:r>
        <w:r w:rsidR="0035275F">
          <w:rPr>
            <w:noProof/>
            <w:webHidden/>
          </w:rPr>
          <w:t>57</w:t>
        </w:r>
        <w:r w:rsidR="0035275F">
          <w:rPr>
            <w:noProof/>
            <w:webHidden/>
          </w:rPr>
          <w:fldChar w:fldCharType="end"/>
        </w:r>
      </w:hyperlink>
    </w:p>
    <w:p w14:paraId="48EFA913" w14:textId="6E8CFB03" w:rsidR="0035275F" w:rsidRDefault="002407FF">
      <w:pPr>
        <w:pStyle w:val="TableofFigures"/>
        <w:tabs>
          <w:tab w:val="right" w:leader="dot" w:pos="9350"/>
        </w:tabs>
        <w:rPr>
          <w:rFonts w:asciiTheme="minorHAnsi" w:eastAsiaTheme="minorEastAsia" w:hAnsiTheme="minorHAnsi"/>
          <w:noProof/>
          <w:sz w:val="22"/>
        </w:rPr>
      </w:pPr>
      <w:hyperlink w:anchor="_Toc138240616" w:history="1">
        <w:r w:rsidR="0035275F" w:rsidRPr="00DA4263">
          <w:rPr>
            <w:rStyle w:val="Hyperlink"/>
            <w:noProof/>
          </w:rPr>
          <w:t>Hình 5.32 Kết quả dự báo mô hình RNN của cổ phiếu STB ở tỉ lệ 6-3-1</w:t>
        </w:r>
        <w:r w:rsidR="0035275F">
          <w:rPr>
            <w:noProof/>
            <w:webHidden/>
          </w:rPr>
          <w:tab/>
        </w:r>
        <w:r w:rsidR="0035275F">
          <w:rPr>
            <w:noProof/>
            <w:webHidden/>
          </w:rPr>
          <w:fldChar w:fldCharType="begin"/>
        </w:r>
        <w:r w:rsidR="0035275F">
          <w:rPr>
            <w:noProof/>
            <w:webHidden/>
          </w:rPr>
          <w:instrText xml:space="preserve"> PAGEREF _Toc138240616 \h </w:instrText>
        </w:r>
        <w:r w:rsidR="0035275F">
          <w:rPr>
            <w:noProof/>
            <w:webHidden/>
          </w:rPr>
        </w:r>
        <w:r w:rsidR="0035275F">
          <w:rPr>
            <w:noProof/>
            <w:webHidden/>
          </w:rPr>
          <w:fldChar w:fldCharType="separate"/>
        </w:r>
        <w:r w:rsidR="0035275F">
          <w:rPr>
            <w:noProof/>
            <w:webHidden/>
          </w:rPr>
          <w:t>57</w:t>
        </w:r>
        <w:r w:rsidR="0035275F">
          <w:rPr>
            <w:noProof/>
            <w:webHidden/>
          </w:rPr>
          <w:fldChar w:fldCharType="end"/>
        </w:r>
      </w:hyperlink>
    </w:p>
    <w:p w14:paraId="2D361785" w14:textId="182C5305" w:rsidR="0035275F" w:rsidRDefault="002407FF">
      <w:pPr>
        <w:pStyle w:val="TableofFigures"/>
        <w:tabs>
          <w:tab w:val="right" w:leader="dot" w:pos="9350"/>
        </w:tabs>
        <w:rPr>
          <w:rFonts w:asciiTheme="minorHAnsi" w:eastAsiaTheme="minorEastAsia" w:hAnsiTheme="minorHAnsi"/>
          <w:noProof/>
          <w:sz w:val="22"/>
        </w:rPr>
      </w:pPr>
      <w:hyperlink w:anchor="_Toc138240617" w:history="1">
        <w:r w:rsidR="0035275F" w:rsidRPr="00DA4263">
          <w:rPr>
            <w:rStyle w:val="Hyperlink"/>
            <w:noProof/>
          </w:rPr>
          <w:t>Hình 5.33 Kết quả dự báo mô hình RNN của cổ phiếu STB ở tỉ lệ 7-2-1</w:t>
        </w:r>
        <w:r w:rsidR="0035275F">
          <w:rPr>
            <w:noProof/>
            <w:webHidden/>
          </w:rPr>
          <w:tab/>
        </w:r>
        <w:r w:rsidR="0035275F">
          <w:rPr>
            <w:noProof/>
            <w:webHidden/>
          </w:rPr>
          <w:fldChar w:fldCharType="begin"/>
        </w:r>
        <w:r w:rsidR="0035275F">
          <w:rPr>
            <w:noProof/>
            <w:webHidden/>
          </w:rPr>
          <w:instrText xml:space="preserve"> PAGEREF _Toc138240617 \h </w:instrText>
        </w:r>
        <w:r w:rsidR="0035275F">
          <w:rPr>
            <w:noProof/>
            <w:webHidden/>
          </w:rPr>
        </w:r>
        <w:r w:rsidR="0035275F">
          <w:rPr>
            <w:noProof/>
            <w:webHidden/>
          </w:rPr>
          <w:fldChar w:fldCharType="separate"/>
        </w:r>
        <w:r w:rsidR="0035275F">
          <w:rPr>
            <w:noProof/>
            <w:webHidden/>
          </w:rPr>
          <w:t>58</w:t>
        </w:r>
        <w:r w:rsidR="0035275F">
          <w:rPr>
            <w:noProof/>
            <w:webHidden/>
          </w:rPr>
          <w:fldChar w:fldCharType="end"/>
        </w:r>
      </w:hyperlink>
    </w:p>
    <w:p w14:paraId="0F310616" w14:textId="02522F0B" w:rsidR="0035275F" w:rsidRDefault="002407FF">
      <w:pPr>
        <w:pStyle w:val="TableofFigures"/>
        <w:tabs>
          <w:tab w:val="right" w:leader="dot" w:pos="9350"/>
        </w:tabs>
        <w:rPr>
          <w:rFonts w:asciiTheme="minorHAnsi" w:eastAsiaTheme="minorEastAsia" w:hAnsiTheme="minorHAnsi"/>
          <w:noProof/>
          <w:sz w:val="22"/>
        </w:rPr>
      </w:pPr>
      <w:hyperlink w:anchor="_Toc138240618" w:history="1">
        <w:r w:rsidR="0035275F" w:rsidRPr="00DA4263">
          <w:rPr>
            <w:rStyle w:val="Hyperlink"/>
            <w:noProof/>
          </w:rPr>
          <w:t>Hình 5.34 Kết quả dự báo mô hình RNN của cổ phiếu STB ở tỉ lệ 8-1-1</w:t>
        </w:r>
        <w:r w:rsidR="0035275F">
          <w:rPr>
            <w:noProof/>
            <w:webHidden/>
          </w:rPr>
          <w:tab/>
        </w:r>
        <w:r w:rsidR="0035275F">
          <w:rPr>
            <w:noProof/>
            <w:webHidden/>
          </w:rPr>
          <w:fldChar w:fldCharType="begin"/>
        </w:r>
        <w:r w:rsidR="0035275F">
          <w:rPr>
            <w:noProof/>
            <w:webHidden/>
          </w:rPr>
          <w:instrText xml:space="preserve"> PAGEREF _Toc138240618 \h </w:instrText>
        </w:r>
        <w:r w:rsidR="0035275F">
          <w:rPr>
            <w:noProof/>
            <w:webHidden/>
          </w:rPr>
        </w:r>
        <w:r w:rsidR="0035275F">
          <w:rPr>
            <w:noProof/>
            <w:webHidden/>
          </w:rPr>
          <w:fldChar w:fldCharType="separate"/>
        </w:r>
        <w:r w:rsidR="0035275F">
          <w:rPr>
            <w:noProof/>
            <w:webHidden/>
          </w:rPr>
          <w:t>58</w:t>
        </w:r>
        <w:r w:rsidR="0035275F">
          <w:rPr>
            <w:noProof/>
            <w:webHidden/>
          </w:rPr>
          <w:fldChar w:fldCharType="end"/>
        </w:r>
      </w:hyperlink>
    </w:p>
    <w:p w14:paraId="66C33961" w14:textId="1AAC663D" w:rsidR="0035275F" w:rsidRDefault="002407FF">
      <w:pPr>
        <w:pStyle w:val="TableofFigures"/>
        <w:tabs>
          <w:tab w:val="right" w:leader="dot" w:pos="9350"/>
        </w:tabs>
        <w:rPr>
          <w:rFonts w:asciiTheme="minorHAnsi" w:eastAsiaTheme="minorEastAsia" w:hAnsiTheme="minorHAnsi"/>
          <w:noProof/>
          <w:sz w:val="22"/>
        </w:rPr>
      </w:pPr>
      <w:hyperlink w:anchor="_Toc138240619" w:history="1">
        <w:r w:rsidR="0035275F" w:rsidRPr="00DA4263">
          <w:rPr>
            <w:rStyle w:val="Hyperlink"/>
            <w:noProof/>
          </w:rPr>
          <w:t>Hình 5.35 Kết quả dự báo mô hình RNN của cổ phiếu VCB ở tỉ lệ 6-3-1</w:t>
        </w:r>
        <w:r w:rsidR="0035275F">
          <w:rPr>
            <w:noProof/>
            <w:webHidden/>
          </w:rPr>
          <w:tab/>
        </w:r>
        <w:r w:rsidR="0035275F">
          <w:rPr>
            <w:noProof/>
            <w:webHidden/>
          </w:rPr>
          <w:fldChar w:fldCharType="begin"/>
        </w:r>
        <w:r w:rsidR="0035275F">
          <w:rPr>
            <w:noProof/>
            <w:webHidden/>
          </w:rPr>
          <w:instrText xml:space="preserve"> PAGEREF _Toc138240619 \h </w:instrText>
        </w:r>
        <w:r w:rsidR="0035275F">
          <w:rPr>
            <w:noProof/>
            <w:webHidden/>
          </w:rPr>
        </w:r>
        <w:r w:rsidR="0035275F">
          <w:rPr>
            <w:noProof/>
            <w:webHidden/>
          </w:rPr>
          <w:fldChar w:fldCharType="separate"/>
        </w:r>
        <w:r w:rsidR="0035275F">
          <w:rPr>
            <w:noProof/>
            <w:webHidden/>
          </w:rPr>
          <w:t>59</w:t>
        </w:r>
        <w:r w:rsidR="0035275F">
          <w:rPr>
            <w:noProof/>
            <w:webHidden/>
          </w:rPr>
          <w:fldChar w:fldCharType="end"/>
        </w:r>
      </w:hyperlink>
    </w:p>
    <w:p w14:paraId="6A7D31B3" w14:textId="672EE2D8" w:rsidR="0035275F" w:rsidRDefault="002407FF">
      <w:pPr>
        <w:pStyle w:val="TableofFigures"/>
        <w:tabs>
          <w:tab w:val="right" w:leader="dot" w:pos="9350"/>
        </w:tabs>
        <w:rPr>
          <w:rFonts w:asciiTheme="minorHAnsi" w:eastAsiaTheme="minorEastAsia" w:hAnsiTheme="minorHAnsi"/>
          <w:noProof/>
          <w:sz w:val="22"/>
        </w:rPr>
      </w:pPr>
      <w:hyperlink w:anchor="_Toc138240620" w:history="1">
        <w:r w:rsidR="0035275F" w:rsidRPr="00DA4263">
          <w:rPr>
            <w:rStyle w:val="Hyperlink"/>
            <w:noProof/>
          </w:rPr>
          <w:t>Hình 5.36 Kết quả dự báo mô hình RNN của cổ phiếu VCB ở tỉ lệ 7-2-1</w:t>
        </w:r>
        <w:r w:rsidR="0035275F">
          <w:rPr>
            <w:noProof/>
            <w:webHidden/>
          </w:rPr>
          <w:tab/>
        </w:r>
        <w:r w:rsidR="0035275F">
          <w:rPr>
            <w:noProof/>
            <w:webHidden/>
          </w:rPr>
          <w:fldChar w:fldCharType="begin"/>
        </w:r>
        <w:r w:rsidR="0035275F">
          <w:rPr>
            <w:noProof/>
            <w:webHidden/>
          </w:rPr>
          <w:instrText xml:space="preserve"> PAGEREF _Toc138240620 \h </w:instrText>
        </w:r>
        <w:r w:rsidR="0035275F">
          <w:rPr>
            <w:noProof/>
            <w:webHidden/>
          </w:rPr>
        </w:r>
        <w:r w:rsidR="0035275F">
          <w:rPr>
            <w:noProof/>
            <w:webHidden/>
          </w:rPr>
          <w:fldChar w:fldCharType="separate"/>
        </w:r>
        <w:r w:rsidR="0035275F">
          <w:rPr>
            <w:noProof/>
            <w:webHidden/>
          </w:rPr>
          <w:t>59</w:t>
        </w:r>
        <w:r w:rsidR="0035275F">
          <w:rPr>
            <w:noProof/>
            <w:webHidden/>
          </w:rPr>
          <w:fldChar w:fldCharType="end"/>
        </w:r>
      </w:hyperlink>
    </w:p>
    <w:p w14:paraId="5FE89CB5" w14:textId="5B8A14C9" w:rsidR="0035275F" w:rsidRDefault="002407FF">
      <w:pPr>
        <w:pStyle w:val="TableofFigures"/>
        <w:tabs>
          <w:tab w:val="right" w:leader="dot" w:pos="9350"/>
        </w:tabs>
        <w:rPr>
          <w:rFonts w:asciiTheme="minorHAnsi" w:eastAsiaTheme="minorEastAsia" w:hAnsiTheme="minorHAnsi"/>
          <w:noProof/>
          <w:sz w:val="22"/>
        </w:rPr>
      </w:pPr>
      <w:hyperlink w:anchor="_Toc138240621" w:history="1">
        <w:r w:rsidR="0035275F" w:rsidRPr="00DA4263">
          <w:rPr>
            <w:rStyle w:val="Hyperlink"/>
            <w:noProof/>
          </w:rPr>
          <w:t>Hình 5.37 Kết quả dự báo mô hình RNN của cổ phiếu VCB ở tỉ lệ 8-1-1</w:t>
        </w:r>
        <w:r w:rsidR="0035275F">
          <w:rPr>
            <w:noProof/>
            <w:webHidden/>
          </w:rPr>
          <w:tab/>
        </w:r>
        <w:r w:rsidR="0035275F">
          <w:rPr>
            <w:noProof/>
            <w:webHidden/>
          </w:rPr>
          <w:fldChar w:fldCharType="begin"/>
        </w:r>
        <w:r w:rsidR="0035275F">
          <w:rPr>
            <w:noProof/>
            <w:webHidden/>
          </w:rPr>
          <w:instrText xml:space="preserve"> PAGEREF _Toc138240621 \h </w:instrText>
        </w:r>
        <w:r w:rsidR="0035275F">
          <w:rPr>
            <w:noProof/>
            <w:webHidden/>
          </w:rPr>
        </w:r>
        <w:r w:rsidR="0035275F">
          <w:rPr>
            <w:noProof/>
            <w:webHidden/>
          </w:rPr>
          <w:fldChar w:fldCharType="separate"/>
        </w:r>
        <w:r w:rsidR="0035275F">
          <w:rPr>
            <w:noProof/>
            <w:webHidden/>
          </w:rPr>
          <w:t>60</w:t>
        </w:r>
        <w:r w:rsidR="0035275F">
          <w:rPr>
            <w:noProof/>
            <w:webHidden/>
          </w:rPr>
          <w:fldChar w:fldCharType="end"/>
        </w:r>
      </w:hyperlink>
    </w:p>
    <w:p w14:paraId="79D0AF2E" w14:textId="36D066D5" w:rsidR="0035275F" w:rsidRDefault="002407FF">
      <w:pPr>
        <w:pStyle w:val="TableofFigures"/>
        <w:tabs>
          <w:tab w:val="right" w:leader="dot" w:pos="9350"/>
        </w:tabs>
        <w:rPr>
          <w:rFonts w:asciiTheme="minorHAnsi" w:eastAsiaTheme="minorEastAsia" w:hAnsiTheme="minorHAnsi"/>
          <w:noProof/>
          <w:sz w:val="22"/>
        </w:rPr>
      </w:pPr>
      <w:hyperlink w:anchor="_Toc138240622" w:history="1">
        <w:r w:rsidR="0035275F" w:rsidRPr="00DA4263">
          <w:rPr>
            <w:rStyle w:val="Hyperlink"/>
            <w:noProof/>
          </w:rPr>
          <w:t>Hình 5.38: Kết quả dự báo mô hình LSTM của cổ phiếu BID ở tỉ lệ 6-3-1</w:t>
        </w:r>
        <w:r w:rsidR="0035275F">
          <w:rPr>
            <w:noProof/>
            <w:webHidden/>
          </w:rPr>
          <w:tab/>
        </w:r>
        <w:r w:rsidR="0035275F">
          <w:rPr>
            <w:noProof/>
            <w:webHidden/>
          </w:rPr>
          <w:fldChar w:fldCharType="begin"/>
        </w:r>
        <w:r w:rsidR="0035275F">
          <w:rPr>
            <w:noProof/>
            <w:webHidden/>
          </w:rPr>
          <w:instrText xml:space="preserve"> PAGEREF _Toc138240622 \h </w:instrText>
        </w:r>
        <w:r w:rsidR="0035275F">
          <w:rPr>
            <w:noProof/>
            <w:webHidden/>
          </w:rPr>
        </w:r>
        <w:r w:rsidR="0035275F">
          <w:rPr>
            <w:noProof/>
            <w:webHidden/>
          </w:rPr>
          <w:fldChar w:fldCharType="separate"/>
        </w:r>
        <w:r w:rsidR="0035275F">
          <w:rPr>
            <w:noProof/>
            <w:webHidden/>
          </w:rPr>
          <w:t>61</w:t>
        </w:r>
        <w:r w:rsidR="0035275F">
          <w:rPr>
            <w:noProof/>
            <w:webHidden/>
          </w:rPr>
          <w:fldChar w:fldCharType="end"/>
        </w:r>
      </w:hyperlink>
    </w:p>
    <w:p w14:paraId="55DD7956" w14:textId="21EE10F4" w:rsidR="0035275F" w:rsidRDefault="002407FF">
      <w:pPr>
        <w:pStyle w:val="TableofFigures"/>
        <w:tabs>
          <w:tab w:val="right" w:leader="dot" w:pos="9350"/>
        </w:tabs>
        <w:rPr>
          <w:rFonts w:asciiTheme="minorHAnsi" w:eastAsiaTheme="minorEastAsia" w:hAnsiTheme="minorHAnsi"/>
          <w:noProof/>
          <w:sz w:val="22"/>
        </w:rPr>
      </w:pPr>
      <w:hyperlink w:anchor="_Toc138240623" w:history="1">
        <w:r w:rsidR="0035275F" w:rsidRPr="00DA4263">
          <w:rPr>
            <w:rStyle w:val="Hyperlink"/>
            <w:noProof/>
          </w:rPr>
          <w:t>Hình 5.39: Kết quả dự báo mô hình LSTM của cổ phiếu BID ở tỉ lệ 7-2-1</w:t>
        </w:r>
        <w:r w:rsidR="0035275F">
          <w:rPr>
            <w:noProof/>
            <w:webHidden/>
          </w:rPr>
          <w:tab/>
        </w:r>
        <w:r w:rsidR="0035275F">
          <w:rPr>
            <w:noProof/>
            <w:webHidden/>
          </w:rPr>
          <w:fldChar w:fldCharType="begin"/>
        </w:r>
        <w:r w:rsidR="0035275F">
          <w:rPr>
            <w:noProof/>
            <w:webHidden/>
          </w:rPr>
          <w:instrText xml:space="preserve"> PAGEREF _Toc138240623 \h </w:instrText>
        </w:r>
        <w:r w:rsidR="0035275F">
          <w:rPr>
            <w:noProof/>
            <w:webHidden/>
          </w:rPr>
        </w:r>
        <w:r w:rsidR="0035275F">
          <w:rPr>
            <w:noProof/>
            <w:webHidden/>
          </w:rPr>
          <w:fldChar w:fldCharType="separate"/>
        </w:r>
        <w:r w:rsidR="0035275F">
          <w:rPr>
            <w:noProof/>
            <w:webHidden/>
          </w:rPr>
          <w:t>61</w:t>
        </w:r>
        <w:r w:rsidR="0035275F">
          <w:rPr>
            <w:noProof/>
            <w:webHidden/>
          </w:rPr>
          <w:fldChar w:fldCharType="end"/>
        </w:r>
      </w:hyperlink>
    </w:p>
    <w:p w14:paraId="2C84BB60" w14:textId="629EA273" w:rsidR="0035275F" w:rsidRDefault="002407FF">
      <w:pPr>
        <w:pStyle w:val="TableofFigures"/>
        <w:tabs>
          <w:tab w:val="right" w:leader="dot" w:pos="9350"/>
        </w:tabs>
        <w:rPr>
          <w:rFonts w:asciiTheme="minorHAnsi" w:eastAsiaTheme="minorEastAsia" w:hAnsiTheme="minorHAnsi"/>
          <w:noProof/>
          <w:sz w:val="22"/>
        </w:rPr>
      </w:pPr>
      <w:hyperlink w:anchor="_Toc138240624" w:history="1">
        <w:r w:rsidR="0035275F" w:rsidRPr="00DA4263">
          <w:rPr>
            <w:rStyle w:val="Hyperlink"/>
            <w:noProof/>
          </w:rPr>
          <w:t>Hình 5.40: Kết quả dự báo mô hình LSTM của cổ phiếu BID ở tỉ lệ 8-1-1</w:t>
        </w:r>
        <w:r w:rsidR="0035275F">
          <w:rPr>
            <w:noProof/>
            <w:webHidden/>
          </w:rPr>
          <w:tab/>
        </w:r>
        <w:r w:rsidR="0035275F">
          <w:rPr>
            <w:noProof/>
            <w:webHidden/>
          </w:rPr>
          <w:fldChar w:fldCharType="begin"/>
        </w:r>
        <w:r w:rsidR="0035275F">
          <w:rPr>
            <w:noProof/>
            <w:webHidden/>
          </w:rPr>
          <w:instrText xml:space="preserve"> PAGEREF _Toc138240624 \h </w:instrText>
        </w:r>
        <w:r w:rsidR="0035275F">
          <w:rPr>
            <w:noProof/>
            <w:webHidden/>
          </w:rPr>
        </w:r>
        <w:r w:rsidR="0035275F">
          <w:rPr>
            <w:noProof/>
            <w:webHidden/>
          </w:rPr>
          <w:fldChar w:fldCharType="separate"/>
        </w:r>
        <w:r w:rsidR="0035275F">
          <w:rPr>
            <w:noProof/>
            <w:webHidden/>
          </w:rPr>
          <w:t>62</w:t>
        </w:r>
        <w:r w:rsidR="0035275F">
          <w:rPr>
            <w:noProof/>
            <w:webHidden/>
          </w:rPr>
          <w:fldChar w:fldCharType="end"/>
        </w:r>
      </w:hyperlink>
    </w:p>
    <w:p w14:paraId="7B151143" w14:textId="07EC24FA" w:rsidR="0035275F" w:rsidRDefault="002407FF">
      <w:pPr>
        <w:pStyle w:val="TableofFigures"/>
        <w:tabs>
          <w:tab w:val="right" w:leader="dot" w:pos="9350"/>
        </w:tabs>
        <w:rPr>
          <w:rFonts w:asciiTheme="minorHAnsi" w:eastAsiaTheme="minorEastAsia" w:hAnsiTheme="minorHAnsi"/>
          <w:noProof/>
          <w:sz w:val="22"/>
        </w:rPr>
      </w:pPr>
      <w:hyperlink w:anchor="_Toc138240625" w:history="1">
        <w:r w:rsidR="0035275F" w:rsidRPr="00DA4263">
          <w:rPr>
            <w:rStyle w:val="Hyperlink"/>
            <w:noProof/>
          </w:rPr>
          <w:t>Hình 5.41: Kết quả dự báo mô hình LSTM của cổ phiếu STB ở tỉ lệ 6-3-1</w:t>
        </w:r>
        <w:r w:rsidR="0035275F">
          <w:rPr>
            <w:noProof/>
            <w:webHidden/>
          </w:rPr>
          <w:tab/>
        </w:r>
        <w:r w:rsidR="0035275F">
          <w:rPr>
            <w:noProof/>
            <w:webHidden/>
          </w:rPr>
          <w:fldChar w:fldCharType="begin"/>
        </w:r>
        <w:r w:rsidR="0035275F">
          <w:rPr>
            <w:noProof/>
            <w:webHidden/>
          </w:rPr>
          <w:instrText xml:space="preserve"> PAGEREF _Toc138240625 \h </w:instrText>
        </w:r>
        <w:r w:rsidR="0035275F">
          <w:rPr>
            <w:noProof/>
            <w:webHidden/>
          </w:rPr>
        </w:r>
        <w:r w:rsidR="0035275F">
          <w:rPr>
            <w:noProof/>
            <w:webHidden/>
          </w:rPr>
          <w:fldChar w:fldCharType="separate"/>
        </w:r>
        <w:r w:rsidR="0035275F">
          <w:rPr>
            <w:noProof/>
            <w:webHidden/>
          </w:rPr>
          <w:t>62</w:t>
        </w:r>
        <w:r w:rsidR="0035275F">
          <w:rPr>
            <w:noProof/>
            <w:webHidden/>
          </w:rPr>
          <w:fldChar w:fldCharType="end"/>
        </w:r>
      </w:hyperlink>
    </w:p>
    <w:p w14:paraId="72442ACD" w14:textId="259C28A8" w:rsidR="0035275F" w:rsidRDefault="002407FF">
      <w:pPr>
        <w:pStyle w:val="TableofFigures"/>
        <w:tabs>
          <w:tab w:val="right" w:leader="dot" w:pos="9350"/>
        </w:tabs>
        <w:rPr>
          <w:rFonts w:asciiTheme="minorHAnsi" w:eastAsiaTheme="minorEastAsia" w:hAnsiTheme="minorHAnsi"/>
          <w:noProof/>
          <w:sz w:val="22"/>
        </w:rPr>
      </w:pPr>
      <w:hyperlink w:anchor="_Toc138240626" w:history="1">
        <w:r w:rsidR="0035275F" w:rsidRPr="00DA4263">
          <w:rPr>
            <w:rStyle w:val="Hyperlink"/>
            <w:noProof/>
          </w:rPr>
          <w:t>Hình 5.42: Kết quả dự báo mô hình LSTM của cổ phiếu STB ở tỉ lệ 7-2-1</w:t>
        </w:r>
        <w:r w:rsidR="0035275F">
          <w:rPr>
            <w:noProof/>
            <w:webHidden/>
          </w:rPr>
          <w:tab/>
        </w:r>
        <w:r w:rsidR="0035275F">
          <w:rPr>
            <w:noProof/>
            <w:webHidden/>
          </w:rPr>
          <w:fldChar w:fldCharType="begin"/>
        </w:r>
        <w:r w:rsidR="0035275F">
          <w:rPr>
            <w:noProof/>
            <w:webHidden/>
          </w:rPr>
          <w:instrText xml:space="preserve"> PAGEREF _Toc138240626 \h </w:instrText>
        </w:r>
        <w:r w:rsidR="0035275F">
          <w:rPr>
            <w:noProof/>
            <w:webHidden/>
          </w:rPr>
        </w:r>
        <w:r w:rsidR="0035275F">
          <w:rPr>
            <w:noProof/>
            <w:webHidden/>
          </w:rPr>
          <w:fldChar w:fldCharType="separate"/>
        </w:r>
        <w:r w:rsidR="0035275F">
          <w:rPr>
            <w:noProof/>
            <w:webHidden/>
          </w:rPr>
          <w:t>63</w:t>
        </w:r>
        <w:r w:rsidR="0035275F">
          <w:rPr>
            <w:noProof/>
            <w:webHidden/>
          </w:rPr>
          <w:fldChar w:fldCharType="end"/>
        </w:r>
      </w:hyperlink>
    </w:p>
    <w:p w14:paraId="3C2AF73B" w14:textId="7C6E2E9B" w:rsidR="0035275F" w:rsidRDefault="002407FF">
      <w:pPr>
        <w:pStyle w:val="TableofFigures"/>
        <w:tabs>
          <w:tab w:val="right" w:leader="dot" w:pos="9350"/>
        </w:tabs>
        <w:rPr>
          <w:rFonts w:asciiTheme="minorHAnsi" w:eastAsiaTheme="minorEastAsia" w:hAnsiTheme="minorHAnsi"/>
          <w:noProof/>
          <w:sz w:val="22"/>
        </w:rPr>
      </w:pPr>
      <w:hyperlink w:anchor="_Toc138240627" w:history="1">
        <w:r w:rsidR="0035275F" w:rsidRPr="00DA4263">
          <w:rPr>
            <w:rStyle w:val="Hyperlink"/>
            <w:noProof/>
          </w:rPr>
          <w:t>Hình 5.43: Kết quả dự báo mô hình LSTM của cổ phiếu STB ở tỉ lệ 8-1-1</w:t>
        </w:r>
        <w:r w:rsidR="0035275F">
          <w:rPr>
            <w:noProof/>
            <w:webHidden/>
          </w:rPr>
          <w:tab/>
        </w:r>
        <w:r w:rsidR="0035275F">
          <w:rPr>
            <w:noProof/>
            <w:webHidden/>
          </w:rPr>
          <w:fldChar w:fldCharType="begin"/>
        </w:r>
        <w:r w:rsidR="0035275F">
          <w:rPr>
            <w:noProof/>
            <w:webHidden/>
          </w:rPr>
          <w:instrText xml:space="preserve"> PAGEREF _Toc138240627 \h </w:instrText>
        </w:r>
        <w:r w:rsidR="0035275F">
          <w:rPr>
            <w:noProof/>
            <w:webHidden/>
          </w:rPr>
        </w:r>
        <w:r w:rsidR="0035275F">
          <w:rPr>
            <w:noProof/>
            <w:webHidden/>
          </w:rPr>
          <w:fldChar w:fldCharType="separate"/>
        </w:r>
        <w:r w:rsidR="0035275F">
          <w:rPr>
            <w:noProof/>
            <w:webHidden/>
          </w:rPr>
          <w:t>63</w:t>
        </w:r>
        <w:r w:rsidR="0035275F">
          <w:rPr>
            <w:noProof/>
            <w:webHidden/>
          </w:rPr>
          <w:fldChar w:fldCharType="end"/>
        </w:r>
      </w:hyperlink>
    </w:p>
    <w:p w14:paraId="575B568B" w14:textId="52A28C92" w:rsidR="0035275F" w:rsidRDefault="002407FF">
      <w:pPr>
        <w:pStyle w:val="TableofFigures"/>
        <w:tabs>
          <w:tab w:val="right" w:leader="dot" w:pos="9350"/>
        </w:tabs>
        <w:rPr>
          <w:rFonts w:asciiTheme="minorHAnsi" w:eastAsiaTheme="minorEastAsia" w:hAnsiTheme="minorHAnsi"/>
          <w:noProof/>
          <w:sz w:val="22"/>
        </w:rPr>
      </w:pPr>
      <w:hyperlink w:anchor="_Toc138240628" w:history="1">
        <w:r w:rsidR="0035275F" w:rsidRPr="00DA4263">
          <w:rPr>
            <w:rStyle w:val="Hyperlink"/>
            <w:noProof/>
          </w:rPr>
          <w:t>Hình 5.44: Kết quả dự báo mô hình LSTM của cổ phiếu VCB ở tỉ lệ 6-3-1</w:t>
        </w:r>
        <w:r w:rsidR="0035275F">
          <w:rPr>
            <w:noProof/>
            <w:webHidden/>
          </w:rPr>
          <w:tab/>
        </w:r>
        <w:r w:rsidR="0035275F">
          <w:rPr>
            <w:noProof/>
            <w:webHidden/>
          </w:rPr>
          <w:fldChar w:fldCharType="begin"/>
        </w:r>
        <w:r w:rsidR="0035275F">
          <w:rPr>
            <w:noProof/>
            <w:webHidden/>
          </w:rPr>
          <w:instrText xml:space="preserve"> PAGEREF _Toc138240628 \h </w:instrText>
        </w:r>
        <w:r w:rsidR="0035275F">
          <w:rPr>
            <w:noProof/>
            <w:webHidden/>
          </w:rPr>
        </w:r>
        <w:r w:rsidR="0035275F">
          <w:rPr>
            <w:noProof/>
            <w:webHidden/>
          </w:rPr>
          <w:fldChar w:fldCharType="separate"/>
        </w:r>
        <w:r w:rsidR="0035275F">
          <w:rPr>
            <w:noProof/>
            <w:webHidden/>
          </w:rPr>
          <w:t>64</w:t>
        </w:r>
        <w:r w:rsidR="0035275F">
          <w:rPr>
            <w:noProof/>
            <w:webHidden/>
          </w:rPr>
          <w:fldChar w:fldCharType="end"/>
        </w:r>
      </w:hyperlink>
    </w:p>
    <w:p w14:paraId="6613F09B" w14:textId="11A35611" w:rsidR="0035275F" w:rsidRDefault="002407FF">
      <w:pPr>
        <w:pStyle w:val="TableofFigures"/>
        <w:tabs>
          <w:tab w:val="right" w:leader="dot" w:pos="9350"/>
        </w:tabs>
        <w:rPr>
          <w:rFonts w:asciiTheme="minorHAnsi" w:eastAsiaTheme="minorEastAsia" w:hAnsiTheme="minorHAnsi"/>
          <w:noProof/>
          <w:sz w:val="22"/>
        </w:rPr>
      </w:pPr>
      <w:hyperlink w:anchor="_Toc138240629" w:history="1">
        <w:r w:rsidR="0035275F" w:rsidRPr="00DA4263">
          <w:rPr>
            <w:rStyle w:val="Hyperlink"/>
            <w:noProof/>
          </w:rPr>
          <w:t>Hình 5.45: Kết quả dự báo mô hình LSTM của cổ phiếu VCB ở tỉ lệ 7-2-1</w:t>
        </w:r>
        <w:r w:rsidR="0035275F">
          <w:rPr>
            <w:noProof/>
            <w:webHidden/>
          </w:rPr>
          <w:tab/>
        </w:r>
        <w:r w:rsidR="0035275F">
          <w:rPr>
            <w:noProof/>
            <w:webHidden/>
          </w:rPr>
          <w:fldChar w:fldCharType="begin"/>
        </w:r>
        <w:r w:rsidR="0035275F">
          <w:rPr>
            <w:noProof/>
            <w:webHidden/>
          </w:rPr>
          <w:instrText xml:space="preserve"> PAGEREF _Toc138240629 \h </w:instrText>
        </w:r>
        <w:r w:rsidR="0035275F">
          <w:rPr>
            <w:noProof/>
            <w:webHidden/>
          </w:rPr>
        </w:r>
        <w:r w:rsidR="0035275F">
          <w:rPr>
            <w:noProof/>
            <w:webHidden/>
          </w:rPr>
          <w:fldChar w:fldCharType="separate"/>
        </w:r>
        <w:r w:rsidR="0035275F">
          <w:rPr>
            <w:noProof/>
            <w:webHidden/>
          </w:rPr>
          <w:t>64</w:t>
        </w:r>
        <w:r w:rsidR="0035275F">
          <w:rPr>
            <w:noProof/>
            <w:webHidden/>
          </w:rPr>
          <w:fldChar w:fldCharType="end"/>
        </w:r>
      </w:hyperlink>
    </w:p>
    <w:p w14:paraId="2602498B" w14:textId="7BFCA081" w:rsidR="0035275F" w:rsidRDefault="002407FF">
      <w:pPr>
        <w:pStyle w:val="TableofFigures"/>
        <w:tabs>
          <w:tab w:val="right" w:leader="dot" w:pos="9350"/>
        </w:tabs>
        <w:rPr>
          <w:rFonts w:asciiTheme="minorHAnsi" w:eastAsiaTheme="minorEastAsia" w:hAnsiTheme="minorHAnsi"/>
          <w:noProof/>
          <w:sz w:val="22"/>
        </w:rPr>
      </w:pPr>
      <w:hyperlink w:anchor="_Toc138240630" w:history="1">
        <w:r w:rsidR="0035275F" w:rsidRPr="00DA4263">
          <w:rPr>
            <w:rStyle w:val="Hyperlink"/>
            <w:noProof/>
          </w:rPr>
          <w:t>Hình 5.46: Kết quả dự báo mô hình LSTM của cổ phiếu VCB ở tỉ lệ 8-1-1</w:t>
        </w:r>
        <w:r w:rsidR="0035275F">
          <w:rPr>
            <w:noProof/>
            <w:webHidden/>
          </w:rPr>
          <w:tab/>
        </w:r>
        <w:r w:rsidR="0035275F">
          <w:rPr>
            <w:noProof/>
            <w:webHidden/>
          </w:rPr>
          <w:fldChar w:fldCharType="begin"/>
        </w:r>
        <w:r w:rsidR="0035275F">
          <w:rPr>
            <w:noProof/>
            <w:webHidden/>
          </w:rPr>
          <w:instrText xml:space="preserve"> PAGEREF _Toc138240630 \h </w:instrText>
        </w:r>
        <w:r w:rsidR="0035275F">
          <w:rPr>
            <w:noProof/>
            <w:webHidden/>
          </w:rPr>
        </w:r>
        <w:r w:rsidR="0035275F">
          <w:rPr>
            <w:noProof/>
            <w:webHidden/>
          </w:rPr>
          <w:fldChar w:fldCharType="separate"/>
        </w:r>
        <w:r w:rsidR="0035275F">
          <w:rPr>
            <w:noProof/>
            <w:webHidden/>
          </w:rPr>
          <w:t>65</w:t>
        </w:r>
        <w:r w:rsidR="0035275F">
          <w:rPr>
            <w:noProof/>
            <w:webHidden/>
          </w:rPr>
          <w:fldChar w:fldCharType="end"/>
        </w:r>
      </w:hyperlink>
    </w:p>
    <w:p w14:paraId="40CC2E2A" w14:textId="579931AA" w:rsidR="0035275F" w:rsidRDefault="002407FF">
      <w:pPr>
        <w:pStyle w:val="TableofFigures"/>
        <w:tabs>
          <w:tab w:val="right" w:leader="dot" w:pos="9350"/>
        </w:tabs>
        <w:rPr>
          <w:rFonts w:asciiTheme="minorHAnsi" w:eastAsiaTheme="minorEastAsia" w:hAnsiTheme="minorHAnsi"/>
          <w:noProof/>
          <w:sz w:val="22"/>
        </w:rPr>
      </w:pPr>
      <w:hyperlink w:anchor="_Toc138240631" w:history="1">
        <w:r w:rsidR="0035275F" w:rsidRPr="00DA4263">
          <w:rPr>
            <w:rStyle w:val="Hyperlink"/>
            <w:noProof/>
          </w:rPr>
          <w:t>Hình 5.47 Kết quả dự báo mô hình Random Forest của cổ phiếu BID ở tỉ lệ 6-3-1</w:t>
        </w:r>
        <w:r w:rsidR="0035275F">
          <w:rPr>
            <w:noProof/>
            <w:webHidden/>
          </w:rPr>
          <w:tab/>
        </w:r>
        <w:r w:rsidR="0035275F">
          <w:rPr>
            <w:noProof/>
            <w:webHidden/>
          </w:rPr>
          <w:fldChar w:fldCharType="begin"/>
        </w:r>
        <w:r w:rsidR="0035275F">
          <w:rPr>
            <w:noProof/>
            <w:webHidden/>
          </w:rPr>
          <w:instrText xml:space="preserve"> PAGEREF _Toc138240631 \h </w:instrText>
        </w:r>
        <w:r w:rsidR="0035275F">
          <w:rPr>
            <w:noProof/>
            <w:webHidden/>
          </w:rPr>
        </w:r>
        <w:r w:rsidR="0035275F">
          <w:rPr>
            <w:noProof/>
            <w:webHidden/>
          </w:rPr>
          <w:fldChar w:fldCharType="separate"/>
        </w:r>
        <w:r w:rsidR="0035275F">
          <w:rPr>
            <w:noProof/>
            <w:webHidden/>
          </w:rPr>
          <w:t>66</w:t>
        </w:r>
        <w:r w:rsidR="0035275F">
          <w:rPr>
            <w:noProof/>
            <w:webHidden/>
          </w:rPr>
          <w:fldChar w:fldCharType="end"/>
        </w:r>
      </w:hyperlink>
    </w:p>
    <w:p w14:paraId="7413E4D6" w14:textId="39460C02" w:rsidR="0035275F" w:rsidRDefault="002407FF">
      <w:pPr>
        <w:pStyle w:val="TableofFigures"/>
        <w:tabs>
          <w:tab w:val="right" w:leader="dot" w:pos="9350"/>
        </w:tabs>
        <w:rPr>
          <w:rFonts w:asciiTheme="minorHAnsi" w:eastAsiaTheme="minorEastAsia" w:hAnsiTheme="minorHAnsi"/>
          <w:noProof/>
          <w:sz w:val="22"/>
        </w:rPr>
      </w:pPr>
      <w:hyperlink w:anchor="_Toc138240632" w:history="1">
        <w:r w:rsidR="0035275F" w:rsidRPr="00DA4263">
          <w:rPr>
            <w:rStyle w:val="Hyperlink"/>
            <w:noProof/>
          </w:rPr>
          <w:t>Hình 5.48 Kết quả dự báo mô hình Random Forest của cổ phiếu BID ở tỉ lệ 7-2-1</w:t>
        </w:r>
        <w:r w:rsidR="0035275F">
          <w:rPr>
            <w:noProof/>
            <w:webHidden/>
          </w:rPr>
          <w:tab/>
        </w:r>
        <w:r w:rsidR="0035275F">
          <w:rPr>
            <w:noProof/>
            <w:webHidden/>
          </w:rPr>
          <w:fldChar w:fldCharType="begin"/>
        </w:r>
        <w:r w:rsidR="0035275F">
          <w:rPr>
            <w:noProof/>
            <w:webHidden/>
          </w:rPr>
          <w:instrText xml:space="preserve"> PAGEREF _Toc138240632 \h </w:instrText>
        </w:r>
        <w:r w:rsidR="0035275F">
          <w:rPr>
            <w:noProof/>
            <w:webHidden/>
          </w:rPr>
        </w:r>
        <w:r w:rsidR="0035275F">
          <w:rPr>
            <w:noProof/>
            <w:webHidden/>
          </w:rPr>
          <w:fldChar w:fldCharType="separate"/>
        </w:r>
        <w:r w:rsidR="0035275F">
          <w:rPr>
            <w:noProof/>
            <w:webHidden/>
          </w:rPr>
          <w:t>67</w:t>
        </w:r>
        <w:r w:rsidR="0035275F">
          <w:rPr>
            <w:noProof/>
            <w:webHidden/>
          </w:rPr>
          <w:fldChar w:fldCharType="end"/>
        </w:r>
      </w:hyperlink>
    </w:p>
    <w:p w14:paraId="3A3ECEF1" w14:textId="7E20F2AC" w:rsidR="0035275F" w:rsidRDefault="002407FF">
      <w:pPr>
        <w:pStyle w:val="TableofFigures"/>
        <w:tabs>
          <w:tab w:val="right" w:leader="dot" w:pos="9350"/>
        </w:tabs>
        <w:rPr>
          <w:rFonts w:asciiTheme="minorHAnsi" w:eastAsiaTheme="minorEastAsia" w:hAnsiTheme="minorHAnsi"/>
          <w:noProof/>
          <w:sz w:val="22"/>
        </w:rPr>
      </w:pPr>
      <w:hyperlink w:anchor="_Toc138240633" w:history="1">
        <w:r w:rsidR="0035275F" w:rsidRPr="00DA4263">
          <w:rPr>
            <w:rStyle w:val="Hyperlink"/>
            <w:noProof/>
          </w:rPr>
          <w:t>Hình 5.49 Kết quả dự báo mô hình Random Forest của cổ phiếu BID ở tỉ lệ 8-1-1</w:t>
        </w:r>
        <w:r w:rsidR="0035275F">
          <w:rPr>
            <w:noProof/>
            <w:webHidden/>
          </w:rPr>
          <w:tab/>
        </w:r>
        <w:r w:rsidR="0035275F">
          <w:rPr>
            <w:noProof/>
            <w:webHidden/>
          </w:rPr>
          <w:fldChar w:fldCharType="begin"/>
        </w:r>
        <w:r w:rsidR="0035275F">
          <w:rPr>
            <w:noProof/>
            <w:webHidden/>
          </w:rPr>
          <w:instrText xml:space="preserve"> PAGEREF _Toc138240633 \h </w:instrText>
        </w:r>
        <w:r w:rsidR="0035275F">
          <w:rPr>
            <w:noProof/>
            <w:webHidden/>
          </w:rPr>
        </w:r>
        <w:r w:rsidR="0035275F">
          <w:rPr>
            <w:noProof/>
            <w:webHidden/>
          </w:rPr>
          <w:fldChar w:fldCharType="separate"/>
        </w:r>
        <w:r w:rsidR="0035275F">
          <w:rPr>
            <w:noProof/>
            <w:webHidden/>
          </w:rPr>
          <w:t>67</w:t>
        </w:r>
        <w:r w:rsidR="0035275F">
          <w:rPr>
            <w:noProof/>
            <w:webHidden/>
          </w:rPr>
          <w:fldChar w:fldCharType="end"/>
        </w:r>
      </w:hyperlink>
    </w:p>
    <w:p w14:paraId="1695CE4B" w14:textId="333A22A4" w:rsidR="0035275F" w:rsidRDefault="002407FF">
      <w:pPr>
        <w:pStyle w:val="TableofFigures"/>
        <w:tabs>
          <w:tab w:val="right" w:leader="dot" w:pos="9350"/>
        </w:tabs>
        <w:rPr>
          <w:rFonts w:asciiTheme="minorHAnsi" w:eastAsiaTheme="minorEastAsia" w:hAnsiTheme="minorHAnsi"/>
          <w:noProof/>
          <w:sz w:val="22"/>
        </w:rPr>
      </w:pPr>
      <w:hyperlink w:anchor="_Toc138240634" w:history="1">
        <w:r w:rsidR="0035275F" w:rsidRPr="00DA4263">
          <w:rPr>
            <w:rStyle w:val="Hyperlink"/>
            <w:noProof/>
          </w:rPr>
          <w:t>Hình 5.50 Kết quả dự báo mô hình Random Forest của cổ phiếu STB ở tỉ lệ 6-3-1</w:t>
        </w:r>
        <w:r w:rsidR="0035275F">
          <w:rPr>
            <w:noProof/>
            <w:webHidden/>
          </w:rPr>
          <w:tab/>
        </w:r>
        <w:r w:rsidR="0035275F">
          <w:rPr>
            <w:noProof/>
            <w:webHidden/>
          </w:rPr>
          <w:fldChar w:fldCharType="begin"/>
        </w:r>
        <w:r w:rsidR="0035275F">
          <w:rPr>
            <w:noProof/>
            <w:webHidden/>
          </w:rPr>
          <w:instrText xml:space="preserve"> PAGEREF _Toc138240634 \h </w:instrText>
        </w:r>
        <w:r w:rsidR="0035275F">
          <w:rPr>
            <w:noProof/>
            <w:webHidden/>
          </w:rPr>
        </w:r>
        <w:r w:rsidR="0035275F">
          <w:rPr>
            <w:noProof/>
            <w:webHidden/>
          </w:rPr>
          <w:fldChar w:fldCharType="separate"/>
        </w:r>
        <w:r w:rsidR="0035275F">
          <w:rPr>
            <w:noProof/>
            <w:webHidden/>
          </w:rPr>
          <w:t>68</w:t>
        </w:r>
        <w:r w:rsidR="0035275F">
          <w:rPr>
            <w:noProof/>
            <w:webHidden/>
          </w:rPr>
          <w:fldChar w:fldCharType="end"/>
        </w:r>
      </w:hyperlink>
    </w:p>
    <w:p w14:paraId="0C17C574" w14:textId="086BD472" w:rsidR="0035275F" w:rsidRDefault="002407FF">
      <w:pPr>
        <w:pStyle w:val="TableofFigures"/>
        <w:tabs>
          <w:tab w:val="right" w:leader="dot" w:pos="9350"/>
        </w:tabs>
        <w:rPr>
          <w:rFonts w:asciiTheme="minorHAnsi" w:eastAsiaTheme="minorEastAsia" w:hAnsiTheme="minorHAnsi"/>
          <w:noProof/>
          <w:sz w:val="22"/>
        </w:rPr>
      </w:pPr>
      <w:hyperlink w:anchor="_Toc138240635" w:history="1">
        <w:r w:rsidR="0035275F" w:rsidRPr="00DA4263">
          <w:rPr>
            <w:rStyle w:val="Hyperlink"/>
            <w:noProof/>
          </w:rPr>
          <w:t>Hình 5.51 Kết quả dự báo mô hình Random Forest của cổ phiếu STB ở tỉ lệ 7-2-1</w:t>
        </w:r>
        <w:r w:rsidR="0035275F">
          <w:rPr>
            <w:noProof/>
            <w:webHidden/>
          </w:rPr>
          <w:tab/>
        </w:r>
        <w:r w:rsidR="0035275F">
          <w:rPr>
            <w:noProof/>
            <w:webHidden/>
          </w:rPr>
          <w:fldChar w:fldCharType="begin"/>
        </w:r>
        <w:r w:rsidR="0035275F">
          <w:rPr>
            <w:noProof/>
            <w:webHidden/>
          </w:rPr>
          <w:instrText xml:space="preserve"> PAGEREF _Toc138240635 \h </w:instrText>
        </w:r>
        <w:r w:rsidR="0035275F">
          <w:rPr>
            <w:noProof/>
            <w:webHidden/>
          </w:rPr>
        </w:r>
        <w:r w:rsidR="0035275F">
          <w:rPr>
            <w:noProof/>
            <w:webHidden/>
          </w:rPr>
          <w:fldChar w:fldCharType="separate"/>
        </w:r>
        <w:r w:rsidR="0035275F">
          <w:rPr>
            <w:noProof/>
            <w:webHidden/>
          </w:rPr>
          <w:t>68</w:t>
        </w:r>
        <w:r w:rsidR="0035275F">
          <w:rPr>
            <w:noProof/>
            <w:webHidden/>
          </w:rPr>
          <w:fldChar w:fldCharType="end"/>
        </w:r>
      </w:hyperlink>
    </w:p>
    <w:p w14:paraId="06FE9B15" w14:textId="59DBBEAA" w:rsidR="0035275F" w:rsidRDefault="002407FF">
      <w:pPr>
        <w:pStyle w:val="TableofFigures"/>
        <w:tabs>
          <w:tab w:val="right" w:leader="dot" w:pos="9350"/>
        </w:tabs>
        <w:rPr>
          <w:rFonts w:asciiTheme="minorHAnsi" w:eastAsiaTheme="minorEastAsia" w:hAnsiTheme="minorHAnsi"/>
          <w:noProof/>
          <w:sz w:val="22"/>
        </w:rPr>
      </w:pPr>
      <w:hyperlink w:anchor="_Toc138240636" w:history="1">
        <w:r w:rsidR="0035275F" w:rsidRPr="00DA4263">
          <w:rPr>
            <w:rStyle w:val="Hyperlink"/>
            <w:noProof/>
          </w:rPr>
          <w:t>Hình 5.52 Kết quả dự báo mô hình Random Forest của cổ phiếu STB ở tỉ lệ 8-1-1</w:t>
        </w:r>
        <w:r w:rsidR="0035275F">
          <w:rPr>
            <w:noProof/>
            <w:webHidden/>
          </w:rPr>
          <w:tab/>
        </w:r>
        <w:r w:rsidR="0035275F">
          <w:rPr>
            <w:noProof/>
            <w:webHidden/>
          </w:rPr>
          <w:fldChar w:fldCharType="begin"/>
        </w:r>
        <w:r w:rsidR="0035275F">
          <w:rPr>
            <w:noProof/>
            <w:webHidden/>
          </w:rPr>
          <w:instrText xml:space="preserve"> PAGEREF _Toc138240636 \h </w:instrText>
        </w:r>
        <w:r w:rsidR="0035275F">
          <w:rPr>
            <w:noProof/>
            <w:webHidden/>
          </w:rPr>
        </w:r>
        <w:r w:rsidR="0035275F">
          <w:rPr>
            <w:noProof/>
            <w:webHidden/>
          </w:rPr>
          <w:fldChar w:fldCharType="separate"/>
        </w:r>
        <w:r w:rsidR="0035275F">
          <w:rPr>
            <w:noProof/>
            <w:webHidden/>
          </w:rPr>
          <w:t>69</w:t>
        </w:r>
        <w:r w:rsidR="0035275F">
          <w:rPr>
            <w:noProof/>
            <w:webHidden/>
          </w:rPr>
          <w:fldChar w:fldCharType="end"/>
        </w:r>
      </w:hyperlink>
    </w:p>
    <w:p w14:paraId="709020FC" w14:textId="44AD27C9" w:rsidR="0035275F" w:rsidRDefault="002407FF">
      <w:pPr>
        <w:pStyle w:val="TableofFigures"/>
        <w:tabs>
          <w:tab w:val="right" w:leader="dot" w:pos="9350"/>
        </w:tabs>
        <w:rPr>
          <w:rFonts w:asciiTheme="minorHAnsi" w:eastAsiaTheme="minorEastAsia" w:hAnsiTheme="minorHAnsi"/>
          <w:noProof/>
          <w:sz w:val="22"/>
        </w:rPr>
      </w:pPr>
      <w:hyperlink w:anchor="_Toc138240637" w:history="1">
        <w:r w:rsidR="0035275F" w:rsidRPr="00DA4263">
          <w:rPr>
            <w:rStyle w:val="Hyperlink"/>
            <w:noProof/>
          </w:rPr>
          <w:t>Hình 5.53 Kết quả dự báo mô hình Random Forest của cổ phiếu VCB ở tỉ lệ 6-3-1</w:t>
        </w:r>
        <w:r w:rsidR="0035275F">
          <w:rPr>
            <w:noProof/>
            <w:webHidden/>
          </w:rPr>
          <w:tab/>
        </w:r>
        <w:r w:rsidR="0035275F">
          <w:rPr>
            <w:noProof/>
            <w:webHidden/>
          </w:rPr>
          <w:fldChar w:fldCharType="begin"/>
        </w:r>
        <w:r w:rsidR="0035275F">
          <w:rPr>
            <w:noProof/>
            <w:webHidden/>
          </w:rPr>
          <w:instrText xml:space="preserve"> PAGEREF _Toc138240637 \h </w:instrText>
        </w:r>
        <w:r w:rsidR="0035275F">
          <w:rPr>
            <w:noProof/>
            <w:webHidden/>
          </w:rPr>
        </w:r>
        <w:r w:rsidR="0035275F">
          <w:rPr>
            <w:noProof/>
            <w:webHidden/>
          </w:rPr>
          <w:fldChar w:fldCharType="separate"/>
        </w:r>
        <w:r w:rsidR="0035275F">
          <w:rPr>
            <w:noProof/>
            <w:webHidden/>
          </w:rPr>
          <w:t>69</w:t>
        </w:r>
        <w:r w:rsidR="0035275F">
          <w:rPr>
            <w:noProof/>
            <w:webHidden/>
          </w:rPr>
          <w:fldChar w:fldCharType="end"/>
        </w:r>
      </w:hyperlink>
    </w:p>
    <w:p w14:paraId="644E51C4" w14:textId="016C837A" w:rsidR="0035275F" w:rsidRDefault="002407FF">
      <w:pPr>
        <w:pStyle w:val="TableofFigures"/>
        <w:tabs>
          <w:tab w:val="right" w:leader="dot" w:pos="9350"/>
        </w:tabs>
        <w:rPr>
          <w:rFonts w:asciiTheme="minorHAnsi" w:eastAsiaTheme="minorEastAsia" w:hAnsiTheme="minorHAnsi"/>
          <w:noProof/>
          <w:sz w:val="22"/>
        </w:rPr>
      </w:pPr>
      <w:hyperlink w:anchor="_Toc138240638" w:history="1">
        <w:r w:rsidR="0035275F" w:rsidRPr="00DA4263">
          <w:rPr>
            <w:rStyle w:val="Hyperlink"/>
            <w:noProof/>
          </w:rPr>
          <w:t>Hình 5.54 Kết quả dự báo mô hình Random Forest của cổ phiếu VCB ở tỉ lệ 7-2-1</w:t>
        </w:r>
        <w:r w:rsidR="0035275F">
          <w:rPr>
            <w:noProof/>
            <w:webHidden/>
          </w:rPr>
          <w:tab/>
        </w:r>
        <w:r w:rsidR="0035275F">
          <w:rPr>
            <w:noProof/>
            <w:webHidden/>
          </w:rPr>
          <w:fldChar w:fldCharType="begin"/>
        </w:r>
        <w:r w:rsidR="0035275F">
          <w:rPr>
            <w:noProof/>
            <w:webHidden/>
          </w:rPr>
          <w:instrText xml:space="preserve"> PAGEREF _Toc138240638 \h </w:instrText>
        </w:r>
        <w:r w:rsidR="0035275F">
          <w:rPr>
            <w:noProof/>
            <w:webHidden/>
          </w:rPr>
        </w:r>
        <w:r w:rsidR="0035275F">
          <w:rPr>
            <w:noProof/>
            <w:webHidden/>
          </w:rPr>
          <w:fldChar w:fldCharType="separate"/>
        </w:r>
        <w:r w:rsidR="0035275F">
          <w:rPr>
            <w:noProof/>
            <w:webHidden/>
          </w:rPr>
          <w:t>70</w:t>
        </w:r>
        <w:r w:rsidR="0035275F">
          <w:rPr>
            <w:noProof/>
            <w:webHidden/>
          </w:rPr>
          <w:fldChar w:fldCharType="end"/>
        </w:r>
      </w:hyperlink>
    </w:p>
    <w:p w14:paraId="2BA3AD89" w14:textId="39EE7FC5" w:rsidR="0035275F" w:rsidRDefault="002407FF">
      <w:pPr>
        <w:pStyle w:val="TableofFigures"/>
        <w:tabs>
          <w:tab w:val="right" w:leader="dot" w:pos="9350"/>
        </w:tabs>
        <w:rPr>
          <w:rFonts w:asciiTheme="minorHAnsi" w:eastAsiaTheme="minorEastAsia" w:hAnsiTheme="minorHAnsi"/>
          <w:noProof/>
          <w:sz w:val="22"/>
        </w:rPr>
      </w:pPr>
      <w:hyperlink w:anchor="_Toc138240639" w:history="1">
        <w:r w:rsidR="0035275F" w:rsidRPr="00DA4263">
          <w:rPr>
            <w:rStyle w:val="Hyperlink"/>
            <w:noProof/>
          </w:rPr>
          <w:t>Hình 5.55 Kết quả dự báo mô hình Random Forest của cổ phiếu VCB ở tỉ lệ 8-1-1</w:t>
        </w:r>
        <w:r w:rsidR="0035275F">
          <w:rPr>
            <w:noProof/>
            <w:webHidden/>
          </w:rPr>
          <w:tab/>
        </w:r>
        <w:r w:rsidR="0035275F">
          <w:rPr>
            <w:noProof/>
            <w:webHidden/>
          </w:rPr>
          <w:fldChar w:fldCharType="begin"/>
        </w:r>
        <w:r w:rsidR="0035275F">
          <w:rPr>
            <w:noProof/>
            <w:webHidden/>
          </w:rPr>
          <w:instrText xml:space="preserve"> PAGEREF _Toc138240639 \h </w:instrText>
        </w:r>
        <w:r w:rsidR="0035275F">
          <w:rPr>
            <w:noProof/>
            <w:webHidden/>
          </w:rPr>
        </w:r>
        <w:r w:rsidR="0035275F">
          <w:rPr>
            <w:noProof/>
            <w:webHidden/>
          </w:rPr>
          <w:fldChar w:fldCharType="separate"/>
        </w:r>
        <w:r w:rsidR="0035275F">
          <w:rPr>
            <w:noProof/>
            <w:webHidden/>
          </w:rPr>
          <w:t>70</w:t>
        </w:r>
        <w:r w:rsidR="0035275F">
          <w:rPr>
            <w:noProof/>
            <w:webHidden/>
          </w:rPr>
          <w:fldChar w:fldCharType="end"/>
        </w:r>
      </w:hyperlink>
    </w:p>
    <w:p w14:paraId="414538BC" w14:textId="5357F76D" w:rsidR="0035275F" w:rsidRDefault="002407FF">
      <w:pPr>
        <w:pStyle w:val="TableofFigures"/>
        <w:tabs>
          <w:tab w:val="right" w:leader="dot" w:pos="9350"/>
        </w:tabs>
        <w:rPr>
          <w:rFonts w:asciiTheme="minorHAnsi" w:eastAsiaTheme="minorEastAsia" w:hAnsiTheme="minorHAnsi"/>
          <w:noProof/>
          <w:sz w:val="22"/>
        </w:rPr>
      </w:pPr>
      <w:hyperlink w:anchor="_Toc138240640" w:history="1">
        <w:r w:rsidR="0035275F" w:rsidRPr="00DA4263">
          <w:rPr>
            <w:rStyle w:val="Hyperlink"/>
            <w:noProof/>
          </w:rPr>
          <w:t>Hình 5.56 Chi tiết cấu trúc mô hình CNN_LSTM</w:t>
        </w:r>
        <w:r w:rsidR="0035275F">
          <w:rPr>
            <w:noProof/>
            <w:webHidden/>
          </w:rPr>
          <w:tab/>
        </w:r>
        <w:r w:rsidR="0035275F">
          <w:rPr>
            <w:noProof/>
            <w:webHidden/>
          </w:rPr>
          <w:fldChar w:fldCharType="begin"/>
        </w:r>
        <w:r w:rsidR="0035275F">
          <w:rPr>
            <w:noProof/>
            <w:webHidden/>
          </w:rPr>
          <w:instrText xml:space="preserve"> PAGEREF _Toc138240640 \h </w:instrText>
        </w:r>
        <w:r w:rsidR="0035275F">
          <w:rPr>
            <w:noProof/>
            <w:webHidden/>
          </w:rPr>
        </w:r>
        <w:r w:rsidR="0035275F">
          <w:rPr>
            <w:noProof/>
            <w:webHidden/>
          </w:rPr>
          <w:fldChar w:fldCharType="separate"/>
        </w:r>
        <w:r w:rsidR="0035275F">
          <w:rPr>
            <w:noProof/>
            <w:webHidden/>
          </w:rPr>
          <w:t>73</w:t>
        </w:r>
        <w:r w:rsidR="0035275F">
          <w:rPr>
            <w:noProof/>
            <w:webHidden/>
          </w:rPr>
          <w:fldChar w:fldCharType="end"/>
        </w:r>
      </w:hyperlink>
    </w:p>
    <w:p w14:paraId="179E6794" w14:textId="3A8CC461" w:rsidR="0035275F" w:rsidRDefault="002407FF">
      <w:pPr>
        <w:pStyle w:val="TableofFigures"/>
        <w:tabs>
          <w:tab w:val="right" w:leader="dot" w:pos="9350"/>
        </w:tabs>
        <w:rPr>
          <w:rFonts w:asciiTheme="minorHAnsi" w:eastAsiaTheme="minorEastAsia" w:hAnsiTheme="minorHAnsi"/>
          <w:noProof/>
          <w:sz w:val="22"/>
        </w:rPr>
      </w:pPr>
      <w:hyperlink w:anchor="_Toc138240641" w:history="1">
        <w:r w:rsidR="0035275F" w:rsidRPr="00DA4263">
          <w:rPr>
            <w:rStyle w:val="Hyperlink"/>
            <w:noProof/>
          </w:rPr>
          <w:t>Hình 5.57 Kết quả dự báo mô hình CNN_LSTM của cổ phiếu BID ở tỉ lệ 6-3-1</w:t>
        </w:r>
        <w:r w:rsidR="0035275F">
          <w:rPr>
            <w:noProof/>
            <w:webHidden/>
          </w:rPr>
          <w:tab/>
        </w:r>
        <w:r w:rsidR="0035275F">
          <w:rPr>
            <w:noProof/>
            <w:webHidden/>
          </w:rPr>
          <w:fldChar w:fldCharType="begin"/>
        </w:r>
        <w:r w:rsidR="0035275F">
          <w:rPr>
            <w:noProof/>
            <w:webHidden/>
          </w:rPr>
          <w:instrText xml:space="preserve"> PAGEREF _Toc138240641 \h </w:instrText>
        </w:r>
        <w:r w:rsidR="0035275F">
          <w:rPr>
            <w:noProof/>
            <w:webHidden/>
          </w:rPr>
        </w:r>
        <w:r w:rsidR="0035275F">
          <w:rPr>
            <w:noProof/>
            <w:webHidden/>
          </w:rPr>
          <w:fldChar w:fldCharType="separate"/>
        </w:r>
        <w:r w:rsidR="0035275F">
          <w:rPr>
            <w:noProof/>
            <w:webHidden/>
          </w:rPr>
          <w:t>74</w:t>
        </w:r>
        <w:r w:rsidR="0035275F">
          <w:rPr>
            <w:noProof/>
            <w:webHidden/>
          </w:rPr>
          <w:fldChar w:fldCharType="end"/>
        </w:r>
      </w:hyperlink>
    </w:p>
    <w:p w14:paraId="32F86618" w14:textId="29826FA9" w:rsidR="0035275F" w:rsidRDefault="002407FF">
      <w:pPr>
        <w:pStyle w:val="TableofFigures"/>
        <w:tabs>
          <w:tab w:val="right" w:leader="dot" w:pos="9350"/>
        </w:tabs>
        <w:rPr>
          <w:rFonts w:asciiTheme="minorHAnsi" w:eastAsiaTheme="minorEastAsia" w:hAnsiTheme="minorHAnsi"/>
          <w:noProof/>
          <w:sz w:val="22"/>
        </w:rPr>
      </w:pPr>
      <w:hyperlink w:anchor="_Toc138240642" w:history="1">
        <w:r w:rsidR="0035275F" w:rsidRPr="00DA4263">
          <w:rPr>
            <w:rStyle w:val="Hyperlink"/>
            <w:noProof/>
          </w:rPr>
          <w:t>Hình 5.58 Kết quả dự báo mô hình CNN_LSTM của cổ phiếu BID ở tỉ lệ 7-2-1</w:t>
        </w:r>
        <w:r w:rsidR="0035275F">
          <w:rPr>
            <w:noProof/>
            <w:webHidden/>
          </w:rPr>
          <w:tab/>
        </w:r>
        <w:r w:rsidR="0035275F">
          <w:rPr>
            <w:noProof/>
            <w:webHidden/>
          </w:rPr>
          <w:fldChar w:fldCharType="begin"/>
        </w:r>
        <w:r w:rsidR="0035275F">
          <w:rPr>
            <w:noProof/>
            <w:webHidden/>
          </w:rPr>
          <w:instrText xml:space="preserve"> PAGEREF _Toc138240642 \h </w:instrText>
        </w:r>
        <w:r w:rsidR="0035275F">
          <w:rPr>
            <w:noProof/>
            <w:webHidden/>
          </w:rPr>
        </w:r>
        <w:r w:rsidR="0035275F">
          <w:rPr>
            <w:noProof/>
            <w:webHidden/>
          </w:rPr>
          <w:fldChar w:fldCharType="separate"/>
        </w:r>
        <w:r w:rsidR="0035275F">
          <w:rPr>
            <w:noProof/>
            <w:webHidden/>
          </w:rPr>
          <w:t>75</w:t>
        </w:r>
        <w:r w:rsidR="0035275F">
          <w:rPr>
            <w:noProof/>
            <w:webHidden/>
          </w:rPr>
          <w:fldChar w:fldCharType="end"/>
        </w:r>
      </w:hyperlink>
    </w:p>
    <w:p w14:paraId="7E716B93" w14:textId="153E4366" w:rsidR="0035275F" w:rsidRDefault="002407FF">
      <w:pPr>
        <w:pStyle w:val="TableofFigures"/>
        <w:tabs>
          <w:tab w:val="right" w:leader="dot" w:pos="9350"/>
        </w:tabs>
        <w:rPr>
          <w:rFonts w:asciiTheme="minorHAnsi" w:eastAsiaTheme="minorEastAsia" w:hAnsiTheme="minorHAnsi"/>
          <w:noProof/>
          <w:sz w:val="22"/>
        </w:rPr>
      </w:pPr>
      <w:hyperlink w:anchor="_Toc138240643" w:history="1">
        <w:r w:rsidR="0035275F" w:rsidRPr="00DA4263">
          <w:rPr>
            <w:rStyle w:val="Hyperlink"/>
            <w:noProof/>
          </w:rPr>
          <w:t>Hình 5.59 Kết quả dự báo mô hình CNN_LSTM của cổ phiếu BID ở tỉ lệ 8-1-1</w:t>
        </w:r>
        <w:r w:rsidR="0035275F">
          <w:rPr>
            <w:noProof/>
            <w:webHidden/>
          </w:rPr>
          <w:tab/>
        </w:r>
        <w:r w:rsidR="0035275F">
          <w:rPr>
            <w:noProof/>
            <w:webHidden/>
          </w:rPr>
          <w:fldChar w:fldCharType="begin"/>
        </w:r>
        <w:r w:rsidR="0035275F">
          <w:rPr>
            <w:noProof/>
            <w:webHidden/>
          </w:rPr>
          <w:instrText xml:space="preserve"> PAGEREF _Toc138240643 \h </w:instrText>
        </w:r>
        <w:r w:rsidR="0035275F">
          <w:rPr>
            <w:noProof/>
            <w:webHidden/>
          </w:rPr>
        </w:r>
        <w:r w:rsidR="0035275F">
          <w:rPr>
            <w:noProof/>
            <w:webHidden/>
          </w:rPr>
          <w:fldChar w:fldCharType="separate"/>
        </w:r>
        <w:r w:rsidR="0035275F">
          <w:rPr>
            <w:noProof/>
            <w:webHidden/>
          </w:rPr>
          <w:t>75</w:t>
        </w:r>
        <w:r w:rsidR="0035275F">
          <w:rPr>
            <w:noProof/>
            <w:webHidden/>
          </w:rPr>
          <w:fldChar w:fldCharType="end"/>
        </w:r>
      </w:hyperlink>
    </w:p>
    <w:p w14:paraId="6038E3D5" w14:textId="232C6EB9" w:rsidR="0035275F" w:rsidRDefault="002407FF">
      <w:pPr>
        <w:pStyle w:val="TableofFigures"/>
        <w:tabs>
          <w:tab w:val="right" w:leader="dot" w:pos="9350"/>
        </w:tabs>
        <w:rPr>
          <w:rFonts w:asciiTheme="minorHAnsi" w:eastAsiaTheme="minorEastAsia" w:hAnsiTheme="minorHAnsi"/>
          <w:noProof/>
          <w:sz w:val="22"/>
        </w:rPr>
      </w:pPr>
      <w:hyperlink w:anchor="_Toc138240644" w:history="1">
        <w:r w:rsidR="0035275F" w:rsidRPr="00DA4263">
          <w:rPr>
            <w:rStyle w:val="Hyperlink"/>
            <w:noProof/>
          </w:rPr>
          <w:t>Hình 5.60 Kết quả dự báo mô hình CNN_LSTM của cổ phiếu STB ở tỉ lệ 6-3-1</w:t>
        </w:r>
        <w:r w:rsidR="0035275F">
          <w:rPr>
            <w:noProof/>
            <w:webHidden/>
          </w:rPr>
          <w:tab/>
        </w:r>
        <w:r w:rsidR="0035275F">
          <w:rPr>
            <w:noProof/>
            <w:webHidden/>
          </w:rPr>
          <w:fldChar w:fldCharType="begin"/>
        </w:r>
        <w:r w:rsidR="0035275F">
          <w:rPr>
            <w:noProof/>
            <w:webHidden/>
          </w:rPr>
          <w:instrText xml:space="preserve"> PAGEREF _Toc138240644 \h </w:instrText>
        </w:r>
        <w:r w:rsidR="0035275F">
          <w:rPr>
            <w:noProof/>
            <w:webHidden/>
          </w:rPr>
        </w:r>
        <w:r w:rsidR="0035275F">
          <w:rPr>
            <w:noProof/>
            <w:webHidden/>
          </w:rPr>
          <w:fldChar w:fldCharType="separate"/>
        </w:r>
        <w:r w:rsidR="0035275F">
          <w:rPr>
            <w:noProof/>
            <w:webHidden/>
          </w:rPr>
          <w:t>76</w:t>
        </w:r>
        <w:r w:rsidR="0035275F">
          <w:rPr>
            <w:noProof/>
            <w:webHidden/>
          </w:rPr>
          <w:fldChar w:fldCharType="end"/>
        </w:r>
      </w:hyperlink>
    </w:p>
    <w:p w14:paraId="01893EEB" w14:textId="570E929E" w:rsidR="0035275F" w:rsidRDefault="002407FF">
      <w:pPr>
        <w:pStyle w:val="TableofFigures"/>
        <w:tabs>
          <w:tab w:val="right" w:leader="dot" w:pos="9350"/>
        </w:tabs>
        <w:rPr>
          <w:rFonts w:asciiTheme="minorHAnsi" w:eastAsiaTheme="minorEastAsia" w:hAnsiTheme="minorHAnsi"/>
          <w:noProof/>
          <w:sz w:val="22"/>
        </w:rPr>
      </w:pPr>
      <w:hyperlink w:anchor="_Toc138240645" w:history="1">
        <w:r w:rsidR="0035275F" w:rsidRPr="00DA4263">
          <w:rPr>
            <w:rStyle w:val="Hyperlink"/>
            <w:noProof/>
          </w:rPr>
          <w:t>Hình 5.61 Kết quả dự báo mô hình CNN_LSTM của cổ phiếu STB ở tỉ lệ 7-2-1</w:t>
        </w:r>
        <w:r w:rsidR="0035275F">
          <w:rPr>
            <w:noProof/>
            <w:webHidden/>
          </w:rPr>
          <w:tab/>
        </w:r>
        <w:r w:rsidR="0035275F">
          <w:rPr>
            <w:noProof/>
            <w:webHidden/>
          </w:rPr>
          <w:fldChar w:fldCharType="begin"/>
        </w:r>
        <w:r w:rsidR="0035275F">
          <w:rPr>
            <w:noProof/>
            <w:webHidden/>
          </w:rPr>
          <w:instrText xml:space="preserve"> PAGEREF _Toc138240645 \h </w:instrText>
        </w:r>
        <w:r w:rsidR="0035275F">
          <w:rPr>
            <w:noProof/>
            <w:webHidden/>
          </w:rPr>
        </w:r>
        <w:r w:rsidR="0035275F">
          <w:rPr>
            <w:noProof/>
            <w:webHidden/>
          </w:rPr>
          <w:fldChar w:fldCharType="separate"/>
        </w:r>
        <w:r w:rsidR="0035275F">
          <w:rPr>
            <w:noProof/>
            <w:webHidden/>
          </w:rPr>
          <w:t>76</w:t>
        </w:r>
        <w:r w:rsidR="0035275F">
          <w:rPr>
            <w:noProof/>
            <w:webHidden/>
          </w:rPr>
          <w:fldChar w:fldCharType="end"/>
        </w:r>
      </w:hyperlink>
    </w:p>
    <w:p w14:paraId="093F7D5D" w14:textId="31D117C6" w:rsidR="0035275F" w:rsidRDefault="002407FF">
      <w:pPr>
        <w:pStyle w:val="TableofFigures"/>
        <w:tabs>
          <w:tab w:val="right" w:leader="dot" w:pos="9350"/>
        </w:tabs>
        <w:rPr>
          <w:rFonts w:asciiTheme="minorHAnsi" w:eastAsiaTheme="minorEastAsia" w:hAnsiTheme="minorHAnsi"/>
          <w:noProof/>
          <w:sz w:val="22"/>
        </w:rPr>
      </w:pPr>
      <w:hyperlink w:anchor="_Toc138240646" w:history="1">
        <w:r w:rsidR="0035275F" w:rsidRPr="00DA4263">
          <w:rPr>
            <w:rStyle w:val="Hyperlink"/>
            <w:noProof/>
          </w:rPr>
          <w:t>Hình 5.62 Kết quả dự báo mô hình CNN_LSTM của cổ phiếu STB ở tỉ lệ 8-1-1</w:t>
        </w:r>
        <w:r w:rsidR="0035275F">
          <w:rPr>
            <w:noProof/>
            <w:webHidden/>
          </w:rPr>
          <w:tab/>
        </w:r>
        <w:r w:rsidR="0035275F">
          <w:rPr>
            <w:noProof/>
            <w:webHidden/>
          </w:rPr>
          <w:fldChar w:fldCharType="begin"/>
        </w:r>
        <w:r w:rsidR="0035275F">
          <w:rPr>
            <w:noProof/>
            <w:webHidden/>
          </w:rPr>
          <w:instrText xml:space="preserve"> PAGEREF _Toc138240646 \h </w:instrText>
        </w:r>
        <w:r w:rsidR="0035275F">
          <w:rPr>
            <w:noProof/>
            <w:webHidden/>
          </w:rPr>
        </w:r>
        <w:r w:rsidR="0035275F">
          <w:rPr>
            <w:noProof/>
            <w:webHidden/>
          </w:rPr>
          <w:fldChar w:fldCharType="separate"/>
        </w:r>
        <w:r w:rsidR="0035275F">
          <w:rPr>
            <w:noProof/>
            <w:webHidden/>
          </w:rPr>
          <w:t>77</w:t>
        </w:r>
        <w:r w:rsidR="0035275F">
          <w:rPr>
            <w:noProof/>
            <w:webHidden/>
          </w:rPr>
          <w:fldChar w:fldCharType="end"/>
        </w:r>
      </w:hyperlink>
    </w:p>
    <w:p w14:paraId="63B910E8" w14:textId="72D75A61" w:rsidR="0035275F" w:rsidRDefault="002407FF">
      <w:pPr>
        <w:pStyle w:val="TableofFigures"/>
        <w:tabs>
          <w:tab w:val="right" w:leader="dot" w:pos="9350"/>
        </w:tabs>
        <w:rPr>
          <w:rFonts w:asciiTheme="minorHAnsi" w:eastAsiaTheme="minorEastAsia" w:hAnsiTheme="minorHAnsi"/>
          <w:noProof/>
          <w:sz w:val="22"/>
        </w:rPr>
      </w:pPr>
      <w:hyperlink w:anchor="_Toc138240647" w:history="1">
        <w:r w:rsidR="0035275F" w:rsidRPr="00DA4263">
          <w:rPr>
            <w:rStyle w:val="Hyperlink"/>
            <w:noProof/>
          </w:rPr>
          <w:t>Hình 5.63 Kết quả dự báo mô hình CNN_LSTM của cổ phiếu VCB ở tỉ lệ 6-3-1</w:t>
        </w:r>
        <w:r w:rsidR="0035275F">
          <w:rPr>
            <w:noProof/>
            <w:webHidden/>
          </w:rPr>
          <w:tab/>
        </w:r>
        <w:r w:rsidR="0035275F">
          <w:rPr>
            <w:noProof/>
            <w:webHidden/>
          </w:rPr>
          <w:fldChar w:fldCharType="begin"/>
        </w:r>
        <w:r w:rsidR="0035275F">
          <w:rPr>
            <w:noProof/>
            <w:webHidden/>
          </w:rPr>
          <w:instrText xml:space="preserve"> PAGEREF _Toc138240647 \h </w:instrText>
        </w:r>
        <w:r w:rsidR="0035275F">
          <w:rPr>
            <w:noProof/>
            <w:webHidden/>
          </w:rPr>
        </w:r>
        <w:r w:rsidR="0035275F">
          <w:rPr>
            <w:noProof/>
            <w:webHidden/>
          </w:rPr>
          <w:fldChar w:fldCharType="separate"/>
        </w:r>
        <w:r w:rsidR="0035275F">
          <w:rPr>
            <w:noProof/>
            <w:webHidden/>
          </w:rPr>
          <w:t>77</w:t>
        </w:r>
        <w:r w:rsidR="0035275F">
          <w:rPr>
            <w:noProof/>
            <w:webHidden/>
          </w:rPr>
          <w:fldChar w:fldCharType="end"/>
        </w:r>
      </w:hyperlink>
    </w:p>
    <w:p w14:paraId="4DCA7B7F" w14:textId="07C70980" w:rsidR="0035275F" w:rsidRDefault="002407FF">
      <w:pPr>
        <w:pStyle w:val="TableofFigures"/>
        <w:tabs>
          <w:tab w:val="right" w:leader="dot" w:pos="9350"/>
        </w:tabs>
        <w:rPr>
          <w:rFonts w:asciiTheme="minorHAnsi" w:eastAsiaTheme="minorEastAsia" w:hAnsiTheme="minorHAnsi"/>
          <w:noProof/>
          <w:sz w:val="22"/>
        </w:rPr>
      </w:pPr>
      <w:hyperlink w:anchor="_Toc138240648" w:history="1">
        <w:r w:rsidR="0035275F" w:rsidRPr="00DA4263">
          <w:rPr>
            <w:rStyle w:val="Hyperlink"/>
            <w:noProof/>
          </w:rPr>
          <w:t>Hình 5.64 Kết quả dự báo mô hình CNN_LSTM của cổ phiếu VCB ở tỉ lệ 7-2-1</w:t>
        </w:r>
        <w:r w:rsidR="0035275F">
          <w:rPr>
            <w:noProof/>
            <w:webHidden/>
          </w:rPr>
          <w:tab/>
        </w:r>
        <w:r w:rsidR="0035275F">
          <w:rPr>
            <w:noProof/>
            <w:webHidden/>
          </w:rPr>
          <w:fldChar w:fldCharType="begin"/>
        </w:r>
        <w:r w:rsidR="0035275F">
          <w:rPr>
            <w:noProof/>
            <w:webHidden/>
          </w:rPr>
          <w:instrText xml:space="preserve"> PAGEREF _Toc138240648 \h </w:instrText>
        </w:r>
        <w:r w:rsidR="0035275F">
          <w:rPr>
            <w:noProof/>
            <w:webHidden/>
          </w:rPr>
        </w:r>
        <w:r w:rsidR="0035275F">
          <w:rPr>
            <w:noProof/>
            <w:webHidden/>
          </w:rPr>
          <w:fldChar w:fldCharType="separate"/>
        </w:r>
        <w:r w:rsidR="0035275F">
          <w:rPr>
            <w:noProof/>
            <w:webHidden/>
          </w:rPr>
          <w:t>78</w:t>
        </w:r>
        <w:r w:rsidR="0035275F">
          <w:rPr>
            <w:noProof/>
            <w:webHidden/>
          </w:rPr>
          <w:fldChar w:fldCharType="end"/>
        </w:r>
      </w:hyperlink>
    </w:p>
    <w:p w14:paraId="6BF085CF" w14:textId="16977103" w:rsidR="0035275F" w:rsidRDefault="002407FF">
      <w:pPr>
        <w:pStyle w:val="TableofFigures"/>
        <w:tabs>
          <w:tab w:val="right" w:leader="dot" w:pos="9350"/>
        </w:tabs>
        <w:rPr>
          <w:rFonts w:asciiTheme="minorHAnsi" w:eastAsiaTheme="minorEastAsia" w:hAnsiTheme="minorHAnsi"/>
          <w:noProof/>
          <w:sz w:val="22"/>
        </w:rPr>
      </w:pPr>
      <w:hyperlink w:anchor="_Toc138240649" w:history="1">
        <w:r w:rsidR="0035275F" w:rsidRPr="00DA4263">
          <w:rPr>
            <w:rStyle w:val="Hyperlink"/>
            <w:noProof/>
          </w:rPr>
          <w:t>Hình 5.65 Kết quả dự báo mô hình CNN_LSTM của cổ phiếu VCB ở tỉ lệ 8-1-1</w:t>
        </w:r>
        <w:r w:rsidR="0035275F">
          <w:rPr>
            <w:noProof/>
            <w:webHidden/>
          </w:rPr>
          <w:tab/>
        </w:r>
        <w:r w:rsidR="0035275F">
          <w:rPr>
            <w:noProof/>
            <w:webHidden/>
          </w:rPr>
          <w:fldChar w:fldCharType="begin"/>
        </w:r>
        <w:r w:rsidR="0035275F">
          <w:rPr>
            <w:noProof/>
            <w:webHidden/>
          </w:rPr>
          <w:instrText xml:space="preserve"> PAGEREF _Toc138240649 \h </w:instrText>
        </w:r>
        <w:r w:rsidR="0035275F">
          <w:rPr>
            <w:noProof/>
            <w:webHidden/>
          </w:rPr>
        </w:r>
        <w:r w:rsidR="0035275F">
          <w:rPr>
            <w:noProof/>
            <w:webHidden/>
          </w:rPr>
          <w:fldChar w:fldCharType="separate"/>
        </w:r>
        <w:r w:rsidR="0035275F">
          <w:rPr>
            <w:noProof/>
            <w:webHidden/>
          </w:rPr>
          <w:t>78</w:t>
        </w:r>
        <w:r w:rsidR="0035275F">
          <w:rPr>
            <w:noProof/>
            <w:webHidden/>
          </w:rPr>
          <w:fldChar w:fldCharType="end"/>
        </w:r>
      </w:hyperlink>
    </w:p>
    <w:p w14:paraId="054A4BC4" w14:textId="49F3FAC9" w:rsidR="0035275F" w:rsidRDefault="002407FF">
      <w:pPr>
        <w:pStyle w:val="TableofFigures"/>
        <w:tabs>
          <w:tab w:val="right" w:leader="dot" w:pos="9350"/>
        </w:tabs>
        <w:rPr>
          <w:rFonts w:asciiTheme="minorHAnsi" w:eastAsiaTheme="minorEastAsia" w:hAnsiTheme="minorHAnsi"/>
          <w:noProof/>
          <w:sz w:val="22"/>
        </w:rPr>
      </w:pPr>
      <w:hyperlink w:anchor="_Toc138240650" w:history="1">
        <w:r w:rsidR="0035275F" w:rsidRPr="00DA4263">
          <w:rPr>
            <w:rStyle w:val="Hyperlink"/>
            <w:noProof/>
          </w:rPr>
          <w:t>Hình 5.66. Kết quả dự báo mô hình Linear Regression của cổ phiếu BID ở tỉ lệ 6-3-1.</w:t>
        </w:r>
        <w:r w:rsidR="0035275F">
          <w:rPr>
            <w:noProof/>
            <w:webHidden/>
          </w:rPr>
          <w:tab/>
        </w:r>
        <w:r w:rsidR="0035275F">
          <w:rPr>
            <w:noProof/>
            <w:webHidden/>
          </w:rPr>
          <w:fldChar w:fldCharType="begin"/>
        </w:r>
        <w:r w:rsidR="0035275F">
          <w:rPr>
            <w:noProof/>
            <w:webHidden/>
          </w:rPr>
          <w:instrText xml:space="preserve"> PAGEREF _Toc138240650 \h </w:instrText>
        </w:r>
        <w:r w:rsidR="0035275F">
          <w:rPr>
            <w:noProof/>
            <w:webHidden/>
          </w:rPr>
        </w:r>
        <w:r w:rsidR="0035275F">
          <w:rPr>
            <w:noProof/>
            <w:webHidden/>
          </w:rPr>
          <w:fldChar w:fldCharType="separate"/>
        </w:r>
        <w:r w:rsidR="0035275F">
          <w:rPr>
            <w:noProof/>
            <w:webHidden/>
          </w:rPr>
          <w:t>79</w:t>
        </w:r>
        <w:r w:rsidR="0035275F">
          <w:rPr>
            <w:noProof/>
            <w:webHidden/>
          </w:rPr>
          <w:fldChar w:fldCharType="end"/>
        </w:r>
      </w:hyperlink>
    </w:p>
    <w:p w14:paraId="0E495188" w14:textId="3C6496E0" w:rsidR="0035275F" w:rsidRDefault="002407FF">
      <w:pPr>
        <w:pStyle w:val="TableofFigures"/>
        <w:tabs>
          <w:tab w:val="right" w:leader="dot" w:pos="9350"/>
        </w:tabs>
        <w:rPr>
          <w:rFonts w:asciiTheme="minorHAnsi" w:eastAsiaTheme="minorEastAsia" w:hAnsiTheme="minorHAnsi"/>
          <w:noProof/>
          <w:sz w:val="22"/>
        </w:rPr>
      </w:pPr>
      <w:hyperlink w:anchor="_Toc138240651" w:history="1">
        <w:r w:rsidR="0035275F" w:rsidRPr="00DA4263">
          <w:rPr>
            <w:rStyle w:val="Hyperlink"/>
            <w:noProof/>
          </w:rPr>
          <w:t>Hình 5.67. Kết quả dự báo mô hình Linear Regression của cổ phiếu BID ở tỉ lệ 7-2-1</w:t>
        </w:r>
        <w:r w:rsidR="0035275F">
          <w:rPr>
            <w:noProof/>
            <w:webHidden/>
          </w:rPr>
          <w:tab/>
        </w:r>
        <w:r w:rsidR="0035275F">
          <w:rPr>
            <w:noProof/>
            <w:webHidden/>
          </w:rPr>
          <w:fldChar w:fldCharType="begin"/>
        </w:r>
        <w:r w:rsidR="0035275F">
          <w:rPr>
            <w:noProof/>
            <w:webHidden/>
          </w:rPr>
          <w:instrText xml:space="preserve"> PAGEREF _Toc138240651 \h </w:instrText>
        </w:r>
        <w:r w:rsidR="0035275F">
          <w:rPr>
            <w:noProof/>
            <w:webHidden/>
          </w:rPr>
        </w:r>
        <w:r w:rsidR="0035275F">
          <w:rPr>
            <w:noProof/>
            <w:webHidden/>
          </w:rPr>
          <w:fldChar w:fldCharType="separate"/>
        </w:r>
        <w:r w:rsidR="0035275F">
          <w:rPr>
            <w:noProof/>
            <w:webHidden/>
          </w:rPr>
          <w:t>80</w:t>
        </w:r>
        <w:r w:rsidR="0035275F">
          <w:rPr>
            <w:noProof/>
            <w:webHidden/>
          </w:rPr>
          <w:fldChar w:fldCharType="end"/>
        </w:r>
      </w:hyperlink>
    </w:p>
    <w:p w14:paraId="2DC99225" w14:textId="7C5DDB56" w:rsidR="0035275F" w:rsidRDefault="002407FF">
      <w:pPr>
        <w:pStyle w:val="TableofFigures"/>
        <w:tabs>
          <w:tab w:val="right" w:leader="dot" w:pos="9350"/>
        </w:tabs>
        <w:rPr>
          <w:rFonts w:asciiTheme="minorHAnsi" w:eastAsiaTheme="minorEastAsia" w:hAnsiTheme="minorHAnsi"/>
          <w:noProof/>
          <w:sz w:val="22"/>
        </w:rPr>
      </w:pPr>
      <w:hyperlink w:anchor="_Toc138240652" w:history="1">
        <w:r w:rsidR="0035275F" w:rsidRPr="00DA4263">
          <w:rPr>
            <w:rStyle w:val="Hyperlink"/>
            <w:noProof/>
          </w:rPr>
          <w:t>Hình 5.68. Kết quả dự báo mô hình Linear Regression của cổ phiếu BID ở tỉ lệ 8-1-1.</w:t>
        </w:r>
        <w:r w:rsidR="0035275F">
          <w:rPr>
            <w:noProof/>
            <w:webHidden/>
          </w:rPr>
          <w:tab/>
        </w:r>
        <w:r w:rsidR="0035275F">
          <w:rPr>
            <w:noProof/>
            <w:webHidden/>
          </w:rPr>
          <w:fldChar w:fldCharType="begin"/>
        </w:r>
        <w:r w:rsidR="0035275F">
          <w:rPr>
            <w:noProof/>
            <w:webHidden/>
          </w:rPr>
          <w:instrText xml:space="preserve"> PAGEREF _Toc138240652 \h </w:instrText>
        </w:r>
        <w:r w:rsidR="0035275F">
          <w:rPr>
            <w:noProof/>
            <w:webHidden/>
          </w:rPr>
        </w:r>
        <w:r w:rsidR="0035275F">
          <w:rPr>
            <w:noProof/>
            <w:webHidden/>
          </w:rPr>
          <w:fldChar w:fldCharType="separate"/>
        </w:r>
        <w:r w:rsidR="0035275F">
          <w:rPr>
            <w:noProof/>
            <w:webHidden/>
          </w:rPr>
          <w:t>80</w:t>
        </w:r>
        <w:r w:rsidR="0035275F">
          <w:rPr>
            <w:noProof/>
            <w:webHidden/>
          </w:rPr>
          <w:fldChar w:fldCharType="end"/>
        </w:r>
      </w:hyperlink>
    </w:p>
    <w:p w14:paraId="28F850B6" w14:textId="7473B37D" w:rsidR="0035275F" w:rsidRDefault="002407FF">
      <w:pPr>
        <w:pStyle w:val="TableofFigures"/>
        <w:tabs>
          <w:tab w:val="right" w:leader="dot" w:pos="9350"/>
        </w:tabs>
        <w:rPr>
          <w:rFonts w:asciiTheme="minorHAnsi" w:eastAsiaTheme="minorEastAsia" w:hAnsiTheme="minorHAnsi"/>
          <w:noProof/>
          <w:sz w:val="22"/>
        </w:rPr>
      </w:pPr>
      <w:hyperlink w:anchor="_Toc138240653" w:history="1">
        <w:r w:rsidR="0035275F" w:rsidRPr="00DA4263">
          <w:rPr>
            <w:rStyle w:val="Hyperlink"/>
            <w:noProof/>
          </w:rPr>
          <w:t>Hình 5.69. Kết quả dự báo mô hình Linear Regression của cố phiếu STB ở tỉ lệ 6-3-1.</w:t>
        </w:r>
        <w:r w:rsidR="0035275F">
          <w:rPr>
            <w:noProof/>
            <w:webHidden/>
          </w:rPr>
          <w:tab/>
        </w:r>
        <w:r w:rsidR="0035275F">
          <w:rPr>
            <w:noProof/>
            <w:webHidden/>
          </w:rPr>
          <w:fldChar w:fldCharType="begin"/>
        </w:r>
        <w:r w:rsidR="0035275F">
          <w:rPr>
            <w:noProof/>
            <w:webHidden/>
          </w:rPr>
          <w:instrText xml:space="preserve"> PAGEREF _Toc138240653 \h </w:instrText>
        </w:r>
        <w:r w:rsidR="0035275F">
          <w:rPr>
            <w:noProof/>
            <w:webHidden/>
          </w:rPr>
        </w:r>
        <w:r w:rsidR="0035275F">
          <w:rPr>
            <w:noProof/>
            <w:webHidden/>
          </w:rPr>
          <w:fldChar w:fldCharType="separate"/>
        </w:r>
        <w:r w:rsidR="0035275F">
          <w:rPr>
            <w:noProof/>
            <w:webHidden/>
          </w:rPr>
          <w:t>81</w:t>
        </w:r>
        <w:r w:rsidR="0035275F">
          <w:rPr>
            <w:noProof/>
            <w:webHidden/>
          </w:rPr>
          <w:fldChar w:fldCharType="end"/>
        </w:r>
      </w:hyperlink>
    </w:p>
    <w:p w14:paraId="593D2398" w14:textId="3C25E43A" w:rsidR="0035275F" w:rsidRDefault="002407FF">
      <w:pPr>
        <w:pStyle w:val="TableofFigures"/>
        <w:tabs>
          <w:tab w:val="right" w:leader="dot" w:pos="9350"/>
        </w:tabs>
        <w:rPr>
          <w:rFonts w:asciiTheme="minorHAnsi" w:eastAsiaTheme="minorEastAsia" w:hAnsiTheme="minorHAnsi"/>
          <w:noProof/>
          <w:sz w:val="22"/>
        </w:rPr>
      </w:pPr>
      <w:hyperlink w:anchor="_Toc138240654" w:history="1">
        <w:r w:rsidR="0035275F" w:rsidRPr="00DA4263">
          <w:rPr>
            <w:rStyle w:val="Hyperlink"/>
            <w:noProof/>
          </w:rPr>
          <w:t>Hình 5.70. Kết quả dự báo mô hình Linear Regression của cố phiếu STB ở tỉ lệ 7-2-1.</w:t>
        </w:r>
        <w:r w:rsidR="0035275F">
          <w:rPr>
            <w:noProof/>
            <w:webHidden/>
          </w:rPr>
          <w:tab/>
        </w:r>
        <w:r w:rsidR="0035275F">
          <w:rPr>
            <w:noProof/>
            <w:webHidden/>
          </w:rPr>
          <w:fldChar w:fldCharType="begin"/>
        </w:r>
        <w:r w:rsidR="0035275F">
          <w:rPr>
            <w:noProof/>
            <w:webHidden/>
          </w:rPr>
          <w:instrText xml:space="preserve"> PAGEREF _Toc138240654 \h </w:instrText>
        </w:r>
        <w:r w:rsidR="0035275F">
          <w:rPr>
            <w:noProof/>
            <w:webHidden/>
          </w:rPr>
        </w:r>
        <w:r w:rsidR="0035275F">
          <w:rPr>
            <w:noProof/>
            <w:webHidden/>
          </w:rPr>
          <w:fldChar w:fldCharType="separate"/>
        </w:r>
        <w:r w:rsidR="0035275F">
          <w:rPr>
            <w:noProof/>
            <w:webHidden/>
          </w:rPr>
          <w:t>81</w:t>
        </w:r>
        <w:r w:rsidR="0035275F">
          <w:rPr>
            <w:noProof/>
            <w:webHidden/>
          </w:rPr>
          <w:fldChar w:fldCharType="end"/>
        </w:r>
      </w:hyperlink>
    </w:p>
    <w:p w14:paraId="198B5104" w14:textId="32188FDF" w:rsidR="0035275F" w:rsidRDefault="002407FF">
      <w:pPr>
        <w:pStyle w:val="TableofFigures"/>
        <w:tabs>
          <w:tab w:val="right" w:leader="dot" w:pos="9350"/>
        </w:tabs>
        <w:rPr>
          <w:rFonts w:asciiTheme="minorHAnsi" w:eastAsiaTheme="minorEastAsia" w:hAnsiTheme="minorHAnsi"/>
          <w:noProof/>
          <w:sz w:val="22"/>
        </w:rPr>
      </w:pPr>
      <w:hyperlink w:anchor="_Toc138240655" w:history="1">
        <w:r w:rsidR="0035275F" w:rsidRPr="00DA4263">
          <w:rPr>
            <w:rStyle w:val="Hyperlink"/>
            <w:noProof/>
          </w:rPr>
          <w:t>Hình 5.71. Kết quả dự báo mô hình Linear Regression của cố phiếu STB ở tỉ lệ 8-1-1.</w:t>
        </w:r>
        <w:r w:rsidR="0035275F">
          <w:rPr>
            <w:noProof/>
            <w:webHidden/>
          </w:rPr>
          <w:tab/>
        </w:r>
        <w:r w:rsidR="0035275F">
          <w:rPr>
            <w:noProof/>
            <w:webHidden/>
          </w:rPr>
          <w:fldChar w:fldCharType="begin"/>
        </w:r>
        <w:r w:rsidR="0035275F">
          <w:rPr>
            <w:noProof/>
            <w:webHidden/>
          </w:rPr>
          <w:instrText xml:space="preserve"> PAGEREF _Toc138240655 \h </w:instrText>
        </w:r>
        <w:r w:rsidR="0035275F">
          <w:rPr>
            <w:noProof/>
            <w:webHidden/>
          </w:rPr>
        </w:r>
        <w:r w:rsidR="0035275F">
          <w:rPr>
            <w:noProof/>
            <w:webHidden/>
          </w:rPr>
          <w:fldChar w:fldCharType="separate"/>
        </w:r>
        <w:r w:rsidR="0035275F">
          <w:rPr>
            <w:noProof/>
            <w:webHidden/>
          </w:rPr>
          <w:t>82</w:t>
        </w:r>
        <w:r w:rsidR="0035275F">
          <w:rPr>
            <w:noProof/>
            <w:webHidden/>
          </w:rPr>
          <w:fldChar w:fldCharType="end"/>
        </w:r>
      </w:hyperlink>
    </w:p>
    <w:p w14:paraId="10AFD548" w14:textId="42979333" w:rsidR="0035275F" w:rsidRDefault="002407FF">
      <w:pPr>
        <w:pStyle w:val="TableofFigures"/>
        <w:tabs>
          <w:tab w:val="right" w:leader="dot" w:pos="9350"/>
        </w:tabs>
        <w:rPr>
          <w:rFonts w:asciiTheme="minorHAnsi" w:eastAsiaTheme="minorEastAsia" w:hAnsiTheme="minorHAnsi"/>
          <w:noProof/>
          <w:sz w:val="22"/>
        </w:rPr>
      </w:pPr>
      <w:hyperlink w:anchor="_Toc138240656" w:history="1">
        <w:r w:rsidR="0035275F" w:rsidRPr="00DA4263">
          <w:rPr>
            <w:rStyle w:val="Hyperlink"/>
            <w:noProof/>
          </w:rPr>
          <w:t>Hình 5.72. Kết quả dự báo mô hình Linear Regression của cố phiếu VCB ở tỉ lệ 6-3-1.</w:t>
        </w:r>
        <w:r w:rsidR="0035275F">
          <w:rPr>
            <w:noProof/>
            <w:webHidden/>
          </w:rPr>
          <w:tab/>
        </w:r>
        <w:r w:rsidR="0035275F">
          <w:rPr>
            <w:noProof/>
            <w:webHidden/>
          </w:rPr>
          <w:fldChar w:fldCharType="begin"/>
        </w:r>
        <w:r w:rsidR="0035275F">
          <w:rPr>
            <w:noProof/>
            <w:webHidden/>
          </w:rPr>
          <w:instrText xml:space="preserve"> PAGEREF _Toc138240656 \h </w:instrText>
        </w:r>
        <w:r w:rsidR="0035275F">
          <w:rPr>
            <w:noProof/>
            <w:webHidden/>
          </w:rPr>
        </w:r>
        <w:r w:rsidR="0035275F">
          <w:rPr>
            <w:noProof/>
            <w:webHidden/>
          </w:rPr>
          <w:fldChar w:fldCharType="separate"/>
        </w:r>
        <w:r w:rsidR="0035275F">
          <w:rPr>
            <w:noProof/>
            <w:webHidden/>
          </w:rPr>
          <w:t>82</w:t>
        </w:r>
        <w:r w:rsidR="0035275F">
          <w:rPr>
            <w:noProof/>
            <w:webHidden/>
          </w:rPr>
          <w:fldChar w:fldCharType="end"/>
        </w:r>
      </w:hyperlink>
    </w:p>
    <w:p w14:paraId="4495E1EE" w14:textId="42E9BFB4" w:rsidR="0035275F" w:rsidRDefault="002407FF">
      <w:pPr>
        <w:pStyle w:val="TableofFigures"/>
        <w:tabs>
          <w:tab w:val="right" w:leader="dot" w:pos="9350"/>
        </w:tabs>
        <w:rPr>
          <w:rFonts w:asciiTheme="minorHAnsi" w:eastAsiaTheme="minorEastAsia" w:hAnsiTheme="minorHAnsi"/>
          <w:noProof/>
          <w:sz w:val="22"/>
        </w:rPr>
      </w:pPr>
      <w:hyperlink w:anchor="_Toc138240657" w:history="1">
        <w:r w:rsidR="0035275F" w:rsidRPr="00DA4263">
          <w:rPr>
            <w:rStyle w:val="Hyperlink"/>
            <w:noProof/>
          </w:rPr>
          <w:t>Hình 5.73. Kết quả dự báo mô hình Linear Regression của cố phiếu VCB ở tỉ lệ 7-2-1.</w:t>
        </w:r>
        <w:r w:rsidR="0035275F">
          <w:rPr>
            <w:noProof/>
            <w:webHidden/>
          </w:rPr>
          <w:tab/>
        </w:r>
        <w:r w:rsidR="0035275F">
          <w:rPr>
            <w:noProof/>
            <w:webHidden/>
          </w:rPr>
          <w:fldChar w:fldCharType="begin"/>
        </w:r>
        <w:r w:rsidR="0035275F">
          <w:rPr>
            <w:noProof/>
            <w:webHidden/>
          </w:rPr>
          <w:instrText xml:space="preserve"> PAGEREF _Toc138240657 \h </w:instrText>
        </w:r>
        <w:r w:rsidR="0035275F">
          <w:rPr>
            <w:noProof/>
            <w:webHidden/>
          </w:rPr>
        </w:r>
        <w:r w:rsidR="0035275F">
          <w:rPr>
            <w:noProof/>
            <w:webHidden/>
          </w:rPr>
          <w:fldChar w:fldCharType="separate"/>
        </w:r>
        <w:r w:rsidR="0035275F">
          <w:rPr>
            <w:noProof/>
            <w:webHidden/>
          </w:rPr>
          <w:t>83</w:t>
        </w:r>
        <w:r w:rsidR="0035275F">
          <w:rPr>
            <w:noProof/>
            <w:webHidden/>
          </w:rPr>
          <w:fldChar w:fldCharType="end"/>
        </w:r>
      </w:hyperlink>
    </w:p>
    <w:p w14:paraId="450938D5" w14:textId="5976E49C" w:rsidR="0035275F" w:rsidRDefault="002407FF">
      <w:pPr>
        <w:pStyle w:val="TableofFigures"/>
        <w:tabs>
          <w:tab w:val="right" w:leader="dot" w:pos="9350"/>
        </w:tabs>
        <w:rPr>
          <w:rFonts w:asciiTheme="minorHAnsi" w:eastAsiaTheme="minorEastAsia" w:hAnsiTheme="minorHAnsi"/>
          <w:noProof/>
          <w:sz w:val="22"/>
        </w:rPr>
      </w:pPr>
      <w:hyperlink w:anchor="_Toc138240658" w:history="1">
        <w:r w:rsidR="0035275F" w:rsidRPr="00DA4263">
          <w:rPr>
            <w:rStyle w:val="Hyperlink"/>
            <w:noProof/>
          </w:rPr>
          <w:t>Hình 5.74. Kết quả dự báo mô hình Linear Regression của cố phiếu VCB ở tỉ lệ 8-1-1.</w:t>
        </w:r>
        <w:r w:rsidR="0035275F">
          <w:rPr>
            <w:noProof/>
            <w:webHidden/>
          </w:rPr>
          <w:tab/>
        </w:r>
        <w:r w:rsidR="0035275F">
          <w:rPr>
            <w:noProof/>
            <w:webHidden/>
          </w:rPr>
          <w:fldChar w:fldCharType="begin"/>
        </w:r>
        <w:r w:rsidR="0035275F">
          <w:rPr>
            <w:noProof/>
            <w:webHidden/>
          </w:rPr>
          <w:instrText xml:space="preserve"> PAGEREF _Toc138240658 \h </w:instrText>
        </w:r>
        <w:r w:rsidR="0035275F">
          <w:rPr>
            <w:noProof/>
            <w:webHidden/>
          </w:rPr>
        </w:r>
        <w:r w:rsidR="0035275F">
          <w:rPr>
            <w:noProof/>
            <w:webHidden/>
          </w:rPr>
          <w:fldChar w:fldCharType="separate"/>
        </w:r>
        <w:r w:rsidR="0035275F">
          <w:rPr>
            <w:noProof/>
            <w:webHidden/>
          </w:rPr>
          <w:t>83</w:t>
        </w:r>
        <w:r w:rsidR="0035275F">
          <w:rPr>
            <w:noProof/>
            <w:webHidden/>
          </w:rPr>
          <w:fldChar w:fldCharType="end"/>
        </w:r>
      </w:hyperlink>
    </w:p>
    <w:p w14:paraId="0DD62743" w14:textId="0293E9CF" w:rsidR="0035275F" w:rsidRDefault="002407FF">
      <w:pPr>
        <w:pStyle w:val="TableofFigures"/>
        <w:tabs>
          <w:tab w:val="right" w:leader="dot" w:pos="9350"/>
        </w:tabs>
        <w:rPr>
          <w:rFonts w:asciiTheme="minorHAnsi" w:eastAsiaTheme="minorEastAsia" w:hAnsiTheme="minorHAnsi"/>
          <w:noProof/>
          <w:sz w:val="22"/>
        </w:rPr>
      </w:pPr>
      <w:hyperlink w:anchor="_Toc138240659" w:history="1">
        <w:r w:rsidR="0035275F" w:rsidRPr="00DA4263">
          <w:rPr>
            <w:rStyle w:val="Hyperlink"/>
            <w:noProof/>
          </w:rPr>
          <w:t>Hình 5.75. Kết quả dự báo mô hình XGBoost của cố phiếu BID theo tỉ lệ 6-3-1.</w:t>
        </w:r>
        <w:r w:rsidR="0035275F">
          <w:rPr>
            <w:noProof/>
            <w:webHidden/>
          </w:rPr>
          <w:tab/>
        </w:r>
        <w:r w:rsidR="0035275F">
          <w:rPr>
            <w:noProof/>
            <w:webHidden/>
          </w:rPr>
          <w:fldChar w:fldCharType="begin"/>
        </w:r>
        <w:r w:rsidR="0035275F">
          <w:rPr>
            <w:noProof/>
            <w:webHidden/>
          </w:rPr>
          <w:instrText xml:space="preserve"> PAGEREF _Toc138240659 \h </w:instrText>
        </w:r>
        <w:r w:rsidR="0035275F">
          <w:rPr>
            <w:noProof/>
            <w:webHidden/>
          </w:rPr>
        </w:r>
        <w:r w:rsidR="0035275F">
          <w:rPr>
            <w:noProof/>
            <w:webHidden/>
          </w:rPr>
          <w:fldChar w:fldCharType="separate"/>
        </w:r>
        <w:r w:rsidR="0035275F">
          <w:rPr>
            <w:noProof/>
            <w:webHidden/>
          </w:rPr>
          <w:t>84</w:t>
        </w:r>
        <w:r w:rsidR="0035275F">
          <w:rPr>
            <w:noProof/>
            <w:webHidden/>
          </w:rPr>
          <w:fldChar w:fldCharType="end"/>
        </w:r>
      </w:hyperlink>
    </w:p>
    <w:p w14:paraId="6BACEDAF" w14:textId="074023F2" w:rsidR="0035275F" w:rsidRDefault="002407FF">
      <w:pPr>
        <w:pStyle w:val="TableofFigures"/>
        <w:tabs>
          <w:tab w:val="right" w:leader="dot" w:pos="9350"/>
        </w:tabs>
        <w:rPr>
          <w:rFonts w:asciiTheme="minorHAnsi" w:eastAsiaTheme="minorEastAsia" w:hAnsiTheme="minorHAnsi"/>
          <w:noProof/>
          <w:sz w:val="22"/>
        </w:rPr>
      </w:pPr>
      <w:hyperlink w:anchor="_Toc138240660" w:history="1">
        <w:r w:rsidR="0035275F" w:rsidRPr="00DA4263">
          <w:rPr>
            <w:rStyle w:val="Hyperlink"/>
            <w:noProof/>
          </w:rPr>
          <w:t>Hình 5.76. Kết quả dự báo mô hình XGBoost của cố phiếu BID theo tỉ lệ 7-2-1.</w:t>
        </w:r>
        <w:r w:rsidR="0035275F">
          <w:rPr>
            <w:noProof/>
            <w:webHidden/>
          </w:rPr>
          <w:tab/>
        </w:r>
        <w:r w:rsidR="0035275F">
          <w:rPr>
            <w:noProof/>
            <w:webHidden/>
          </w:rPr>
          <w:fldChar w:fldCharType="begin"/>
        </w:r>
        <w:r w:rsidR="0035275F">
          <w:rPr>
            <w:noProof/>
            <w:webHidden/>
          </w:rPr>
          <w:instrText xml:space="preserve"> PAGEREF _Toc138240660 \h </w:instrText>
        </w:r>
        <w:r w:rsidR="0035275F">
          <w:rPr>
            <w:noProof/>
            <w:webHidden/>
          </w:rPr>
        </w:r>
        <w:r w:rsidR="0035275F">
          <w:rPr>
            <w:noProof/>
            <w:webHidden/>
          </w:rPr>
          <w:fldChar w:fldCharType="separate"/>
        </w:r>
        <w:r w:rsidR="0035275F">
          <w:rPr>
            <w:noProof/>
            <w:webHidden/>
          </w:rPr>
          <w:t>85</w:t>
        </w:r>
        <w:r w:rsidR="0035275F">
          <w:rPr>
            <w:noProof/>
            <w:webHidden/>
          </w:rPr>
          <w:fldChar w:fldCharType="end"/>
        </w:r>
      </w:hyperlink>
    </w:p>
    <w:p w14:paraId="64274331" w14:textId="7990BE31" w:rsidR="0035275F" w:rsidRDefault="002407FF">
      <w:pPr>
        <w:pStyle w:val="TableofFigures"/>
        <w:tabs>
          <w:tab w:val="right" w:leader="dot" w:pos="9350"/>
        </w:tabs>
        <w:rPr>
          <w:rFonts w:asciiTheme="minorHAnsi" w:eastAsiaTheme="minorEastAsia" w:hAnsiTheme="minorHAnsi"/>
          <w:noProof/>
          <w:sz w:val="22"/>
        </w:rPr>
      </w:pPr>
      <w:hyperlink w:anchor="_Toc138240661" w:history="1">
        <w:r w:rsidR="0035275F" w:rsidRPr="00DA4263">
          <w:rPr>
            <w:rStyle w:val="Hyperlink"/>
            <w:noProof/>
          </w:rPr>
          <w:t>Hình 5.77.Kết quả dự báo mô hình XGBoost của cố phiếu BID theo tỉ lệ 6-3-1.</w:t>
        </w:r>
        <w:r w:rsidR="0035275F">
          <w:rPr>
            <w:noProof/>
            <w:webHidden/>
          </w:rPr>
          <w:tab/>
        </w:r>
        <w:r w:rsidR="0035275F">
          <w:rPr>
            <w:noProof/>
            <w:webHidden/>
          </w:rPr>
          <w:fldChar w:fldCharType="begin"/>
        </w:r>
        <w:r w:rsidR="0035275F">
          <w:rPr>
            <w:noProof/>
            <w:webHidden/>
          </w:rPr>
          <w:instrText xml:space="preserve"> PAGEREF _Toc138240661 \h </w:instrText>
        </w:r>
        <w:r w:rsidR="0035275F">
          <w:rPr>
            <w:noProof/>
            <w:webHidden/>
          </w:rPr>
        </w:r>
        <w:r w:rsidR="0035275F">
          <w:rPr>
            <w:noProof/>
            <w:webHidden/>
          </w:rPr>
          <w:fldChar w:fldCharType="separate"/>
        </w:r>
        <w:r w:rsidR="0035275F">
          <w:rPr>
            <w:noProof/>
            <w:webHidden/>
          </w:rPr>
          <w:t>85</w:t>
        </w:r>
        <w:r w:rsidR="0035275F">
          <w:rPr>
            <w:noProof/>
            <w:webHidden/>
          </w:rPr>
          <w:fldChar w:fldCharType="end"/>
        </w:r>
      </w:hyperlink>
    </w:p>
    <w:p w14:paraId="514988F0" w14:textId="0CB47F7A" w:rsidR="0035275F" w:rsidRDefault="002407FF">
      <w:pPr>
        <w:pStyle w:val="TableofFigures"/>
        <w:tabs>
          <w:tab w:val="right" w:leader="dot" w:pos="9350"/>
        </w:tabs>
        <w:rPr>
          <w:rFonts w:asciiTheme="minorHAnsi" w:eastAsiaTheme="minorEastAsia" w:hAnsiTheme="minorHAnsi"/>
          <w:noProof/>
          <w:sz w:val="22"/>
        </w:rPr>
      </w:pPr>
      <w:hyperlink w:anchor="_Toc138240662" w:history="1">
        <w:r w:rsidR="0035275F" w:rsidRPr="00DA4263">
          <w:rPr>
            <w:rStyle w:val="Hyperlink"/>
            <w:noProof/>
          </w:rPr>
          <w:t>Hình 5.78. Kết quả dự báo mô hình XGBoost của cố phiếu STB theo tỉ lệ 6-3-1.</w:t>
        </w:r>
        <w:r w:rsidR="0035275F">
          <w:rPr>
            <w:noProof/>
            <w:webHidden/>
          </w:rPr>
          <w:tab/>
        </w:r>
        <w:r w:rsidR="0035275F">
          <w:rPr>
            <w:noProof/>
            <w:webHidden/>
          </w:rPr>
          <w:fldChar w:fldCharType="begin"/>
        </w:r>
        <w:r w:rsidR="0035275F">
          <w:rPr>
            <w:noProof/>
            <w:webHidden/>
          </w:rPr>
          <w:instrText xml:space="preserve"> PAGEREF _Toc138240662 \h </w:instrText>
        </w:r>
        <w:r w:rsidR="0035275F">
          <w:rPr>
            <w:noProof/>
            <w:webHidden/>
          </w:rPr>
        </w:r>
        <w:r w:rsidR="0035275F">
          <w:rPr>
            <w:noProof/>
            <w:webHidden/>
          </w:rPr>
          <w:fldChar w:fldCharType="separate"/>
        </w:r>
        <w:r w:rsidR="0035275F">
          <w:rPr>
            <w:noProof/>
            <w:webHidden/>
          </w:rPr>
          <w:t>86</w:t>
        </w:r>
        <w:r w:rsidR="0035275F">
          <w:rPr>
            <w:noProof/>
            <w:webHidden/>
          </w:rPr>
          <w:fldChar w:fldCharType="end"/>
        </w:r>
      </w:hyperlink>
    </w:p>
    <w:p w14:paraId="0D174CBC" w14:textId="45F454B4" w:rsidR="0035275F" w:rsidRDefault="002407FF">
      <w:pPr>
        <w:pStyle w:val="TableofFigures"/>
        <w:tabs>
          <w:tab w:val="right" w:leader="dot" w:pos="9350"/>
        </w:tabs>
        <w:rPr>
          <w:rFonts w:asciiTheme="minorHAnsi" w:eastAsiaTheme="minorEastAsia" w:hAnsiTheme="minorHAnsi"/>
          <w:noProof/>
          <w:sz w:val="22"/>
        </w:rPr>
      </w:pPr>
      <w:hyperlink w:anchor="_Toc138240663" w:history="1">
        <w:r w:rsidR="0035275F" w:rsidRPr="00DA4263">
          <w:rPr>
            <w:rStyle w:val="Hyperlink"/>
            <w:noProof/>
          </w:rPr>
          <w:t>Hình 5.79. Kết quả dự báo mô hình XGBoost của cố phiếu STB theo tỉ lệ 7-2-1.</w:t>
        </w:r>
        <w:r w:rsidR="0035275F">
          <w:rPr>
            <w:noProof/>
            <w:webHidden/>
          </w:rPr>
          <w:tab/>
        </w:r>
        <w:r w:rsidR="0035275F">
          <w:rPr>
            <w:noProof/>
            <w:webHidden/>
          </w:rPr>
          <w:fldChar w:fldCharType="begin"/>
        </w:r>
        <w:r w:rsidR="0035275F">
          <w:rPr>
            <w:noProof/>
            <w:webHidden/>
          </w:rPr>
          <w:instrText xml:space="preserve"> PAGEREF _Toc138240663 \h </w:instrText>
        </w:r>
        <w:r w:rsidR="0035275F">
          <w:rPr>
            <w:noProof/>
            <w:webHidden/>
          </w:rPr>
        </w:r>
        <w:r w:rsidR="0035275F">
          <w:rPr>
            <w:noProof/>
            <w:webHidden/>
          </w:rPr>
          <w:fldChar w:fldCharType="separate"/>
        </w:r>
        <w:r w:rsidR="0035275F">
          <w:rPr>
            <w:noProof/>
            <w:webHidden/>
          </w:rPr>
          <w:t>86</w:t>
        </w:r>
        <w:r w:rsidR="0035275F">
          <w:rPr>
            <w:noProof/>
            <w:webHidden/>
          </w:rPr>
          <w:fldChar w:fldCharType="end"/>
        </w:r>
      </w:hyperlink>
    </w:p>
    <w:p w14:paraId="51E79134" w14:textId="7198706F" w:rsidR="0035275F" w:rsidRDefault="002407FF">
      <w:pPr>
        <w:pStyle w:val="TableofFigures"/>
        <w:tabs>
          <w:tab w:val="right" w:leader="dot" w:pos="9350"/>
        </w:tabs>
        <w:rPr>
          <w:rFonts w:asciiTheme="minorHAnsi" w:eastAsiaTheme="minorEastAsia" w:hAnsiTheme="minorHAnsi"/>
          <w:noProof/>
          <w:sz w:val="22"/>
        </w:rPr>
      </w:pPr>
      <w:hyperlink w:anchor="_Toc138240664" w:history="1">
        <w:r w:rsidR="0035275F" w:rsidRPr="00DA4263">
          <w:rPr>
            <w:rStyle w:val="Hyperlink"/>
            <w:noProof/>
          </w:rPr>
          <w:t>Hình 5.80. Kết quả dự báo mô hình XGBoost của cố phiếu STB theo tỉ lệ 8-1-1.</w:t>
        </w:r>
        <w:r w:rsidR="0035275F">
          <w:rPr>
            <w:noProof/>
            <w:webHidden/>
          </w:rPr>
          <w:tab/>
        </w:r>
        <w:r w:rsidR="0035275F">
          <w:rPr>
            <w:noProof/>
            <w:webHidden/>
          </w:rPr>
          <w:fldChar w:fldCharType="begin"/>
        </w:r>
        <w:r w:rsidR="0035275F">
          <w:rPr>
            <w:noProof/>
            <w:webHidden/>
          </w:rPr>
          <w:instrText xml:space="preserve"> PAGEREF _Toc138240664 \h </w:instrText>
        </w:r>
        <w:r w:rsidR="0035275F">
          <w:rPr>
            <w:noProof/>
            <w:webHidden/>
          </w:rPr>
        </w:r>
        <w:r w:rsidR="0035275F">
          <w:rPr>
            <w:noProof/>
            <w:webHidden/>
          </w:rPr>
          <w:fldChar w:fldCharType="separate"/>
        </w:r>
        <w:r w:rsidR="0035275F">
          <w:rPr>
            <w:noProof/>
            <w:webHidden/>
          </w:rPr>
          <w:t>87</w:t>
        </w:r>
        <w:r w:rsidR="0035275F">
          <w:rPr>
            <w:noProof/>
            <w:webHidden/>
          </w:rPr>
          <w:fldChar w:fldCharType="end"/>
        </w:r>
      </w:hyperlink>
    </w:p>
    <w:p w14:paraId="3BBA479D" w14:textId="788032DD" w:rsidR="0035275F" w:rsidRDefault="002407FF">
      <w:pPr>
        <w:pStyle w:val="TableofFigures"/>
        <w:tabs>
          <w:tab w:val="right" w:leader="dot" w:pos="9350"/>
        </w:tabs>
        <w:rPr>
          <w:rFonts w:asciiTheme="minorHAnsi" w:eastAsiaTheme="minorEastAsia" w:hAnsiTheme="minorHAnsi"/>
          <w:noProof/>
          <w:sz w:val="22"/>
        </w:rPr>
      </w:pPr>
      <w:hyperlink w:anchor="_Toc138240665" w:history="1">
        <w:r w:rsidR="0035275F" w:rsidRPr="00DA4263">
          <w:rPr>
            <w:rStyle w:val="Hyperlink"/>
            <w:noProof/>
          </w:rPr>
          <w:t>Hình 5.81. Kết quả dự báo mô hình XGBoost của cố phiếu VCB theo tỉ lệ 6-3-1.</w:t>
        </w:r>
        <w:r w:rsidR="0035275F">
          <w:rPr>
            <w:noProof/>
            <w:webHidden/>
          </w:rPr>
          <w:tab/>
        </w:r>
        <w:r w:rsidR="0035275F">
          <w:rPr>
            <w:noProof/>
            <w:webHidden/>
          </w:rPr>
          <w:fldChar w:fldCharType="begin"/>
        </w:r>
        <w:r w:rsidR="0035275F">
          <w:rPr>
            <w:noProof/>
            <w:webHidden/>
          </w:rPr>
          <w:instrText xml:space="preserve"> PAGEREF _Toc138240665 \h </w:instrText>
        </w:r>
        <w:r w:rsidR="0035275F">
          <w:rPr>
            <w:noProof/>
            <w:webHidden/>
          </w:rPr>
        </w:r>
        <w:r w:rsidR="0035275F">
          <w:rPr>
            <w:noProof/>
            <w:webHidden/>
          </w:rPr>
          <w:fldChar w:fldCharType="separate"/>
        </w:r>
        <w:r w:rsidR="0035275F">
          <w:rPr>
            <w:noProof/>
            <w:webHidden/>
          </w:rPr>
          <w:t>87</w:t>
        </w:r>
        <w:r w:rsidR="0035275F">
          <w:rPr>
            <w:noProof/>
            <w:webHidden/>
          </w:rPr>
          <w:fldChar w:fldCharType="end"/>
        </w:r>
      </w:hyperlink>
    </w:p>
    <w:p w14:paraId="745A3610" w14:textId="1B70B97C" w:rsidR="0035275F" w:rsidRDefault="002407FF">
      <w:pPr>
        <w:pStyle w:val="TableofFigures"/>
        <w:tabs>
          <w:tab w:val="right" w:leader="dot" w:pos="9350"/>
        </w:tabs>
        <w:rPr>
          <w:rFonts w:asciiTheme="minorHAnsi" w:eastAsiaTheme="minorEastAsia" w:hAnsiTheme="minorHAnsi"/>
          <w:noProof/>
          <w:sz w:val="22"/>
        </w:rPr>
      </w:pPr>
      <w:hyperlink w:anchor="_Toc138240666" w:history="1">
        <w:r w:rsidR="0035275F" w:rsidRPr="00DA4263">
          <w:rPr>
            <w:rStyle w:val="Hyperlink"/>
            <w:noProof/>
          </w:rPr>
          <w:t>Hình 5.82. Kết quả dự báo mô hình XGBoost của cố phiếu VCB theo tỉ lệ 7-2-1.</w:t>
        </w:r>
        <w:r w:rsidR="0035275F">
          <w:rPr>
            <w:noProof/>
            <w:webHidden/>
          </w:rPr>
          <w:tab/>
        </w:r>
        <w:r w:rsidR="0035275F">
          <w:rPr>
            <w:noProof/>
            <w:webHidden/>
          </w:rPr>
          <w:fldChar w:fldCharType="begin"/>
        </w:r>
        <w:r w:rsidR="0035275F">
          <w:rPr>
            <w:noProof/>
            <w:webHidden/>
          </w:rPr>
          <w:instrText xml:space="preserve"> PAGEREF _Toc138240666 \h </w:instrText>
        </w:r>
        <w:r w:rsidR="0035275F">
          <w:rPr>
            <w:noProof/>
            <w:webHidden/>
          </w:rPr>
        </w:r>
        <w:r w:rsidR="0035275F">
          <w:rPr>
            <w:noProof/>
            <w:webHidden/>
          </w:rPr>
          <w:fldChar w:fldCharType="separate"/>
        </w:r>
        <w:r w:rsidR="0035275F">
          <w:rPr>
            <w:noProof/>
            <w:webHidden/>
          </w:rPr>
          <w:t>88</w:t>
        </w:r>
        <w:r w:rsidR="0035275F">
          <w:rPr>
            <w:noProof/>
            <w:webHidden/>
          </w:rPr>
          <w:fldChar w:fldCharType="end"/>
        </w:r>
      </w:hyperlink>
    </w:p>
    <w:p w14:paraId="43D8F075" w14:textId="01F7740B" w:rsidR="0035275F" w:rsidRDefault="002407FF">
      <w:pPr>
        <w:pStyle w:val="TableofFigures"/>
        <w:tabs>
          <w:tab w:val="right" w:leader="dot" w:pos="9350"/>
        </w:tabs>
        <w:rPr>
          <w:rFonts w:asciiTheme="minorHAnsi" w:eastAsiaTheme="minorEastAsia" w:hAnsiTheme="minorHAnsi"/>
          <w:noProof/>
          <w:sz w:val="22"/>
        </w:rPr>
      </w:pPr>
      <w:hyperlink w:anchor="_Toc138240667" w:history="1">
        <w:r w:rsidR="0035275F" w:rsidRPr="00DA4263">
          <w:rPr>
            <w:rStyle w:val="Hyperlink"/>
            <w:noProof/>
          </w:rPr>
          <w:t>Hình 5.83. Kết quả dự báo mô hình XGBoost của cố phiếu VCB theo tỉ lệ 8-1-1.</w:t>
        </w:r>
        <w:r w:rsidR="0035275F">
          <w:rPr>
            <w:noProof/>
            <w:webHidden/>
          </w:rPr>
          <w:tab/>
        </w:r>
        <w:r w:rsidR="0035275F">
          <w:rPr>
            <w:noProof/>
            <w:webHidden/>
          </w:rPr>
          <w:fldChar w:fldCharType="begin"/>
        </w:r>
        <w:r w:rsidR="0035275F">
          <w:rPr>
            <w:noProof/>
            <w:webHidden/>
          </w:rPr>
          <w:instrText xml:space="preserve"> PAGEREF _Toc138240667 \h </w:instrText>
        </w:r>
        <w:r w:rsidR="0035275F">
          <w:rPr>
            <w:noProof/>
            <w:webHidden/>
          </w:rPr>
        </w:r>
        <w:r w:rsidR="0035275F">
          <w:rPr>
            <w:noProof/>
            <w:webHidden/>
          </w:rPr>
          <w:fldChar w:fldCharType="separate"/>
        </w:r>
        <w:r w:rsidR="0035275F">
          <w:rPr>
            <w:noProof/>
            <w:webHidden/>
          </w:rPr>
          <w:t>88</w:t>
        </w:r>
        <w:r w:rsidR="0035275F">
          <w:rPr>
            <w:noProof/>
            <w:webHidden/>
          </w:rPr>
          <w:fldChar w:fldCharType="end"/>
        </w:r>
      </w:hyperlink>
    </w:p>
    <w:p w14:paraId="748DA107" w14:textId="298E5682" w:rsidR="0035275F" w:rsidRDefault="002407FF">
      <w:pPr>
        <w:pStyle w:val="TableofFigures"/>
        <w:tabs>
          <w:tab w:val="right" w:leader="dot" w:pos="9350"/>
        </w:tabs>
        <w:rPr>
          <w:rFonts w:asciiTheme="minorHAnsi" w:eastAsiaTheme="minorEastAsia" w:hAnsiTheme="minorHAnsi"/>
          <w:noProof/>
          <w:sz w:val="22"/>
        </w:rPr>
      </w:pPr>
      <w:hyperlink w:anchor="_Toc138240668" w:history="1">
        <w:r w:rsidR="0035275F" w:rsidRPr="00DA4263">
          <w:rPr>
            <w:rStyle w:val="Hyperlink"/>
            <w:noProof/>
          </w:rPr>
          <w:t>Hình 5.84. Kết quả dự báo mô hình GRU của cổ phiếu BID ở tỉ lệ 6-3-1.</w:t>
        </w:r>
        <w:r w:rsidR="0035275F">
          <w:rPr>
            <w:noProof/>
            <w:webHidden/>
          </w:rPr>
          <w:tab/>
        </w:r>
        <w:r w:rsidR="0035275F">
          <w:rPr>
            <w:noProof/>
            <w:webHidden/>
          </w:rPr>
          <w:fldChar w:fldCharType="begin"/>
        </w:r>
        <w:r w:rsidR="0035275F">
          <w:rPr>
            <w:noProof/>
            <w:webHidden/>
          </w:rPr>
          <w:instrText xml:space="preserve"> PAGEREF _Toc138240668 \h </w:instrText>
        </w:r>
        <w:r w:rsidR="0035275F">
          <w:rPr>
            <w:noProof/>
            <w:webHidden/>
          </w:rPr>
        </w:r>
        <w:r w:rsidR="0035275F">
          <w:rPr>
            <w:noProof/>
            <w:webHidden/>
          </w:rPr>
          <w:fldChar w:fldCharType="separate"/>
        </w:r>
        <w:r w:rsidR="0035275F">
          <w:rPr>
            <w:noProof/>
            <w:webHidden/>
          </w:rPr>
          <w:t>89</w:t>
        </w:r>
        <w:r w:rsidR="0035275F">
          <w:rPr>
            <w:noProof/>
            <w:webHidden/>
          </w:rPr>
          <w:fldChar w:fldCharType="end"/>
        </w:r>
      </w:hyperlink>
    </w:p>
    <w:p w14:paraId="7867724A" w14:textId="09A2D6EC" w:rsidR="0035275F" w:rsidRDefault="002407FF">
      <w:pPr>
        <w:pStyle w:val="TableofFigures"/>
        <w:tabs>
          <w:tab w:val="right" w:leader="dot" w:pos="9350"/>
        </w:tabs>
        <w:rPr>
          <w:rFonts w:asciiTheme="minorHAnsi" w:eastAsiaTheme="minorEastAsia" w:hAnsiTheme="minorHAnsi"/>
          <w:noProof/>
          <w:sz w:val="22"/>
        </w:rPr>
      </w:pPr>
      <w:hyperlink w:anchor="_Toc138240669" w:history="1">
        <w:r w:rsidR="0035275F" w:rsidRPr="00DA4263">
          <w:rPr>
            <w:rStyle w:val="Hyperlink"/>
            <w:noProof/>
          </w:rPr>
          <w:t>Hình 5.85. Kết quả dự báo mô hình GRU của cổ phiếu BID ở tỉ lệ 7-2-1.</w:t>
        </w:r>
        <w:r w:rsidR="0035275F">
          <w:rPr>
            <w:noProof/>
            <w:webHidden/>
          </w:rPr>
          <w:tab/>
        </w:r>
        <w:r w:rsidR="0035275F">
          <w:rPr>
            <w:noProof/>
            <w:webHidden/>
          </w:rPr>
          <w:fldChar w:fldCharType="begin"/>
        </w:r>
        <w:r w:rsidR="0035275F">
          <w:rPr>
            <w:noProof/>
            <w:webHidden/>
          </w:rPr>
          <w:instrText xml:space="preserve"> PAGEREF _Toc138240669 \h </w:instrText>
        </w:r>
        <w:r w:rsidR="0035275F">
          <w:rPr>
            <w:noProof/>
            <w:webHidden/>
          </w:rPr>
        </w:r>
        <w:r w:rsidR="0035275F">
          <w:rPr>
            <w:noProof/>
            <w:webHidden/>
          </w:rPr>
          <w:fldChar w:fldCharType="separate"/>
        </w:r>
        <w:r w:rsidR="0035275F">
          <w:rPr>
            <w:noProof/>
            <w:webHidden/>
          </w:rPr>
          <w:t>90</w:t>
        </w:r>
        <w:r w:rsidR="0035275F">
          <w:rPr>
            <w:noProof/>
            <w:webHidden/>
          </w:rPr>
          <w:fldChar w:fldCharType="end"/>
        </w:r>
      </w:hyperlink>
    </w:p>
    <w:p w14:paraId="33987EB0" w14:textId="61C8E6BD" w:rsidR="0035275F" w:rsidRDefault="002407FF">
      <w:pPr>
        <w:pStyle w:val="TableofFigures"/>
        <w:tabs>
          <w:tab w:val="right" w:leader="dot" w:pos="9350"/>
        </w:tabs>
        <w:rPr>
          <w:rFonts w:asciiTheme="minorHAnsi" w:eastAsiaTheme="minorEastAsia" w:hAnsiTheme="minorHAnsi"/>
          <w:noProof/>
          <w:sz w:val="22"/>
        </w:rPr>
      </w:pPr>
      <w:hyperlink w:anchor="_Toc138240670" w:history="1">
        <w:r w:rsidR="0035275F" w:rsidRPr="00DA4263">
          <w:rPr>
            <w:rStyle w:val="Hyperlink"/>
            <w:noProof/>
          </w:rPr>
          <w:t>Hình 5.86. Kết quả dự báo mô hình GRU của cổ phiếu BID ở tỉ lệ 8-1-1.</w:t>
        </w:r>
        <w:r w:rsidR="0035275F">
          <w:rPr>
            <w:noProof/>
            <w:webHidden/>
          </w:rPr>
          <w:tab/>
        </w:r>
        <w:r w:rsidR="0035275F">
          <w:rPr>
            <w:noProof/>
            <w:webHidden/>
          </w:rPr>
          <w:fldChar w:fldCharType="begin"/>
        </w:r>
        <w:r w:rsidR="0035275F">
          <w:rPr>
            <w:noProof/>
            <w:webHidden/>
          </w:rPr>
          <w:instrText xml:space="preserve"> PAGEREF _Toc138240670 \h </w:instrText>
        </w:r>
        <w:r w:rsidR="0035275F">
          <w:rPr>
            <w:noProof/>
            <w:webHidden/>
          </w:rPr>
        </w:r>
        <w:r w:rsidR="0035275F">
          <w:rPr>
            <w:noProof/>
            <w:webHidden/>
          </w:rPr>
          <w:fldChar w:fldCharType="separate"/>
        </w:r>
        <w:r w:rsidR="0035275F">
          <w:rPr>
            <w:noProof/>
            <w:webHidden/>
          </w:rPr>
          <w:t>90</w:t>
        </w:r>
        <w:r w:rsidR="0035275F">
          <w:rPr>
            <w:noProof/>
            <w:webHidden/>
          </w:rPr>
          <w:fldChar w:fldCharType="end"/>
        </w:r>
      </w:hyperlink>
    </w:p>
    <w:p w14:paraId="7C40FEE0" w14:textId="20921AC4" w:rsidR="0035275F" w:rsidRDefault="002407FF">
      <w:pPr>
        <w:pStyle w:val="TableofFigures"/>
        <w:tabs>
          <w:tab w:val="right" w:leader="dot" w:pos="9350"/>
        </w:tabs>
        <w:rPr>
          <w:rFonts w:asciiTheme="minorHAnsi" w:eastAsiaTheme="minorEastAsia" w:hAnsiTheme="minorHAnsi"/>
          <w:noProof/>
          <w:sz w:val="22"/>
        </w:rPr>
      </w:pPr>
      <w:hyperlink w:anchor="_Toc138240671" w:history="1">
        <w:r w:rsidR="0035275F" w:rsidRPr="00DA4263">
          <w:rPr>
            <w:rStyle w:val="Hyperlink"/>
            <w:noProof/>
          </w:rPr>
          <w:t>Hình 5.87. Kết quả dự báo mô hình GRU của cổ phiếu STB ở tỉ lệ 6-3-1.</w:t>
        </w:r>
        <w:r w:rsidR="0035275F">
          <w:rPr>
            <w:noProof/>
            <w:webHidden/>
          </w:rPr>
          <w:tab/>
        </w:r>
        <w:r w:rsidR="0035275F">
          <w:rPr>
            <w:noProof/>
            <w:webHidden/>
          </w:rPr>
          <w:fldChar w:fldCharType="begin"/>
        </w:r>
        <w:r w:rsidR="0035275F">
          <w:rPr>
            <w:noProof/>
            <w:webHidden/>
          </w:rPr>
          <w:instrText xml:space="preserve"> PAGEREF _Toc138240671 \h </w:instrText>
        </w:r>
        <w:r w:rsidR="0035275F">
          <w:rPr>
            <w:noProof/>
            <w:webHidden/>
          </w:rPr>
        </w:r>
        <w:r w:rsidR="0035275F">
          <w:rPr>
            <w:noProof/>
            <w:webHidden/>
          </w:rPr>
          <w:fldChar w:fldCharType="separate"/>
        </w:r>
        <w:r w:rsidR="0035275F">
          <w:rPr>
            <w:noProof/>
            <w:webHidden/>
          </w:rPr>
          <w:t>91</w:t>
        </w:r>
        <w:r w:rsidR="0035275F">
          <w:rPr>
            <w:noProof/>
            <w:webHidden/>
          </w:rPr>
          <w:fldChar w:fldCharType="end"/>
        </w:r>
      </w:hyperlink>
    </w:p>
    <w:p w14:paraId="647EC884" w14:textId="098486C3" w:rsidR="0035275F" w:rsidRDefault="002407FF">
      <w:pPr>
        <w:pStyle w:val="TableofFigures"/>
        <w:tabs>
          <w:tab w:val="right" w:leader="dot" w:pos="9350"/>
        </w:tabs>
        <w:rPr>
          <w:rFonts w:asciiTheme="minorHAnsi" w:eastAsiaTheme="minorEastAsia" w:hAnsiTheme="minorHAnsi"/>
          <w:noProof/>
          <w:sz w:val="22"/>
        </w:rPr>
      </w:pPr>
      <w:hyperlink w:anchor="_Toc138240672" w:history="1">
        <w:r w:rsidR="0035275F" w:rsidRPr="00DA4263">
          <w:rPr>
            <w:rStyle w:val="Hyperlink"/>
            <w:noProof/>
          </w:rPr>
          <w:t>Hình 5.88. Kết quả dự báo mô hình GRU của cổ phiếu STB ở tỉ lệ 7-2-1.</w:t>
        </w:r>
        <w:r w:rsidR="0035275F">
          <w:rPr>
            <w:noProof/>
            <w:webHidden/>
          </w:rPr>
          <w:tab/>
        </w:r>
        <w:r w:rsidR="0035275F">
          <w:rPr>
            <w:noProof/>
            <w:webHidden/>
          </w:rPr>
          <w:fldChar w:fldCharType="begin"/>
        </w:r>
        <w:r w:rsidR="0035275F">
          <w:rPr>
            <w:noProof/>
            <w:webHidden/>
          </w:rPr>
          <w:instrText xml:space="preserve"> PAGEREF _Toc138240672 \h </w:instrText>
        </w:r>
        <w:r w:rsidR="0035275F">
          <w:rPr>
            <w:noProof/>
            <w:webHidden/>
          </w:rPr>
        </w:r>
        <w:r w:rsidR="0035275F">
          <w:rPr>
            <w:noProof/>
            <w:webHidden/>
          </w:rPr>
          <w:fldChar w:fldCharType="separate"/>
        </w:r>
        <w:r w:rsidR="0035275F">
          <w:rPr>
            <w:noProof/>
            <w:webHidden/>
          </w:rPr>
          <w:t>91</w:t>
        </w:r>
        <w:r w:rsidR="0035275F">
          <w:rPr>
            <w:noProof/>
            <w:webHidden/>
          </w:rPr>
          <w:fldChar w:fldCharType="end"/>
        </w:r>
      </w:hyperlink>
    </w:p>
    <w:p w14:paraId="6EDF5494" w14:textId="40AC1AC0" w:rsidR="0035275F" w:rsidRDefault="002407FF">
      <w:pPr>
        <w:pStyle w:val="TableofFigures"/>
        <w:tabs>
          <w:tab w:val="right" w:leader="dot" w:pos="9350"/>
        </w:tabs>
        <w:rPr>
          <w:rFonts w:asciiTheme="minorHAnsi" w:eastAsiaTheme="minorEastAsia" w:hAnsiTheme="minorHAnsi"/>
          <w:noProof/>
          <w:sz w:val="22"/>
        </w:rPr>
      </w:pPr>
      <w:hyperlink w:anchor="_Toc138240673" w:history="1">
        <w:r w:rsidR="0035275F" w:rsidRPr="00DA4263">
          <w:rPr>
            <w:rStyle w:val="Hyperlink"/>
            <w:noProof/>
          </w:rPr>
          <w:t>Hình 5.89. Kết quả dự báo mô hình GRU của cổ phiếu STB ở tỉ lệ 8-1-1.</w:t>
        </w:r>
        <w:r w:rsidR="0035275F">
          <w:rPr>
            <w:noProof/>
            <w:webHidden/>
          </w:rPr>
          <w:tab/>
        </w:r>
        <w:r w:rsidR="0035275F">
          <w:rPr>
            <w:noProof/>
            <w:webHidden/>
          </w:rPr>
          <w:fldChar w:fldCharType="begin"/>
        </w:r>
        <w:r w:rsidR="0035275F">
          <w:rPr>
            <w:noProof/>
            <w:webHidden/>
          </w:rPr>
          <w:instrText xml:space="preserve"> PAGEREF _Toc138240673 \h </w:instrText>
        </w:r>
        <w:r w:rsidR="0035275F">
          <w:rPr>
            <w:noProof/>
            <w:webHidden/>
          </w:rPr>
        </w:r>
        <w:r w:rsidR="0035275F">
          <w:rPr>
            <w:noProof/>
            <w:webHidden/>
          </w:rPr>
          <w:fldChar w:fldCharType="separate"/>
        </w:r>
        <w:r w:rsidR="0035275F">
          <w:rPr>
            <w:noProof/>
            <w:webHidden/>
          </w:rPr>
          <w:t>92</w:t>
        </w:r>
        <w:r w:rsidR="0035275F">
          <w:rPr>
            <w:noProof/>
            <w:webHidden/>
          </w:rPr>
          <w:fldChar w:fldCharType="end"/>
        </w:r>
      </w:hyperlink>
    </w:p>
    <w:p w14:paraId="08BCAFCC" w14:textId="27E0E0B1" w:rsidR="0035275F" w:rsidRDefault="002407FF">
      <w:pPr>
        <w:pStyle w:val="TableofFigures"/>
        <w:tabs>
          <w:tab w:val="right" w:leader="dot" w:pos="9350"/>
        </w:tabs>
        <w:rPr>
          <w:rFonts w:asciiTheme="minorHAnsi" w:eastAsiaTheme="minorEastAsia" w:hAnsiTheme="minorHAnsi"/>
          <w:noProof/>
          <w:sz w:val="22"/>
        </w:rPr>
      </w:pPr>
      <w:hyperlink w:anchor="_Toc138240674" w:history="1">
        <w:r w:rsidR="0035275F" w:rsidRPr="00DA4263">
          <w:rPr>
            <w:rStyle w:val="Hyperlink"/>
            <w:noProof/>
          </w:rPr>
          <w:t>Hình 5.90. Kết quả dự báo mô hình GRU của cổ phiếu VCB ở tỉ lệ 6-3-1.</w:t>
        </w:r>
        <w:r w:rsidR="0035275F">
          <w:rPr>
            <w:noProof/>
            <w:webHidden/>
          </w:rPr>
          <w:tab/>
        </w:r>
        <w:r w:rsidR="0035275F">
          <w:rPr>
            <w:noProof/>
            <w:webHidden/>
          </w:rPr>
          <w:fldChar w:fldCharType="begin"/>
        </w:r>
        <w:r w:rsidR="0035275F">
          <w:rPr>
            <w:noProof/>
            <w:webHidden/>
          </w:rPr>
          <w:instrText xml:space="preserve"> PAGEREF _Toc138240674 \h </w:instrText>
        </w:r>
        <w:r w:rsidR="0035275F">
          <w:rPr>
            <w:noProof/>
            <w:webHidden/>
          </w:rPr>
        </w:r>
        <w:r w:rsidR="0035275F">
          <w:rPr>
            <w:noProof/>
            <w:webHidden/>
          </w:rPr>
          <w:fldChar w:fldCharType="separate"/>
        </w:r>
        <w:r w:rsidR="0035275F">
          <w:rPr>
            <w:noProof/>
            <w:webHidden/>
          </w:rPr>
          <w:t>92</w:t>
        </w:r>
        <w:r w:rsidR="0035275F">
          <w:rPr>
            <w:noProof/>
            <w:webHidden/>
          </w:rPr>
          <w:fldChar w:fldCharType="end"/>
        </w:r>
      </w:hyperlink>
    </w:p>
    <w:p w14:paraId="49B0ECAA" w14:textId="5EBE7E69" w:rsidR="0035275F" w:rsidRDefault="002407FF">
      <w:pPr>
        <w:pStyle w:val="TableofFigures"/>
        <w:tabs>
          <w:tab w:val="right" w:leader="dot" w:pos="9350"/>
        </w:tabs>
        <w:rPr>
          <w:rFonts w:asciiTheme="minorHAnsi" w:eastAsiaTheme="minorEastAsia" w:hAnsiTheme="minorHAnsi"/>
          <w:noProof/>
          <w:sz w:val="22"/>
        </w:rPr>
      </w:pPr>
      <w:hyperlink w:anchor="_Toc138240675" w:history="1">
        <w:r w:rsidR="0035275F" w:rsidRPr="00DA4263">
          <w:rPr>
            <w:rStyle w:val="Hyperlink"/>
            <w:noProof/>
          </w:rPr>
          <w:t>Hình 5.91. Kết quả dự báo mô hình GRU của cổ phiếu VCB ở tỉ lệ 7-2-1.</w:t>
        </w:r>
        <w:r w:rsidR="0035275F">
          <w:rPr>
            <w:noProof/>
            <w:webHidden/>
          </w:rPr>
          <w:tab/>
        </w:r>
        <w:r w:rsidR="0035275F">
          <w:rPr>
            <w:noProof/>
            <w:webHidden/>
          </w:rPr>
          <w:fldChar w:fldCharType="begin"/>
        </w:r>
        <w:r w:rsidR="0035275F">
          <w:rPr>
            <w:noProof/>
            <w:webHidden/>
          </w:rPr>
          <w:instrText xml:space="preserve"> PAGEREF _Toc138240675 \h </w:instrText>
        </w:r>
        <w:r w:rsidR="0035275F">
          <w:rPr>
            <w:noProof/>
            <w:webHidden/>
          </w:rPr>
        </w:r>
        <w:r w:rsidR="0035275F">
          <w:rPr>
            <w:noProof/>
            <w:webHidden/>
          </w:rPr>
          <w:fldChar w:fldCharType="separate"/>
        </w:r>
        <w:r w:rsidR="0035275F">
          <w:rPr>
            <w:noProof/>
            <w:webHidden/>
          </w:rPr>
          <w:t>93</w:t>
        </w:r>
        <w:r w:rsidR="0035275F">
          <w:rPr>
            <w:noProof/>
            <w:webHidden/>
          </w:rPr>
          <w:fldChar w:fldCharType="end"/>
        </w:r>
      </w:hyperlink>
    </w:p>
    <w:p w14:paraId="23742182" w14:textId="169E428B" w:rsidR="0035275F" w:rsidRDefault="002407FF">
      <w:pPr>
        <w:pStyle w:val="TableofFigures"/>
        <w:tabs>
          <w:tab w:val="right" w:leader="dot" w:pos="9350"/>
        </w:tabs>
        <w:rPr>
          <w:rFonts w:asciiTheme="minorHAnsi" w:eastAsiaTheme="minorEastAsia" w:hAnsiTheme="minorHAnsi"/>
          <w:noProof/>
          <w:sz w:val="22"/>
        </w:rPr>
      </w:pPr>
      <w:hyperlink w:anchor="_Toc138240676" w:history="1">
        <w:r w:rsidR="0035275F" w:rsidRPr="00DA4263">
          <w:rPr>
            <w:rStyle w:val="Hyperlink"/>
            <w:noProof/>
          </w:rPr>
          <w:t>Hình 5.92. Kết quả dự báo mô hình GRU của cổ phiếu VCB ở tỉ lệ 8-1-1.</w:t>
        </w:r>
        <w:r w:rsidR="0035275F">
          <w:rPr>
            <w:noProof/>
            <w:webHidden/>
          </w:rPr>
          <w:tab/>
        </w:r>
        <w:r w:rsidR="0035275F">
          <w:rPr>
            <w:noProof/>
            <w:webHidden/>
          </w:rPr>
          <w:fldChar w:fldCharType="begin"/>
        </w:r>
        <w:r w:rsidR="0035275F">
          <w:rPr>
            <w:noProof/>
            <w:webHidden/>
          </w:rPr>
          <w:instrText xml:space="preserve"> PAGEREF _Toc138240676 \h </w:instrText>
        </w:r>
        <w:r w:rsidR="0035275F">
          <w:rPr>
            <w:noProof/>
            <w:webHidden/>
          </w:rPr>
        </w:r>
        <w:r w:rsidR="0035275F">
          <w:rPr>
            <w:noProof/>
            <w:webHidden/>
          </w:rPr>
          <w:fldChar w:fldCharType="separate"/>
        </w:r>
        <w:r w:rsidR="0035275F">
          <w:rPr>
            <w:noProof/>
            <w:webHidden/>
          </w:rPr>
          <w:t>93</w:t>
        </w:r>
        <w:r w:rsidR="0035275F">
          <w:rPr>
            <w:noProof/>
            <w:webHidden/>
          </w:rPr>
          <w:fldChar w:fldCharType="end"/>
        </w:r>
      </w:hyperlink>
    </w:p>
    <w:p w14:paraId="39363359" w14:textId="61E1F552" w:rsidR="0035275F" w:rsidRDefault="002407FF">
      <w:pPr>
        <w:pStyle w:val="TableofFigures"/>
        <w:tabs>
          <w:tab w:val="right" w:leader="dot" w:pos="9350"/>
        </w:tabs>
        <w:rPr>
          <w:rFonts w:asciiTheme="minorHAnsi" w:eastAsiaTheme="minorEastAsia" w:hAnsiTheme="minorHAnsi"/>
          <w:noProof/>
          <w:sz w:val="22"/>
        </w:rPr>
      </w:pPr>
      <w:hyperlink w:anchor="_Toc138240677" w:history="1">
        <w:r w:rsidR="0035275F" w:rsidRPr="00DA4263">
          <w:rPr>
            <w:rStyle w:val="Hyperlink"/>
            <w:noProof/>
          </w:rPr>
          <w:t>Hình 5.93. Kết quả dự báo mô hình BNN của cổ phiếu BID ở tỉ lệ 6-3-1.</w:t>
        </w:r>
        <w:r w:rsidR="0035275F">
          <w:rPr>
            <w:noProof/>
            <w:webHidden/>
          </w:rPr>
          <w:tab/>
        </w:r>
        <w:r w:rsidR="0035275F">
          <w:rPr>
            <w:noProof/>
            <w:webHidden/>
          </w:rPr>
          <w:fldChar w:fldCharType="begin"/>
        </w:r>
        <w:r w:rsidR="0035275F">
          <w:rPr>
            <w:noProof/>
            <w:webHidden/>
          </w:rPr>
          <w:instrText xml:space="preserve"> PAGEREF _Toc138240677 \h </w:instrText>
        </w:r>
        <w:r w:rsidR="0035275F">
          <w:rPr>
            <w:noProof/>
            <w:webHidden/>
          </w:rPr>
        </w:r>
        <w:r w:rsidR="0035275F">
          <w:rPr>
            <w:noProof/>
            <w:webHidden/>
          </w:rPr>
          <w:fldChar w:fldCharType="separate"/>
        </w:r>
        <w:r w:rsidR="0035275F">
          <w:rPr>
            <w:noProof/>
            <w:webHidden/>
          </w:rPr>
          <w:t>94</w:t>
        </w:r>
        <w:r w:rsidR="0035275F">
          <w:rPr>
            <w:noProof/>
            <w:webHidden/>
          </w:rPr>
          <w:fldChar w:fldCharType="end"/>
        </w:r>
      </w:hyperlink>
    </w:p>
    <w:p w14:paraId="6F5C9CDE" w14:textId="72E4E9ED" w:rsidR="0035275F" w:rsidRDefault="002407FF">
      <w:pPr>
        <w:pStyle w:val="TableofFigures"/>
        <w:tabs>
          <w:tab w:val="right" w:leader="dot" w:pos="9350"/>
        </w:tabs>
        <w:rPr>
          <w:rFonts w:asciiTheme="minorHAnsi" w:eastAsiaTheme="minorEastAsia" w:hAnsiTheme="minorHAnsi"/>
          <w:noProof/>
          <w:sz w:val="22"/>
        </w:rPr>
      </w:pPr>
      <w:hyperlink w:anchor="_Toc138240678" w:history="1">
        <w:r w:rsidR="0035275F" w:rsidRPr="00DA4263">
          <w:rPr>
            <w:rStyle w:val="Hyperlink"/>
            <w:noProof/>
          </w:rPr>
          <w:t>Hình 5.94. Kết quả dự báo mô hình BNN của cổ phiếu BID ở tỉ lệ 7-2-1.</w:t>
        </w:r>
        <w:r w:rsidR="0035275F">
          <w:rPr>
            <w:noProof/>
            <w:webHidden/>
          </w:rPr>
          <w:tab/>
        </w:r>
        <w:r w:rsidR="0035275F">
          <w:rPr>
            <w:noProof/>
            <w:webHidden/>
          </w:rPr>
          <w:fldChar w:fldCharType="begin"/>
        </w:r>
        <w:r w:rsidR="0035275F">
          <w:rPr>
            <w:noProof/>
            <w:webHidden/>
          </w:rPr>
          <w:instrText xml:space="preserve"> PAGEREF _Toc138240678 \h </w:instrText>
        </w:r>
        <w:r w:rsidR="0035275F">
          <w:rPr>
            <w:noProof/>
            <w:webHidden/>
          </w:rPr>
        </w:r>
        <w:r w:rsidR="0035275F">
          <w:rPr>
            <w:noProof/>
            <w:webHidden/>
          </w:rPr>
          <w:fldChar w:fldCharType="separate"/>
        </w:r>
        <w:r w:rsidR="0035275F">
          <w:rPr>
            <w:noProof/>
            <w:webHidden/>
          </w:rPr>
          <w:t>95</w:t>
        </w:r>
        <w:r w:rsidR="0035275F">
          <w:rPr>
            <w:noProof/>
            <w:webHidden/>
          </w:rPr>
          <w:fldChar w:fldCharType="end"/>
        </w:r>
      </w:hyperlink>
    </w:p>
    <w:p w14:paraId="4EFAF20D" w14:textId="6681825A" w:rsidR="0035275F" w:rsidRDefault="002407FF">
      <w:pPr>
        <w:pStyle w:val="TableofFigures"/>
        <w:tabs>
          <w:tab w:val="right" w:leader="dot" w:pos="9350"/>
        </w:tabs>
        <w:rPr>
          <w:rFonts w:asciiTheme="minorHAnsi" w:eastAsiaTheme="minorEastAsia" w:hAnsiTheme="minorHAnsi"/>
          <w:noProof/>
          <w:sz w:val="22"/>
        </w:rPr>
      </w:pPr>
      <w:hyperlink w:anchor="_Toc138240679" w:history="1">
        <w:r w:rsidR="0035275F" w:rsidRPr="00DA4263">
          <w:rPr>
            <w:rStyle w:val="Hyperlink"/>
            <w:noProof/>
          </w:rPr>
          <w:t>Hình 5.95. Kết quả dự báo mô hình BNN của cổ phiếu BID ở tỉ lệ 8-1-1.</w:t>
        </w:r>
        <w:r w:rsidR="0035275F">
          <w:rPr>
            <w:noProof/>
            <w:webHidden/>
          </w:rPr>
          <w:tab/>
        </w:r>
        <w:r w:rsidR="0035275F">
          <w:rPr>
            <w:noProof/>
            <w:webHidden/>
          </w:rPr>
          <w:fldChar w:fldCharType="begin"/>
        </w:r>
        <w:r w:rsidR="0035275F">
          <w:rPr>
            <w:noProof/>
            <w:webHidden/>
          </w:rPr>
          <w:instrText xml:space="preserve"> PAGEREF _Toc138240679 \h </w:instrText>
        </w:r>
        <w:r w:rsidR="0035275F">
          <w:rPr>
            <w:noProof/>
            <w:webHidden/>
          </w:rPr>
        </w:r>
        <w:r w:rsidR="0035275F">
          <w:rPr>
            <w:noProof/>
            <w:webHidden/>
          </w:rPr>
          <w:fldChar w:fldCharType="separate"/>
        </w:r>
        <w:r w:rsidR="0035275F">
          <w:rPr>
            <w:noProof/>
            <w:webHidden/>
          </w:rPr>
          <w:t>95</w:t>
        </w:r>
        <w:r w:rsidR="0035275F">
          <w:rPr>
            <w:noProof/>
            <w:webHidden/>
          </w:rPr>
          <w:fldChar w:fldCharType="end"/>
        </w:r>
      </w:hyperlink>
    </w:p>
    <w:p w14:paraId="0C24AAE0" w14:textId="1451EC34" w:rsidR="0035275F" w:rsidRDefault="002407FF">
      <w:pPr>
        <w:pStyle w:val="TableofFigures"/>
        <w:tabs>
          <w:tab w:val="right" w:leader="dot" w:pos="9350"/>
        </w:tabs>
        <w:rPr>
          <w:rFonts w:asciiTheme="minorHAnsi" w:eastAsiaTheme="minorEastAsia" w:hAnsiTheme="minorHAnsi"/>
          <w:noProof/>
          <w:sz w:val="22"/>
        </w:rPr>
      </w:pPr>
      <w:hyperlink w:anchor="_Toc138240680" w:history="1">
        <w:r w:rsidR="0035275F" w:rsidRPr="00DA4263">
          <w:rPr>
            <w:rStyle w:val="Hyperlink"/>
            <w:noProof/>
          </w:rPr>
          <w:t>Hình 5.96. Kết quả dự báo mô hình BNN của cổ phiếu STB ở tỉ lệ 6-3-1.</w:t>
        </w:r>
        <w:r w:rsidR="0035275F">
          <w:rPr>
            <w:noProof/>
            <w:webHidden/>
          </w:rPr>
          <w:tab/>
        </w:r>
        <w:r w:rsidR="0035275F">
          <w:rPr>
            <w:noProof/>
            <w:webHidden/>
          </w:rPr>
          <w:fldChar w:fldCharType="begin"/>
        </w:r>
        <w:r w:rsidR="0035275F">
          <w:rPr>
            <w:noProof/>
            <w:webHidden/>
          </w:rPr>
          <w:instrText xml:space="preserve"> PAGEREF _Toc138240680 \h </w:instrText>
        </w:r>
        <w:r w:rsidR="0035275F">
          <w:rPr>
            <w:noProof/>
            <w:webHidden/>
          </w:rPr>
        </w:r>
        <w:r w:rsidR="0035275F">
          <w:rPr>
            <w:noProof/>
            <w:webHidden/>
          </w:rPr>
          <w:fldChar w:fldCharType="separate"/>
        </w:r>
        <w:r w:rsidR="0035275F">
          <w:rPr>
            <w:noProof/>
            <w:webHidden/>
          </w:rPr>
          <w:t>96</w:t>
        </w:r>
        <w:r w:rsidR="0035275F">
          <w:rPr>
            <w:noProof/>
            <w:webHidden/>
          </w:rPr>
          <w:fldChar w:fldCharType="end"/>
        </w:r>
      </w:hyperlink>
    </w:p>
    <w:p w14:paraId="75BC1828" w14:textId="14643D4A" w:rsidR="0035275F" w:rsidRDefault="002407FF">
      <w:pPr>
        <w:pStyle w:val="TableofFigures"/>
        <w:tabs>
          <w:tab w:val="right" w:leader="dot" w:pos="9350"/>
        </w:tabs>
        <w:rPr>
          <w:rFonts w:asciiTheme="minorHAnsi" w:eastAsiaTheme="minorEastAsia" w:hAnsiTheme="minorHAnsi"/>
          <w:noProof/>
          <w:sz w:val="22"/>
        </w:rPr>
      </w:pPr>
      <w:hyperlink w:anchor="_Toc138240681" w:history="1">
        <w:r w:rsidR="0035275F" w:rsidRPr="00DA4263">
          <w:rPr>
            <w:rStyle w:val="Hyperlink"/>
            <w:noProof/>
          </w:rPr>
          <w:t>Hình 5.97. Kết quả dự báo mô hình BNN của cổ phiếu STB ở tỉ lệ 7-2-1.</w:t>
        </w:r>
        <w:r w:rsidR="0035275F">
          <w:rPr>
            <w:noProof/>
            <w:webHidden/>
          </w:rPr>
          <w:tab/>
        </w:r>
        <w:r w:rsidR="0035275F">
          <w:rPr>
            <w:noProof/>
            <w:webHidden/>
          </w:rPr>
          <w:fldChar w:fldCharType="begin"/>
        </w:r>
        <w:r w:rsidR="0035275F">
          <w:rPr>
            <w:noProof/>
            <w:webHidden/>
          </w:rPr>
          <w:instrText xml:space="preserve"> PAGEREF _Toc138240681 \h </w:instrText>
        </w:r>
        <w:r w:rsidR="0035275F">
          <w:rPr>
            <w:noProof/>
            <w:webHidden/>
          </w:rPr>
        </w:r>
        <w:r w:rsidR="0035275F">
          <w:rPr>
            <w:noProof/>
            <w:webHidden/>
          </w:rPr>
          <w:fldChar w:fldCharType="separate"/>
        </w:r>
        <w:r w:rsidR="0035275F">
          <w:rPr>
            <w:noProof/>
            <w:webHidden/>
          </w:rPr>
          <w:t>96</w:t>
        </w:r>
        <w:r w:rsidR="0035275F">
          <w:rPr>
            <w:noProof/>
            <w:webHidden/>
          </w:rPr>
          <w:fldChar w:fldCharType="end"/>
        </w:r>
      </w:hyperlink>
    </w:p>
    <w:p w14:paraId="4BF7ACFE" w14:textId="1E636808" w:rsidR="0035275F" w:rsidRDefault="002407FF">
      <w:pPr>
        <w:pStyle w:val="TableofFigures"/>
        <w:tabs>
          <w:tab w:val="right" w:leader="dot" w:pos="9350"/>
        </w:tabs>
        <w:rPr>
          <w:rFonts w:asciiTheme="minorHAnsi" w:eastAsiaTheme="minorEastAsia" w:hAnsiTheme="minorHAnsi"/>
          <w:noProof/>
          <w:sz w:val="22"/>
        </w:rPr>
      </w:pPr>
      <w:hyperlink w:anchor="_Toc138240682" w:history="1">
        <w:r w:rsidR="0035275F" w:rsidRPr="00DA4263">
          <w:rPr>
            <w:rStyle w:val="Hyperlink"/>
            <w:noProof/>
          </w:rPr>
          <w:t>Hình 5.98. Kết quả dự báo mô hình BNN của cổ phiếu STB ở tỉ lệ 8-1-1.</w:t>
        </w:r>
        <w:r w:rsidR="0035275F">
          <w:rPr>
            <w:noProof/>
            <w:webHidden/>
          </w:rPr>
          <w:tab/>
        </w:r>
        <w:r w:rsidR="0035275F">
          <w:rPr>
            <w:noProof/>
            <w:webHidden/>
          </w:rPr>
          <w:fldChar w:fldCharType="begin"/>
        </w:r>
        <w:r w:rsidR="0035275F">
          <w:rPr>
            <w:noProof/>
            <w:webHidden/>
          </w:rPr>
          <w:instrText xml:space="preserve"> PAGEREF _Toc138240682 \h </w:instrText>
        </w:r>
        <w:r w:rsidR="0035275F">
          <w:rPr>
            <w:noProof/>
            <w:webHidden/>
          </w:rPr>
        </w:r>
        <w:r w:rsidR="0035275F">
          <w:rPr>
            <w:noProof/>
            <w:webHidden/>
          </w:rPr>
          <w:fldChar w:fldCharType="separate"/>
        </w:r>
        <w:r w:rsidR="0035275F">
          <w:rPr>
            <w:noProof/>
            <w:webHidden/>
          </w:rPr>
          <w:t>97</w:t>
        </w:r>
        <w:r w:rsidR="0035275F">
          <w:rPr>
            <w:noProof/>
            <w:webHidden/>
          </w:rPr>
          <w:fldChar w:fldCharType="end"/>
        </w:r>
      </w:hyperlink>
    </w:p>
    <w:p w14:paraId="77B46CDA" w14:textId="54E940B2" w:rsidR="0035275F" w:rsidRDefault="002407FF">
      <w:pPr>
        <w:pStyle w:val="TableofFigures"/>
        <w:tabs>
          <w:tab w:val="right" w:leader="dot" w:pos="9350"/>
        </w:tabs>
        <w:rPr>
          <w:rFonts w:asciiTheme="minorHAnsi" w:eastAsiaTheme="minorEastAsia" w:hAnsiTheme="minorHAnsi"/>
          <w:noProof/>
          <w:sz w:val="22"/>
        </w:rPr>
      </w:pPr>
      <w:hyperlink w:anchor="_Toc138240683" w:history="1">
        <w:r w:rsidR="0035275F" w:rsidRPr="00DA4263">
          <w:rPr>
            <w:rStyle w:val="Hyperlink"/>
            <w:noProof/>
          </w:rPr>
          <w:t>Hình 5.99. Kết quả dự báo mô hình BNN của cổ phiếu VCB ở tỉ lệ 6-3-1.</w:t>
        </w:r>
        <w:r w:rsidR="0035275F">
          <w:rPr>
            <w:noProof/>
            <w:webHidden/>
          </w:rPr>
          <w:tab/>
        </w:r>
        <w:r w:rsidR="0035275F">
          <w:rPr>
            <w:noProof/>
            <w:webHidden/>
          </w:rPr>
          <w:fldChar w:fldCharType="begin"/>
        </w:r>
        <w:r w:rsidR="0035275F">
          <w:rPr>
            <w:noProof/>
            <w:webHidden/>
          </w:rPr>
          <w:instrText xml:space="preserve"> PAGEREF _Toc138240683 \h </w:instrText>
        </w:r>
        <w:r w:rsidR="0035275F">
          <w:rPr>
            <w:noProof/>
            <w:webHidden/>
          </w:rPr>
        </w:r>
        <w:r w:rsidR="0035275F">
          <w:rPr>
            <w:noProof/>
            <w:webHidden/>
          </w:rPr>
          <w:fldChar w:fldCharType="separate"/>
        </w:r>
        <w:r w:rsidR="0035275F">
          <w:rPr>
            <w:noProof/>
            <w:webHidden/>
          </w:rPr>
          <w:t>97</w:t>
        </w:r>
        <w:r w:rsidR="0035275F">
          <w:rPr>
            <w:noProof/>
            <w:webHidden/>
          </w:rPr>
          <w:fldChar w:fldCharType="end"/>
        </w:r>
      </w:hyperlink>
    </w:p>
    <w:p w14:paraId="5FC0EC91" w14:textId="22ABC5BA" w:rsidR="0035275F" w:rsidRDefault="002407FF">
      <w:pPr>
        <w:pStyle w:val="TableofFigures"/>
        <w:tabs>
          <w:tab w:val="right" w:leader="dot" w:pos="9350"/>
        </w:tabs>
        <w:rPr>
          <w:rFonts w:asciiTheme="minorHAnsi" w:eastAsiaTheme="minorEastAsia" w:hAnsiTheme="minorHAnsi"/>
          <w:noProof/>
          <w:sz w:val="22"/>
        </w:rPr>
      </w:pPr>
      <w:hyperlink w:anchor="_Toc138240684" w:history="1">
        <w:r w:rsidR="0035275F" w:rsidRPr="00DA4263">
          <w:rPr>
            <w:rStyle w:val="Hyperlink"/>
            <w:noProof/>
          </w:rPr>
          <w:t>Hình 5.100. Kết quả dự báo mô hình BNN của cổ phiếu VCB ở tỉ lệ 7-2-1.</w:t>
        </w:r>
        <w:r w:rsidR="0035275F">
          <w:rPr>
            <w:noProof/>
            <w:webHidden/>
          </w:rPr>
          <w:tab/>
        </w:r>
        <w:r w:rsidR="0035275F">
          <w:rPr>
            <w:noProof/>
            <w:webHidden/>
          </w:rPr>
          <w:fldChar w:fldCharType="begin"/>
        </w:r>
        <w:r w:rsidR="0035275F">
          <w:rPr>
            <w:noProof/>
            <w:webHidden/>
          </w:rPr>
          <w:instrText xml:space="preserve"> PAGEREF _Toc138240684 \h </w:instrText>
        </w:r>
        <w:r w:rsidR="0035275F">
          <w:rPr>
            <w:noProof/>
            <w:webHidden/>
          </w:rPr>
        </w:r>
        <w:r w:rsidR="0035275F">
          <w:rPr>
            <w:noProof/>
            <w:webHidden/>
          </w:rPr>
          <w:fldChar w:fldCharType="separate"/>
        </w:r>
        <w:r w:rsidR="0035275F">
          <w:rPr>
            <w:noProof/>
            <w:webHidden/>
          </w:rPr>
          <w:t>98</w:t>
        </w:r>
        <w:r w:rsidR="0035275F">
          <w:rPr>
            <w:noProof/>
            <w:webHidden/>
          </w:rPr>
          <w:fldChar w:fldCharType="end"/>
        </w:r>
      </w:hyperlink>
    </w:p>
    <w:p w14:paraId="07405CCF" w14:textId="6C9FA5F5" w:rsidR="0035275F" w:rsidRDefault="002407FF">
      <w:pPr>
        <w:pStyle w:val="TableofFigures"/>
        <w:tabs>
          <w:tab w:val="right" w:leader="dot" w:pos="9350"/>
        </w:tabs>
        <w:rPr>
          <w:rFonts w:asciiTheme="minorHAnsi" w:eastAsiaTheme="minorEastAsia" w:hAnsiTheme="minorHAnsi"/>
          <w:noProof/>
          <w:sz w:val="22"/>
        </w:rPr>
      </w:pPr>
      <w:hyperlink w:anchor="_Toc138240685" w:history="1">
        <w:r w:rsidR="0035275F" w:rsidRPr="00DA4263">
          <w:rPr>
            <w:rStyle w:val="Hyperlink"/>
            <w:noProof/>
          </w:rPr>
          <w:t>Hình 5.101 Kết quả dự báo mô hình BNN của cổ phiếu VCB ở tỉ lệ 8-1-1.</w:t>
        </w:r>
        <w:r w:rsidR="0035275F">
          <w:rPr>
            <w:noProof/>
            <w:webHidden/>
          </w:rPr>
          <w:tab/>
        </w:r>
        <w:r w:rsidR="0035275F">
          <w:rPr>
            <w:noProof/>
            <w:webHidden/>
          </w:rPr>
          <w:fldChar w:fldCharType="begin"/>
        </w:r>
        <w:r w:rsidR="0035275F">
          <w:rPr>
            <w:noProof/>
            <w:webHidden/>
          </w:rPr>
          <w:instrText xml:space="preserve"> PAGEREF _Toc138240685 \h </w:instrText>
        </w:r>
        <w:r w:rsidR="0035275F">
          <w:rPr>
            <w:noProof/>
            <w:webHidden/>
          </w:rPr>
        </w:r>
        <w:r w:rsidR="0035275F">
          <w:rPr>
            <w:noProof/>
            <w:webHidden/>
          </w:rPr>
          <w:fldChar w:fldCharType="separate"/>
        </w:r>
        <w:r w:rsidR="0035275F">
          <w:rPr>
            <w:noProof/>
            <w:webHidden/>
          </w:rPr>
          <w:t>98</w:t>
        </w:r>
        <w:r w:rsidR="0035275F">
          <w:rPr>
            <w:noProof/>
            <w:webHidden/>
          </w:rPr>
          <w:fldChar w:fldCharType="end"/>
        </w:r>
      </w:hyperlink>
    </w:p>
    <w:p w14:paraId="4B35146A" w14:textId="32398074" w:rsidR="0035275F" w:rsidRDefault="002407FF">
      <w:pPr>
        <w:pStyle w:val="TableofFigures"/>
        <w:tabs>
          <w:tab w:val="right" w:leader="dot" w:pos="9350"/>
        </w:tabs>
        <w:rPr>
          <w:rFonts w:asciiTheme="minorHAnsi" w:eastAsiaTheme="minorEastAsia" w:hAnsiTheme="minorHAnsi"/>
          <w:noProof/>
          <w:sz w:val="22"/>
        </w:rPr>
      </w:pPr>
      <w:hyperlink w:anchor="_Toc138240686" w:history="1">
        <w:r w:rsidR="0035275F" w:rsidRPr="00DA4263">
          <w:rPr>
            <w:rStyle w:val="Hyperlink"/>
            <w:noProof/>
          </w:rPr>
          <w:t>Hình 5.102.  Kết quả dự báo 30 ngày tiếp theo mô hình RNN của cổ phiếu BID ở tỉ lệ 6-3-1.</w:t>
        </w:r>
        <w:r w:rsidR="0035275F">
          <w:rPr>
            <w:noProof/>
            <w:webHidden/>
          </w:rPr>
          <w:tab/>
        </w:r>
        <w:r w:rsidR="0035275F">
          <w:rPr>
            <w:noProof/>
            <w:webHidden/>
          </w:rPr>
          <w:fldChar w:fldCharType="begin"/>
        </w:r>
        <w:r w:rsidR="0035275F">
          <w:rPr>
            <w:noProof/>
            <w:webHidden/>
          </w:rPr>
          <w:instrText xml:space="preserve"> PAGEREF _Toc138240686 \h </w:instrText>
        </w:r>
        <w:r w:rsidR="0035275F">
          <w:rPr>
            <w:noProof/>
            <w:webHidden/>
          </w:rPr>
        </w:r>
        <w:r w:rsidR="0035275F">
          <w:rPr>
            <w:noProof/>
            <w:webHidden/>
          </w:rPr>
          <w:fldChar w:fldCharType="separate"/>
        </w:r>
        <w:r w:rsidR="0035275F">
          <w:rPr>
            <w:noProof/>
            <w:webHidden/>
          </w:rPr>
          <w:t>99</w:t>
        </w:r>
        <w:r w:rsidR="0035275F">
          <w:rPr>
            <w:noProof/>
            <w:webHidden/>
          </w:rPr>
          <w:fldChar w:fldCharType="end"/>
        </w:r>
      </w:hyperlink>
    </w:p>
    <w:p w14:paraId="4E5D0E95" w14:textId="5896A335" w:rsidR="0035275F" w:rsidRDefault="002407FF">
      <w:pPr>
        <w:pStyle w:val="TableofFigures"/>
        <w:tabs>
          <w:tab w:val="right" w:leader="dot" w:pos="9350"/>
        </w:tabs>
        <w:rPr>
          <w:rFonts w:asciiTheme="minorHAnsi" w:eastAsiaTheme="minorEastAsia" w:hAnsiTheme="minorHAnsi"/>
          <w:noProof/>
          <w:sz w:val="22"/>
        </w:rPr>
      </w:pPr>
      <w:hyperlink r:id="rId9" w:anchor="_Toc138240687" w:history="1">
        <w:r w:rsidR="0035275F" w:rsidRPr="00DA4263">
          <w:rPr>
            <w:rStyle w:val="Hyperlink"/>
            <w:noProof/>
          </w:rPr>
          <w:t>Hình 5.103. Kết quả dự báo 30 ngày tiếp theo mô hình GRU của cổ phiếu BID ở tỉ lệ 6-3-1.</w:t>
        </w:r>
        <w:r w:rsidR="0035275F">
          <w:rPr>
            <w:noProof/>
            <w:webHidden/>
          </w:rPr>
          <w:tab/>
        </w:r>
        <w:r w:rsidR="0035275F">
          <w:rPr>
            <w:noProof/>
            <w:webHidden/>
          </w:rPr>
          <w:fldChar w:fldCharType="begin"/>
        </w:r>
        <w:r w:rsidR="0035275F">
          <w:rPr>
            <w:noProof/>
            <w:webHidden/>
          </w:rPr>
          <w:instrText xml:space="preserve"> PAGEREF _Toc138240687 \h </w:instrText>
        </w:r>
        <w:r w:rsidR="0035275F">
          <w:rPr>
            <w:noProof/>
            <w:webHidden/>
          </w:rPr>
        </w:r>
        <w:r w:rsidR="0035275F">
          <w:rPr>
            <w:noProof/>
            <w:webHidden/>
          </w:rPr>
          <w:fldChar w:fldCharType="separate"/>
        </w:r>
        <w:r w:rsidR="0035275F">
          <w:rPr>
            <w:noProof/>
            <w:webHidden/>
          </w:rPr>
          <w:t>99</w:t>
        </w:r>
        <w:r w:rsidR="0035275F">
          <w:rPr>
            <w:noProof/>
            <w:webHidden/>
          </w:rPr>
          <w:fldChar w:fldCharType="end"/>
        </w:r>
      </w:hyperlink>
    </w:p>
    <w:p w14:paraId="63054F6E" w14:textId="522E9DFF" w:rsidR="0035275F" w:rsidRDefault="002407FF">
      <w:pPr>
        <w:pStyle w:val="TableofFigures"/>
        <w:tabs>
          <w:tab w:val="right" w:leader="dot" w:pos="9350"/>
        </w:tabs>
        <w:rPr>
          <w:rFonts w:asciiTheme="minorHAnsi" w:eastAsiaTheme="minorEastAsia" w:hAnsiTheme="minorHAnsi"/>
          <w:noProof/>
          <w:sz w:val="22"/>
        </w:rPr>
      </w:pPr>
      <w:hyperlink w:anchor="_Toc138240688" w:history="1">
        <w:r w:rsidR="0035275F" w:rsidRPr="00DA4263">
          <w:rPr>
            <w:rStyle w:val="Hyperlink"/>
            <w:noProof/>
          </w:rPr>
          <w:t>Hình 5.104. Kết quả dự báo 30 ngày tiếp theo mô hình RNN của cổ phiếu STB ở tỉ lệ 6-3-1</w:t>
        </w:r>
        <w:r w:rsidR="0035275F">
          <w:rPr>
            <w:noProof/>
            <w:webHidden/>
          </w:rPr>
          <w:tab/>
        </w:r>
        <w:r w:rsidR="0035275F">
          <w:rPr>
            <w:noProof/>
            <w:webHidden/>
          </w:rPr>
          <w:fldChar w:fldCharType="begin"/>
        </w:r>
        <w:r w:rsidR="0035275F">
          <w:rPr>
            <w:noProof/>
            <w:webHidden/>
          </w:rPr>
          <w:instrText xml:space="preserve"> PAGEREF _Toc138240688 \h </w:instrText>
        </w:r>
        <w:r w:rsidR="0035275F">
          <w:rPr>
            <w:noProof/>
            <w:webHidden/>
          </w:rPr>
        </w:r>
        <w:r w:rsidR="0035275F">
          <w:rPr>
            <w:noProof/>
            <w:webHidden/>
          </w:rPr>
          <w:fldChar w:fldCharType="separate"/>
        </w:r>
        <w:r w:rsidR="0035275F">
          <w:rPr>
            <w:noProof/>
            <w:webHidden/>
          </w:rPr>
          <w:t>100</w:t>
        </w:r>
        <w:r w:rsidR="0035275F">
          <w:rPr>
            <w:noProof/>
            <w:webHidden/>
          </w:rPr>
          <w:fldChar w:fldCharType="end"/>
        </w:r>
      </w:hyperlink>
    </w:p>
    <w:p w14:paraId="5DC51EFA" w14:textId="7F9483B9" w:rsidR="0035275F" w:rsidRDefault="002407FF">
      <w:pPr>
        <w:pStyle w:val="TableofFigures"/>
        <w:tabs>
          <w:tab w:val="right" w:leader="dot" w:pos="9350"/>
        </w:tabs>
        <w:rPr>
          <w:rFonts w:asciiTheme="minorHAnsi" w:eastAsiaTheme="minorEastAsia" w:hAnsiTheme="minorHAnsi"/>
          <w:noProof/>
          <w:sz w:val="22"/>
        </w:rPr>
      </w:pPr>
      <w:hyperlink w:anchor="_Toc138240689" w:history="1">
        <w:r w:rsidR="0035275F" w:rsidRPr="00DA4263">
          <w:rPr>
            <w:rStyle w:val="Hyperlink"/>
            <w:noProof/>
          </w:rPr>
          <w:t>Hình5.105.Kết quả dự báo 30 ngày tiếp theo mô hình GRU của cổ phiếu STB ở tỉ lệ 6-3-1.</w:t>
        </w:r>
        <w:r w:rsidR="0035275F">
          <w:rPr>
            <w:noProof/>
            <w:webHidden/>
          </w:rPr>
          <w:tab/>
        </w:r>
        <w:r w:rsidR="0035275F">
          <w:rPr>
            <w:noProof/>
            <w:webHidden/>
          </w:rPr>
          <w:fldChar w:fldCharType="begin"/>
        </w:r>
        <w:r w:rsidR="0035275F">
          <w:rPr>
            <w:noProof/>
            <w:webHidden/>
          </w:rPr>
          <w:instrText xml:space="preserve"> PAGEREF _Toc138240689 \h </w:instrText>
        </w:r>
        <w:r w:rsidR="0035275F">
          <w:rPr>
            <w:noProof/>
            <w:webHidden/>
          </w:rPr>
        </w:r>
        <w:r w:rsidR="0035275F">
          <w:rPr>
            <w:noProof/>
            <w:webHidden/>
          </w:rPr>
          <w:fldChar w:fldCharType="separate"/>
        </w:r>
        <w:r w:rsidR="0035275F">
          <w:rPr>
            <w:noProof/>
            <w:webHidden/>
          </w:rPr>
          <w:t>100</w:t>
        </w:r>
        <w:r w:rsidR="0035275F">
          <w:rPr>
            <w:noProof/>
            <w:webHidden/>
          </w:rPr>
          <w:fldChar w:fldCharType="end"/>
        </w:r>
      </w:hyperlink>
    </w:p>
    <w:p w14:paraId="6E424BDD" w14:textId="3379A58A" w:rsidR="0035275F" w:rsidRDefault="002407FF">
      <w:pPr>
        <w:pStyle w:val="TableofFigures"/>
        <w:tabs>
          <w:tab w:val="right" w:leader="dot" w:pos="9350"/>
        </w:tabs>
        <w:rPr>
          <w:rFonts w:asciiTheme="minorHAnsi" w:eastAsiaTheme="minorEastAsia" w:hAnsiTheme="minorHAnsi"/>
          <w:noProof/>
          <w:sz w:val="22"/>
        </w:rPr>
      </w:pPr>
      <w:hyperlink r:id="rId10" w:anchor="_Toc138240690" w:history="1">
        <w:r w:rsidR="0035275F" w:rsidRPr="00DA4263">
          <w:rPr>
            <w:rStyle w:val="Hyperlink"/>
            <w:noProof/>
          </w:rPr>
          <w:t>Hình 5.106. Kết quả dự báo 30 ngày tiếp theo mô hình RNN của cổ phiếu VCB ở tỉ lệ 6-3-1.</w:t>
        </w:r>
        <w:r w:rsidR="0035275F">
          <w:rPr>
            <w:noProof/>
            <w:webHidden/>
          </w:rPr>
          <w:tab/>
        </w:r>
        <w:r w:rsidR="0035275F">
          <w:rPr>
            <w:noProof/>
            <w:webHidden/>
          </w:rPr>
          <w:fldChar w:fldCharType="begin"/>
        </w:r>
        <w:r w:rsidR="0035275F">
          <w:rPr>
            <w:noProof/>
            <w:webHidden/>
          </w:rPr>
          <w:instrText xml:space="preserve"> PAGEREF _Toc138240690 \h </w:instrText>
        </w:r>
        <w:r w:rsidR="0035275F">
          <w:rPr>
            <w:noProof/>
            <w:webHidden/>
          </w:rPr>
        </w:r>
        <w:r w:rsidR="0035275F">
          <w:rPr>
            <w:noProof/>
            <w:webHidden/>
          </w:rPr>
          <w:fldChar w:fldCharType="separate"/>
        </w:r>
        <w:r w:rsidR="0035275F">
          <w:rPr>
            <w:noProof/>
            <w:webHidden/>
          </w:rPr>
          <w:t>101</w:t>
        </w:r>
        <w:r w:rsidR="0035275F">
          <w:rPr>
            <w:noProof/>
            <w:webHidden/>
          </w:rPr>
          <w:fldChar w:fldCharType="end"/>
        </w:r>
      </w:hyperlink>
    </w:p>
    <w:p w14:paraId="00653E79" w14:textId="662394C0" w:rsidR="0035275F" w:rsidRDefault="002407FF">
      <w:pPr>
        <w:pStyle w:val="TableofFigures"/>
        <w:tabs>
          <w:tab w:val="right" w:leader="dot" w:pos="9350"/>
        </w:tabs>
        <w:rPr>
          <w:rFonts w:asciiTheme="minorHAnsi" w:eastAsiaTheme="minorEastAsia" w:hAnsiTheme="minorHAnsi"/>
          <w:noProof/>
          <w:sz w:val="22"/>
        </w:rPr>
      </w:pPr>
      <w:hyperlink r:id="rId11" w:anchor="_Toc138240691" w:history="1">
        <w:r w:rsidR="0035275F" w:rsidRPr="00DA4263">
          <w:rPr>
            <w:rStyle w:val="Hyperlink"/>
            <w:noProof/>
          </w:rPr>
          <w:t>Hình 5.107. Kết quả dự báo 30 ngày tiếp theo mô hình GRU của cổ phiếu VCB ở tỉ lệ 6-3-1</w:t>
        </w:r>
        <w:r w:rsidR="0035275F">
          <w:rPr>
            <w:noProof/>
            <w:webHidden/>
          </w:rPr>
          <w:tab/>
        </w:r>
        <w:r w:rsidR="0035275F">
          <w:rPr>
            <w:noProof/>
            <w:webHidden/>
          </w:rPr>
          <w:fldChar w:fldCharType="begin"/>
        </w:r>
        <w:r w:rsidR="0035275F">
          <w:rPr>
            <w:noProof/>
            <w:webHidden/>
          </w:rPr>
          <w:instrText xml:space="preserve"> PAGEREF _Toc138240691 \h </w:instrText>
        </w:r>
        <w:r w:rsidR="0035275F">
          <w:rPr>
            <w:noProof/>
            <w:webHidden/>
          </w:rPr>
        </w:r>
        <w:r w:rsidR="0035275F">
          <w:rPr>
            <w:noProof/>
            <w:webHidden/>
          </w:rPr>
          <w:fldChar w:fldCharType="separate"/>
        </w:r>
        <w:r w:rsidR="0035275F">
          <w:rPr>
            <w:noProof/>
            <w:webHidden/>
          </w:rPr>
          <w:t>101</w:t>
        </w:r>
        <w:r w:rsidR="0035275F">
          <w:rPr>
            <w:noProof/>
            <w:webHidden/>
          </w:rPr>
          <w:fldChar w:fldCharType="end"/>
        </w:r>
      </w:hyperlink>
    </w:p>
    <w:p w14:paraId="4687A588" w14:textId="471A4BB3" w:rsidR="0063639B" w:rsidRPr="006270E8" w:rsidRDefault="00572D45" w:rsidP="00B253F5">
      <w:pPr>
        <w:rPr>
          <w:rFonts w:cs="Times New Roman"/>
          <w:szCs w:val="26"/>
        </w:rPr>
      </w:pPr>
      <w:r w:rsidRPr="006270E8">
        <w:rPr>
          <w:rFonts w:cs="Times New Roman"/>
          <w:bCs/>
          <w:szCs w:val="26"/>
        </w:rPr>
        <w:fldChar w:fldCharType="end"/>
      </w:r>
    </w:p>
    <w:p w14:paraId="5959B08D" w14:textId="77777777" w:rsidR="0063639B" w:rsidRPr="00997D56" w:rsidRDefault="0063639B" w:rsidP="00B253F5">
      <w:pPr>
        <w:rPr>
          <w:rFonts w:cs="Times New Roman"/>
          <w:szCs w:val="26"/>
        </w:rPr>
      </w:pPr>
    </w:p>
    <w:p w14:paraId="3043DD35" w14:textId="77777777" w:rsidR="00D71A48" w:rsidRPr="00997D56" w:rsidRDefault="00D71A48" w:rsidP="00B253F5">
      <w:pPr>
        <w:rPr>
          <w:rFonts w:cs="Times New Roman"/>
          <w:szCs w:val="26"/>
        </w:rPr>
      </w:pPr>
      <w:r w:rsidRPr="00997D56">
        <w:rPr>
          <w:rFonts w:cs="Times New Roman"/>
          <w:szCs w:val="26"/>
        </w:rPr>
        <w:br w:type="page"/>
      </w:r>
    </w:p>
    <w:p w14:paraId="368A0E79" w14:textId="772BDCE3" w:rsidR="00D71A48" w:rsidRPr="00B81438" w:rsidRDefault="00510510" w:rsidP="00E04FAA">
      <w:pPr>
        <w:pStyle w:val="Heading1"/>
        <w:numPr>
          <w:ilvl w:val="0"/>
          <w:numId w:val="0"/>
        </w:numPr>
        <w:ind w:left="360"/>
        <w:rPr>
          <w:sz w:val="26"/>
          <w:szCs w:val="26"/>
          <w:lang w:val="vi-VN"/>
        </w:rPr>
      </w:pPr>
      <w:bookmarkStart w:id="9" w:name="_Toc138175818"/>
      <w:r w:rsidRPr="00B81438">
        <w:rPr>
          <w:sz w:val="26"/>
          <w:szCs w:val="26"/>
        </w:rPr>
        <w:lastRenderedPageBreak/>
        <w:t>T</w:t>
      </w:r>
      <w:r w:rsidRPr="00B81438">
        <w:rPr>
          <w:sz w:val="26"/>
          <w:szCs w:val="26"/>
          <w:lang w:val="vi-VN"/>
        </w:rPr>
        <w:t>ÓM TẮT NỘI DUNG</w:t>
      </w:r>
      <w:bookmarkEnd w:id="9"/>
    </w:p>
    <w:p w14:paraId="71BCB42E" w14:textId="198B4506" w:rsidR="00EA6043" w:rsidRPr="00B81438" w:rsidRDefault="002B7F04" w:rsidP="00E04FAA">
      <w:pPr>
        <w:ind w:firstLine="360"/>
        <w:rPr>
          <w:szCs w:val="26"/>
        </w:rPr>
      </w:pPr>
      <w:r w:rsidRPr="00B81438">
        <w:rPr>
          <w:szCs w:val="26"/>
        </w:rPr>
        <w:t xml:space="preserve">Để nắm bắt các biến động đại dịch </w:t>
      </w:r>
      <w:r w:rsidR="00383419" w:rsidRPr="00B81438">
        <w:rPr>
          <w:szCs w:val="26"/>
        </w:rPr>
        <w:t>C</w:t>
      </w:r>
      <w:r w:rsidRPr="00B81438">
        <w:rPr>
          <w:szCs w:val="26"/>
        </w:rPr>
        <w:t xml:space="preserve">ovid-19 ảnh hưởng lên thị trường chứng khoán ngân hàng, nhóm sử dụng </w:t>
      </w:r>
      <w:r w:rsidR="00383419" w:rsidRPr="00B81438">
        <w:rPr>
          <w:szCs w:val="26"/>
        </w:rPr>
        <w:t xml:space="preserve">11 </w:t>
      </w:r>
      <w:r w:rsidRPr="00B81438">
        <w:rPr>
          <w:szCs w:val="26"/>
        </w:rPr>
        <w:t xml:space="preserve">mô hình là ARIMA, ARIMAX, SARIMAX, Random Forest, Linear Regression, RNN, LSTM, BNN, GRU, XGBoost, CNN-LSTM để dự báo giá cổ phiếu của các ngân hàng là </w:t>
      </w:r>
      <w:r w:rsidR="00CF3F45" w:rsidRPr="00B81438">
        <w:rPr>
          <w:szCs w:val="26"/>
        </w:rPr>
        <w:t>Vietcombank(</w:t>
      </w:r>
      <w:r w:rsidRPr="00B81438">
        <w:rPr>
          <w:szCs w:val="26"/>
        </w:rPr>
        <w:t>VCB</w:t>
      </w:r>
      <w:r w:rsidR="00CF3F45" w:rsidRPr="00B81438">
        <w:rPr>
          <w:szCs w:val="26"/>
        </w:rPr>
        <w:t>)</w:t>
      </w:r>
      <w:r w:rsidRPr="00B81438">
        <w:rPr>
          <w:szCs w:val="26"/>
        </w:rPr>
        <w:t xml:space="preserve">, </w:t>
      </w:r>
      <w:r w:rsidR="00356E65" w:rsidRPr="00B81438">
        <w:rPr>
          <w:szCs w:val="26"/>
        </w:rPr>
        <w:t>BIDV</w:t>
      </w:r>
      <w:r w:rsidR="00356E65">
        <w:rPr>
          <w:b/>
          <w:szCs w:val="26"/>
        </w:rPr>
        <w:t>(</w:t>
      </w:r>
      <w:r w:rsidRPr="00B81438">
        <w:rPr>
          <w:szCs w:val="26"/>
        </w:rPr>
        <w:t>BID</w:t>
      </w:r>
      <w:r w:rsidR="00356E65" w:rsidRPr="00B81438">
        <w:rPr>
          <w:szCs w:val="26"/>
        </w:rPr>
        <w:t>)</w:t>
      </w:r>
      <w:r w:rsidRPr="00B81438">
        <w:rPr>
          <w:szCs w:val="26"/>
        </w:rPr>
        <w:t xml:space="preserve">, </w:t>
      </w:r>
      <w:r w:rsidR="00264796" w:rsidRPr="00B81438">
        <w:rPr>
          <w:szCs w:val="26"/>
        </w:rPr>
        <w:t>S</w:t>
      </w:r>
      <w:r w:rsidR="006105A6">
        <w:rPr>
          <w:szCs w:val="26"/>
        </w:rPr>
        <w:t>a</w:t>
      </w:r>
      <w:r w:rsidR="006B20BD">
        <w:rPr>
          <w:szCs w:val="26"/>
        </w:rPr>
        <w:t>combank</w:t>
      </w:r>
      <w:r w:rsidR="00BE6B2D" w:rsidRPr="00B81438">
        <w:rPr>
          <w:szCs w:val="26"/>
        </w:rPr>
        <w:t>(</w:t>
      </w:r>
      <w:r w:rsidRPr="00B81438">
        <w:rPr>
          <w:szCs w:val="26"/>
        </w:rPr>
        <w:t>STB.</w:t>
      </w:r>
      <w:r w:rsidR="00BE6B2D" w:rsidRPr="00B81438">
        <w:rPr>
          <w:szCs w:val="26"/>
        </w:rPr>
        <w:t>)</w:t>
      </w:r>
      <w:r w:rsidRPr="00B81438">
        <w:rPr>
          <w:szCs w:val="26"/>
        </w:rPr>
        <w:t xml:space="preserve"> Đánh giá ba độ đo RMSE, MAPE và MDA, tìm ra hai mô hình tốt nhất để tiếp tục dự báo giá 30 ngày tiếp theo. Kết quả thực nghiệm cho thấy 2 mô hình RNN, GRU cho ra độ đo tốt nhất trên RMSE lần lượt là 1085.73 và 1420.37 với cổ phiếu VCB, 873.23 và 926.10 với cổ phiếu STB, 1052.78 và 1043.37 với cổ phiếu BID với tỉ lệ chia dữ liệu là 6-3-1. </w:t>
      </w:r>
    </w:p>
    <w:p w14:paraId="405B05EB" w14:textId="2D9D3191" w:rsidR="00D71A48" w:rsidRPr="00997D56" w:rsidRDefault="0055104E" w:rsidP="00E04FAA">
      <w:pPr>
        <w:ind w:firstLine="360"/>
        <w:rPr>
          <w:rFonts w:cs="Times New Roman"/>
          <w:szCs w:val="26"/>
        </w:rPr>
      </w:pPr>
      <w:r w:rsidRPr="00B81438">
        <w:rPr>
          <w:rFonts w:cs="Times New Roman"/>
          <w:szCs w:val="26"/>
        </w:rPr>
        <w:t>Tổng quát</w:t>
      </w:r>
      <w:r w:rsidR="00D71A48" w:rsidRPr="00B81438">
        <w:rPr>
          <w:rFonts w:cs="Times New Roman"/>
          <w:szCs w:val="26"/>
        </w:rPr>
        <w:t xml:space="preserve">, nhóm chúng em sẽ trình bày về </w:t>
      </w:r>
      <w:r w:rsidR="00827D56" w:rsidRPr="00B81438">
        <w:rPr>
          <w:rFonts w:cs="Times New Roman"/>
          <w:szCs w:val="26"/>
        </w:rPr>
        <w:t>đề tài</w:t>
      </w:r>
      <w:r w:rsidR="00D71A48" w:rsidRPr="00B81438">
        <w:rPr>
          <w:rFonts w:cs="Times New Roman"/>
          <w:szCs w:val="26"/>
        </w:rPr>
        <w:t xml:space="preserve"> </w:t>
      </w:r>
      <w:r w:rsidR="00877FF1" w:rsidRPr="00B81438">
        <w:rPr>
          <w:rFonts w:cs="Times New Roman"/>
          <w:szCs w:val="26"/>
        </w:rPr>
        <w:t>X</w:t>
      </w:r>
      <w:r w:rsidR="00BC7D66" w:rsidRPr="00B81438">
        <w:rPr>
          <w:rFonts w:cs="Times New Roman"/>
          <w:szCs w:val="26"/>
        </w:rPr>
        <w:t>ây dựng và đánh giá hiệu quả các mô hình học</w:t>
      </w:r>
      <w:r w:rsidR="004D7B2E" w:rsidRPr="00B81438">
        <w:rPr>
          <w:rFonts w:cs="Times New Roman"/>
          <w:szCs w:val="26"/>
        </w:rPr>
        <w:t xml:space="preserve"> </w:t>
      </w:r>
      <w:r w:rsidR="00BC7D66" w:rsidRPr="00B81438">
        <w:rPr>
          <w:rFonts w:cs="Times New Roman"/>
          <w:szCs w:val="26"/>
        </w:rPr>
        <w:t>máy vào bài toán dự báo giá cổ phiếu của 3 ngân</w:t>
      </w:r>
      <w:r w:rsidR="004D7B2E" w:rsidRPr="00B81438">
        <w:rPr>
          <w:rFonts w:cs="Times New Roman"/>
          <w:szCs w:val="26"/>
        </w:rPr>
        <w:t xml:space="preserve"> </w:t>
      </w:r>
      <w:r w:rsidR="00BC7D66" w:rsidRPr="00B81438">
        <w:rPr>
          <w:rFonts w:cs="Times New Roman"/>
          <w:szCs w:val="26"/>
        </w:rPr>
        <w:t xml:space="preserve">hàng hàng đầu </w:t>
      </w:r>
      <w:r w:rsidR="00877FF1" w:rsidRPr="00B81438">
        <w:rPr>
          <w:rFonts w:cs="Times New Roman"/>
          <w:szCs w:val="26"/>
        </w:rPr>
        <w:t>V</w:t>
      </w:r>
      <w:r w:rsidR="00BC7D66" w:rsidRPr="00B81438">
        <w:rPr>
          <w:rFonts w:cs="Times New Roman"/>
          <w:szCs w:val="26"/>
        </w:rPr>
        <w:t xml:space="preserve">iệt </w:t>
      </w:r>
      <w:r w:rsidR="00877FF1" w:rsidRPr="00B81438">
        <w:rPr>
          <w:rFonts w:cs="Times New Roman"/>
          <w:szCs w:val="26"/>
        </w:rPr>
        <w:t>N</w:t>
      </w:r>
      <w:r w:rsidR="00BC7D66" w:rsidRPr="00B81438">
        <w:rPr>
          <w:rFonts w:cs="Times New Roman"/>
          <w:szCs w:val="26"/>
        </w:rPr>
        <w:t>am</w:t>
      </w:r>
      <w:r w:rsidR="00D71A48" w:rsidRPr="00B81438">
        <w:rPr>
          <w:rFonts w:cs="Times New Roman"/>
          <w:szCs w:val="26"/>
          <w:lang w:val="vi-VN"/>
        </w:rPr>
        <w:t xml:space="preserve"> </w:t>
      </w:r>
      <w:r w:rsidR="00D71A48" w:rsidRPr="00B81438">
        <w:rPr>
          <w:rFonts w:cs="Times New Roman"/>
          <w:szCs w:val="26"/>
        </w:rPr>
        <w:t>hoàn chỉnh qua các chương sau:</w:t>
      </w:r>
    </w:p>
    <w:p w14:paraId="7EFEE0DC" w14:textId="60A5E3E6" w:rsidR="00D71A48" w:rsidRPr="00997D56" w:rsidRDefault="00D71A48" w:rsidP="00E04FAA">
      <w:pPr>
        <w:pStyle w:val="ListParagraph"/>
        <w:numPr>
          <w:ilvl w:val="0"/>
          <w:numId w:val="11"/>
        </w:numPr>
        <w:rPr>
          <w:rFonts w:cs="Times New Roman"/>
          <w:szCs w:val="26"/>
        </w:rPr>
      </w:pPr>
      <w:r w:rsidRPr="00997D56">
        <w:rPr>
          <w:rFonts w:cs="Times New Roman"/>
          <w:szCs w:val="26"/>
        </w:rPr>
        <w:t xml:space="preserve">Chương 1: </w:t>
      </w:r>
      <w:r w:rsidR="00153921" w:rsidRPr="00997D56">
        <w:rPr>
          <w:rFonts w:cs="Times New Roman"/>
          <w:szCs w:val="26"/>
        </w:rPr>
        <w:t>Gi</w:t>
      </w:r>
      <w:r w:rsidR="00153921" w:rsidRPr="00997D56">
        <w:rPr>
          <w:rFonts w:cs="Times New Roman"/>
          <w:szCs w:val="26"/>
          <w:lang w:val="vi-VN"/>
        </w:rPr>
        <w:t>ới thiệu</w:t>
      </w:r>
    </w:p>
    <w:p w14:paraId="1305459F" w14:textId="44DD3CCE" w:rsidR="00D71A48" w:rsidRPr="00997D56" w:rsidRDefault="00D71A48" w:rsidP="00E04FAA">
      <w:pPr>
        <w:pStyle w:val="ListParagraph"/>
        <w:numPr>
          <w:ilvl w:val="0"/>
          <w:numId w:val="11"/>
        </w:numPr>
        <w:rPr>
          <w:rFonts w:cs="Times New Roman"/>
          <w:szCs w:val="26"/>
        </w:rPr>
      </w:pPr>
      <w:r w:rsidRPr="00997D56">
        <w:rPr>
          <w:rFonts w:cs="Times New Roman"/>
          <w:szCs w:val="26"/>
        </w:rPr>
        <w:t xml:space="preserve">Chương 2: </w:t>
      </w:r>
      <w:r w:rsidR="00AE1716" w:rsidRPr="00997D56">
        <w:rPr>
          <w:rFonts w:cs="Times New Roman"/>
          <w:szCs w:val="26"/>
        </w:rPr>
        <w:t>Các</w:t>
      </w:r>
      <w:r w:rsidR="00AE1716" w:rsidRPr="00997D56">
        <w:rPr>
          <w:rFonts w:cs="Times New Roman"/>
          <w:szCs w:val="26"/>
          <w:lang w:val="vi-VN"/>
        </w:rPr>
        <w:t xml:space="preserve"> nghiên cứu liên quan</w:t>
      </w:r>
    </w:p>
    <w:p w14:paraId="4C4C953D" w14:textId="5B5FB721" w:rsidR="00D71A48" w:rsidRPr="00997D56" w:rsidRDefault="00D71A48" w:rsidP="00E04FAA">
      <w:pPr>
        <w:pStyle w:val="ListParagraph"/>
        <w:numPr>
          <w:ilvl w:val="0"/>
          <w:numId w:val="11"/>
        </w:numPr>
        <w:rPr>
          <w:rFonts w:cs="Times New Roman"/>
          <w:szCs w:val="26"/>
        </w:rPr>
      </w:pPr>
      <w:r w:rsidRPr="00997D56">
        <w:rPr>
          <w:rFonts w:cs="Times New Roman"/>
          <w:szCs w:val="26"/>
        </w:rPr>
        <w:t xml:space="preserve">Chương 3: </w:t>
      </w:r>
      <w:r w:rsidR="008E0B5D" w:rsidRPr="00997D56">
        <w:rPr>
          <w:rFonts w:cs="Times New Roman"/>
          <w:szCs w:val="26"/>
        </w:rPr>
        <w:t>D</w:t>
      </w:r>
      <w:r w:rsidR="008E0B5D" w:rsidRPr="00997D56">
        <w:rPr>
          <w:rFonts w:cs="Times New Roman"/>
          <w:szCs w:val="26"/>
          <w:lang w:val="vi-VN"/>
        </w:rPr>
        <w:t>ữ liệu</w:t>
      </w:r>
    </w:p>
    <w:p w14:paraId="7E0AB552" w14:textId="42123FAE" w:rsidR="00841638" w:rsidRPr="00997D56" w:rsidRDefault="00366A91" w:rsidP="00E04FAA">
      <w:pPr>
        <w:pStyle w:val="ListParagraph"/>
        <w:numPr>
          <w:ilvl w:val="0"/>
          <w:numId w:val="11"/>
        </w:numPr>
        <w:rPr>
          <w:rFonts w:cs="Times New Roman"/>
          <w:szCs w:val="26"/>
        </w:rPr>
      </w:pPr>
      <w:r w:rsidRPr="00997D56">
        <w:rPr>
          <w:rFonts w:cs="Times New Roman"/>
          <w:szCs w:val="26"/>
        </w:rPr>
        <w:t>Ch</w:t>
      </w:r>
      <w:r w:rsidR="00D71A48" w:rsidRPr="00997D56">
        <w:rPr>
          <w:rFonts w:cs="Times New Roman"/>
          <w:szCs w:val="26"/>
        </w:rPr>
        <w:t xml:space="preserve">ương 4: </w:t>
      </w:r>
      <w:r w:rsidR="00FE0B90" w:rsidRPr="00997D56">
        <w:rPr>
          <w:rFonts w:cs="Times New Roman"/>
          <w:szCs w:val="26"/>
        </w:rPr>
        <w:t>Phương pháp luận</w:t>
      </w:r>
    </w:p>
    <w:p w14:paraId="0F3344CB" w14:textId="197054BB" w:rsidR="00A270CB" w:rsidRPr="00997D56" w:rsidRDefault="00A270CB" w:rsidP="00E04FAA">
      <w:pPr>
        <w:pStyle w:val="ListParagraph"/>
        <w:numPr>
          <w:ilvl w:val="0"/>
          <w:numId w:val="11"/>
        </w:numPr>
        <w:rPr>
          <w:rFonts w:cs="Times New Roman"/>
          <w:szCs w:val="26"/>
        </w:rPr>
      </w:pPr>
      <w:r w:rsidRPr="00997D56">
        <w:rPr>
          <w:rFonts w:cs="Times New Roman"/>
          <w:szCs w:val="26"/>
        </w:rPr>
        <w:t>Chương 5</w:t>
      </w:r>
      <w:r w:rsidRPr="00997D56">
        <w:rPr>
          <w:rFonts w:cs="Times New Roman"/>
          <w:szCs w:val="26"/>
          <w:lang w:val="vi-VN"/>
        </w:rPr>
        <w:t>:</w:t>
      </w:r>
      <w:r w:rsidR="005C481B" w:rsidRPr="00997D56">
        <w:rPr>
          <w:rFonts w:cs="Times New Roman"/>
          <w:szCs w:val="26"/>
          <w:lang w:val="vi-VN"/>
        </w:rPr>
        <w:t xml:space="preserve"> </w:t>
      </w:r>
      <w:r w:rsidR="00FE0B90" w:rsidRPr="00997D56">
        <w:rPr>
          <w:rFonts w:cs="Times New Roman"/>
          <w:szCs w:val="26"/>
        </w:rPr>
        <w:t>Thực nghiệm</w:t>
      </w:r>
    </w:p>
    <w:p w14:paraId="72A6F536" w14:textId="11568781" w:rsidR="00D450C5" w:rsidRPr="00997D56" w:rsidRDefault="00D450C5" w:rsidP="00E04FAA">
      <w:pPr>
        <w:pStyle w:val="ListParagraph"/>
        <w:numPr>
          <w:ilvl w:val="0"/>
          <w:numId w:val="11"/>
        </w:numPr>
        <w:rPr>
          <w:rFonts w:cs="Times New Roman"/>
          <w:szCs w:val="26"/>
        </w:rPr>
      </w:pPr>
      <w:r w:rsidRPr="00997D56">
        <w:rPr>
          <w:rFonts w:cs="Times New Roman"/>
          <w:szCs w:val="26"/>
        </w:rPr>
        <w:t>Chương 6:</w:t>
      </w:r>
      <w:r w:rsidR="004E60BA" w:rsidRPr="00997D56">
        <w:rPr>
          <w:rFonts w:cs="Times New Roman"/>
          <w:szCs w:val="26"/>
        </w:rPr>
        <w:t xml:space="preserve"> Tổng kết và nhận định</w:t>
      </w:r>
    </w:p>
    <w:p w14:paraId="5588A433" w14:textId="5DD32C9D" w:rsidR="00D450C5" w:rsidRPr="00997D56" w:rsidRDefault="00D450C5" w:rsidP="00E04FAA">
      <w:pPr>
        <w:pStyle w:val="ListParagraph"/>
        <w:numPr>
          <w:ilvl w:val="0"/>
          <w:numId w:val="11"/>
        </w:numPr>
        <w:rPr>
          <w:rFonts w:cs="Times New Roman"/>
          <w:szCs w:val="26"/>
        </w:rPr>
      </w:pPr>
      <w:r w:rsidRPr="00997D56">
        <w:rPr>
          <w:rFonts w:cs="Times New Roman"/>
          <w:szCs w:val="26"/>
        </w:rPr>
        <w:t>Chương 7:</w:t>
      </w:r>
      <w:r w:rsidR="00172F92" w:rsidRPr="00997D56">
        <w:rPr>
          <w:rFonts w:cs="Times New Roman"/>
          <w:szCs w:val="26"/>
        </w:rPr>
        <w:t xml:space="preserve"> Hướng phát triển trong tương lai</w:t>
      </w:r>
    </w:p>
    <w:p w14:paraId="59EDBF16" w14:textId="77777777" w:rsidR="00E82A4F" w:rsidRPr="00997D56" w:rsidRDefault="00E82A4F" w:rsidP="00E04FAA">
      <w:pPr>
        <w:rPr>
          <w:rFonts w:cs="Times New Roman"/>
          <w:szCs w:val="26"/>
        </w:rPr>
      </w:pPr>
    </w:p>
    <w:p w14:paraId="5CA5DC8C" w14:textId="77777777" w:rsidR="00E82A4F" w:rsidRPr="00997D56" w:rsidRDefault="00E82A4F" w:rsidP="00E04FAA">
      <w:pPr>
        <w:rPr>
          <w:rFonts w:cs="Times New Roman"/>
          <w:szCs w:val="26"/>
        </w:rPr>
      </w:pPr>
    </w:p>
    <w:p w14:paraId="56608D38" w14:textId="77777777" w:rsidR="00E82A4F" w:rsidRPr="00997D56" w:rsidRDefault="00E82A4F" w:rsidP="00E04FAA">
      <w:pPr>
        <w:rPr>
          <w:rFonts w:cs="Times New Roman"/>
          <w:szCs w:val="26"/>
        </w:rPr>
      </w:pPr>
    </w:p>
    <w:p w14:paraId="655A3E15" w14:textId="77777777" w:rsidR="00E82A4F" w:rsidRPr="00997D56" w:rsidRDefault="00E82A4F" w:rsidP="00E04FAA">
      <w:pPr>
        <w:rPr>
          <w:rFonts w:cs="Times New Roman"/>
          <w:szCs w:val="26"/>
        </w:rPr>
      </w:pPr>
    </w:p>
    <w:p w14:paraId="46DBED95" w14:textId="77777777" w:rsidR="00E82A4F" w:rsidRPr="00997D56" w:rsidRDefault="00E82A4F" w:rsidP="00E04FAA">
      <w:pPr>
        <w:rPr>
          <w:rFonts w:cs="Times New Roman"/>
          <w:szCs w:val="26"/>
        </w:rPr>
      </w:pPr>
    </w:p>
    <w:p w14:paraId="040E011B" w14:textId="77777777" w:rsidR="00E82A4F" w:rsidRPr="00997D56" w:rsidRDefault="00E82A4F" w:rsidP="00E04FAA">
      <w:pPr>
        <w:rPr>
          <w:rFonts w:cs="Times New Roman"/>
          <w:szCs w:val="26"/>
        </w:rPr>
      </w:pPr>
    </w:p>
    <w:p w14:paraId="30123BE7" w14:textId="77777777" w:rsidR="00E82A4F" w:rsidRPr="00997D56" w:rsidRDefault="00E82A4F" w:rsidP="00E04FAA">
      <w:pPr>
        <w:rPr>
          <w:rFonts w:cs="Times New Roman"/>
          <w:szCs w:val="26"/>
        </w:rPr>
      </w:pPr>
    </w:p>
    <w:p w14:paraId="3C599B89" w14:textId="77777777" w:rsidR="00E82A4F" w:rsidRPr="00997D56" w:rsidRDefault="00E82A4F" w:rsidP="00E04FAA">
      <w:pPr>
        <w:rPr>
          <w:rFonts w:cs="Times New Roman"/>
          <w:szCs w:val="26"/>
        </w:rPr>
      </w:pPr>
    </w:p>
    <w:p w14:paraId="46020A5A" w14:textId="375D160E" w:rsidR="00E82A4F" w:rsidRPr="00B81438" w:rsidRDefault="00E82A4F" w:rsidP="00E04FAA">
      <w:pPr>
        <w:pStyle w:val="Heading1"/>
        <w:rPr>
          <w:sz w:val="26"/>
          <w:szCs w:val="26"/>
        </w:rPr>
      </w:pPr>
      <w:bookmarkStart w:id="10" w:name="_Toc138175819"/>
      <w:r w:rsidRPr="00B81438">
        <w:rPr>
          <w:sz w:val="26"/>
          <w:szCs w:val="26"/>
        </w:rPr>
        <w:lastRenderedPageBreak/>
        <w:t>GIỚI THIỆU</w:t>
      </w:r>
      <w:bookmarkEnd w:id="10"/>
    </w:p>
    <w:p w14:paraId="32E34619" w14:textId="7611AE49" w:rsidR="00D65073" w:rsidRPr="00997D56" w:rsidRDefault="00D65073" w:rsidP="00E04FAA">
      <w:pPr>
        <w:pStyle w:val="Heading2"/>
        <w:rPr>
          <w:szCs w:val="26"/>
        </w:rPr>
      </w:pPr>
      <w:bookmarkStart w:id="11" w:name="_Toc138175820"/>
      <w:r w:rsidRPr="00997D56">
        <w:rPr>
          <w:szCs w:val="26"/>
        </w:rPr>
        <w:t>Giới thiệu đề tài</w:t>
      </w:r>
      <w:bookmarkEnd w:id="11"/>
    </w:p>
    <w:p w14:paraId="19ECB1E5" w14:textId="2AA80357" w:rsidR="00D65073" w:rsidRPr="00997D56" w:rsidRDefault="00D65073" w:rsidP="00E04FAA">
      <w:pPr>
        <w:ind w:firstLine="567"/>
        <w:rPr>
          <w:szCs w:val="26"/>
        </w:rPr>
      </w:pPr>
      <w:r w:rsidRPr="00997D56">
        <w:rPr>
          <w:szCs w:val="26"/>
        </w:rPr>
        <w:t>Trong khoảng thời gian gần đây, ngành ngân hàng Việt Nam đã trải qua một sự phát triển mạnh mẽ, đóng góp quan trọng vào sự phát triển kinh tế của đất nước. Dữ liệu cổ phiếu ngân hàng cung cấp thông tin quan trọng về hiệu suất tài chính và biến động của thị trường, giúp hiểu rõ hơn về sự phát triển và tiềm năng của ngành ngân hàng Việt Nam. Năm 2020, thị trường chứng khoán Việt Nam đã gặp nhiều thách thức khi mà đại dịch COVID-19 xuất hiện và tác động lên thị trường Việt Nam khi mà chỉ số thị trường chứng khoán tại Việt Nam là VN-Index ghi nhận sự sụt giảm từ 991 điểm xuống 643 điểm trong Q1 2020</w:t>
      </w:r>
      <w:r w:rsidR="0013529B" w:rsidRPr="00997D56">
        <w:rPr>
          <w:szCs w:val="26"/>
        </w:rPr>
        <w:fldChar w:fldCharType="begin"/>
      </w:r>
      <w:r w:rsidR="0013529B" w:rsidRPr="00997D56">
        <w:rPr>
          <w:szCs w:val="26"/>
        </w:rPr>
        <w:instrText xml:space="preserve"> ADDIN ZOTERO_ITEM CSL_CITATION {"citationID":"RGf87Fo2","properties":{"formattedCitation":"[1]","plainCitation":"[1]","noteIndex":0},"citationItems":[{"id":40,"uris":["http://zotero.org/users/11272034/items/U6SFUEPS"],"itemData":{"id":40,"type":"article-journal","abstract":"The study aims to measure the impact of 4 market factors and Covid-19 including: S&amp;P500 index, oil price, gold price and total number of infections on VN Index of Vietnam stock market (STC) in the period. Covid-19 pandemic period from January 2020 to June 2021 using ARDL model. Research results show that in the long-term S&amp;P500, oil and gold prices have an impact on VN Index. Besides, the VN Index has a positive relationship with the S&amp;P500index, oil price, and inversely with the gold price. The total number of infections does not affect the VN Index because the stoppage condition is not met.","language":"en","source":"Zotero","title":"The Impact of World Market on Ho Chi Minh City Stock Exchange in Context of Covid-19 Pandemic","author":[{"family":"Tien","given":"Nguyen Hoang"},{"family":"Jose","given":"Rewel Jiminez Santural"},{"family":"Ullah","given":"Syed Ehsan"},{"family":"Thang","given":"Huynh Vinh"}],"issued":{"date-parts":[["2021"]]}}}],"schema":"https://github.com/citation-style-language/schema/raw/master/csl-citation.json"} </w:instrText>
      </w:r>
      <w:r w:rsidR="0013529B" w:rsidRPr="00997D56">
        <w:rPr>
          <w:szCs w:val="26"/>
        </w:rPr>
        <w:fldChar w:fldCharType="separate"/>
      </w:r>
      <w:r w:rsidR="0013529B" w:rsidRPr="00997D56">
        <w:rPr>
          <w:rFonts w:cs="Times New Roman"/>
          <w:szCs w:val="26"/>
        </w:rPr>
        <w:t>[1]</w:t>
      </w:r>
      <w:r w:rsidR="0013529B" w:rsidRPr="00997D56">
        <w:rPr>
          <w:szCs w:val="26"/>
        </w:rPr>
        <w:fldChar w:fldCharType="end"/>
      </w:r>
      <w:r w:rsidRPr="00997D56">
        <w:rPr>
          <w:szCs w:val="26"/>
        </w:rPr>
        <w:t xml:space="preserve"> kéo theo sự phát triển của các ngân hàng. Vì thế với mục tiêu phân tích xu hướng, biến động dữ liệu cổ phiếu và dự báo sự tăng giảm giá cả trong tương lai, nhóm nghiên cứu đã chọn dự báo giá cổ phiếu của ba ngân hàng Việt Nam là VietcomBank, Sacombank, BIDV bằng cách sử dụng các mô hình học máy và học sâu để phân tích bài toán dự báo giá c</w:t>
      </w:r>
      <w:r w:rsidR="000157DE">
        <w:rPr>
          <w:szCs w:val="26"/>
        </w:rPr>
        <w:t>ổ phiếu</w:t>
      </w:r>
      <w:r w:rsidRPr="00997D56">
        <w:rPr>
          <w:szCs w:val="26"/>
        </w:rPr>
        <w:t xml:space="preserve">. </w:t>
      </w:r>
    </w:p>
    <w:p w14:paraId="144DF379" w14:textId="28716F57" w:rsidR="00D65073" w:rsidRPr="00997D56" w:rsidRDefault="00D65073" w:rsidP="00E04FAA">
      <w:pPr>
        <w:ind w:firstLine="540"/>
        <w:rPr>
          <w:szCs w:val="26"/>
        </w:rPr>
      </w:pPr>
      <w:r w:rsidRPr="00997D56">
        <w:rPr>
          <w:szCs w:val="26"/>
        </w:rPr>
        <w:t>Trong bài nghiên cứu này, nhóm sẽ trình bày đánh giá thực nghiệm về 11 mô hình dự báo chuỗi thời gian - time series để dự báo giá cổ phiếu. Cụ thể, 11 mô hình được dùng là: ARIMA, ARIMAX, SARIMAX, Linear Regression, Random Forest, RNN, LSTM, BNN, GRU, CNN-LSTM, XGBoost. Việc đánh giá hiệu quả các thuật toán sẽ dựa trên 3 độ đo là RMSE, MDA, MAPE để tìm ra 2 thuật toán tốt nhất để dự báo giá của 30 ngày tiếp theo của bộ dữ liệu từ đó rút ra những nhận xét về các ưu - nhược điểm của từng thuật toán đối vời bài toán chuỗi thời gian nói chung và bài toán dự báo giá cổ phiếu nói riêng.</w:t>
      </w:r>
    </w:p>
    <w:p w14:paraId="41359C18" w14:textId="77777777" w:rsidR="00D65073" w:rsidRPr="00997D56" w:rsidRDefault="00D65073" w:rsidP="00E04FAA">
      <w:pPr>
        <w:rPr>
          <w:szCs w:val="26"/>
        </w:rPr>
      </w:pPr>
    </w:p>
    <w:p w14:paraId="1CDCF1DB" w14:textId="77777777" w:rsidR="00D65073" w:rsidRPr="00997D56" w:rsidRDefault="00D65073" w:rsidP="00E04FAA">
      <w:pPr>
        <w:rPr>
          <w:szCs w:val="26"/>
        </w:rPr>
      </w:pPr>
    </w:p>
    <w:p w14:paraId="3ABC1D14" w14:textId="77777777" w:rsidR="00B016D7" w:rsidRPr="00997D56" w:rsidRDefault="00B016D7" w:rsidP="00E04FAA">
      <w:pPr>
        <w:rPr>
          <w:szCs w:val="26"/>
        </w:rPr>
      </w:pPr>
    </w:p>
    <w:p w14:paraId="69055B6E" w14:textId="77777777" w:rsidR="00B016D7" w:rsidRPr="00997D56" w:rsidRDefault="00B016D7" w:rsidP="00E04FAA">
      <w:pPr>
        <w:rPr>
          <w:szCs w:val="26"/>
        </w:rPr>
      </w:pPr>
    </w:p>
    <w:p w14:paraId="03D620C6" w14:textId="5440286B" w:rsidR="00E82A4F" w:rsidRPr="00B81438" w:rsidRDefault="00D13C42" w:rsidP="00E04FAA">
      <w:pPr>
        <w:pStyle w:val="Heading1"/>
        <w:rPr>
          <w:sz w:val="26"/>
          <w:szCs w:val="26"/>
        </w:rPr>
      </w:pPr>
      <w:bookmarkStart w:id="12" w:name="_Toc138175821"/>
      <w:r w:rsidRPr="00B81438">
        <w:rPr>
          <w:sz w:val="26"/>
          <w:szCs w:val="26"/>
        </w:rPr>
        <w:lastRenderedPageBreak/>
        <w:t>NGHIÊN CỨU LIÊN QUAN</w:t>
      </w:r>
      <w:bookmarkEnd w:id="12"/>
    </w:p>
    <w:p w14:paraId="22BA25C3" w14:textId="39D3B00A" w:rsidR="00B016D7" w:rsidRPr="00997D56" w:rsidRDefault="00B016D7" w:rsidP="00E04FAA">
      <w:pPr>
        <w:pStyle w:val="Heading2"/>
        <w:rPr>
          <w:szCs w:val="26"/>
        </w:rPr>
      </w:pPr>
      <w:bookmarkStart w:id="13" w:name="_Toc138175822"/>
      <w:r w:rsidRPr="00997D56">
        <w:rPr>
          <w:szCs w:val="26"/>
        </w:rPr>
        <w:t>Nghiên cứu liên quan</w:t>
      </w:r>
      <w:bookmarkEnd w:id="13"/>
    </w:p>
    <w:p w14:paraId="0712C7F3" w14:textId="69781D06" w:rsidR="00B016D7" w:rsidRPr="00997D56" w:rsidRDefault="00B016D7" w:rsidP="00E04FAA">
      <w:pPr>
        <w:ind w:firstLine="567"/>
        <w:rPr>
          <w:szCs w:val="26"/>
        </w:rPr>
      </w:pPr>
      <w:r w:rsidRPr="00997D56">
        <w:rPr>
          <w:szCs w:val="26"/>
        </w:rPr>
        <w:t>ARIMA và SARIMAX là các mô hình dự báo sử dụng phổ biến trong bài toán chuỗi thời gian, như trong việc dự báo giá cổ phiếu tại Nigeria và New York</w:t>
      </w:r>
      <w:r w:rsidR="00D805BF">
        <w:rPr>
          <w:szCs w:val="26"/>
        </w:rPr>
        <w:fldChar w:fldCharType="begin"/>
      </w:r>
      <w:r w:rsidR="00D805BF">
        <w:rPr>
          <w:szCs w:val="26"/>
        </w:rPr>
        <w:instrText xml:space="preserve"> ADDIN ZOTERO_ITEM CSL_CITATION {"citationID":"2q30lk9S","properties":{"formattedCitation":"[2]","plainCitation":"[2]","noteIndex":0},"citationItems":[{"id":41,"uris":["http://zotero.org/users/11272034/items/DBMIHFEN"],"itemData":{"id":41,"type":"paper-conference","abstract":"Stock price prediction is an important topic in finance and economics which has spurred the interest of researchers over the years to develop better predictive models. The autoregressive integrated moving average (ARIMA) models have been explored in literature for time series prediction. This paper presents extensive process of building stock price predictive model using the ARIMA model. Published stock data obtained from New York Stock Exchange (NYSE) and Nigeria Stock Exchange (NSE) are used with stock price predictive model developed. Results obtained revealed that the ARIMA model has a strong potential for short-term prediction and can compete favourably with existing techniques for stock price prediction.","container-title":"2014 UKSim-AMSS 16th International Conference on Computer Modelling and Simulation","DOI":"10.1109/UKSim.2014.67","event-title":"2014 UKSim-AMSS 16th International Conference on Computer Modelling and Simulation","page":"106-112","source":"IEEE Xplore","title":"Stock Price Prediction Using the ARIMA Model","author":[{"family":"Ariyo","given":"Adebiyi A."},{"family":"Adewumi","given":"Adewumi O."},{"family":"Ayo","given":"Charles K."}],"issued":{"date-parts":[["2014",3]]}}}],"schema":"https://github.com/citation-style-language/schema/raw/master/csl-citation.json"} </w:instrText>
      </w:r>
      <w:r w:rsidR="00D805BF">
        <w:rPr>
          <w:szCs w:val="26"/>
        </w:rPr>
        <w:fldChar w:fldCharType="separate"/>
      </w:r>
      <w:r w:rsidR="00D805BF" w:rsidRPr="00D805BF">
        <w:rPr>
          <w:rFonts w:cs="Times New Roman"/>
        </w:rPr>
        <w:t>[2]</w:t>
      </w:r>
      <w:r w:rsidR="00D805BF">
        <w:rPr>
          <w:szCs w:val="26"/>
        </w:rPr>
        <w:fldChar w:fldCharType="end"/>
      </w:r>
      <w:r w:rsidR="00D5519F" w:rsidRPr="00997D56">
        <w:rPr>
          <w:szCs w:val="26"/>
        </w:rPr>
        <w:t xml:space="preserve">. </w:t>
      </w:r>
      <w:r w:rsidRPr="00997D56">
        <w:rPr>
          <w:szCs w:val="26"/>
        </w:rPr>
        <w:t>Từ kết quả, ARIMA có thể dự báo giá cổ phiếu trong trung và ngắn hạn của chỉ số S&amp;P BSE IT và S&amp;P BSE Sensex trên Sàn Giao dịch Chứng khoán Bomba tại Ấn Độ</w:t>
      </w:r>
      <w:r w:rsidR="00A218AB">
        <w:rPr>
          <w:szCs w:val="26"/>
        </w:rPr>
        <w:fldChar w:fldCharType="begin"/>
      </w:r>
      <w:r w:rsidR="00A218AB">
        <w:rPr>
          <w:szCs w:val="26"/>
        </w:rPr>
        <w:instrText xml:space="preserve"> ADDIN ZOTERO_ITEM CSL_CITATION {"citationID":"OBxcOvNG","properties":{"formattedCitation":"[3]","plainCitation":"[3]","noteIndex":0},"citationItems":[{"id":44,"uris":["http://zotero.org/users/11272034/items/GNGHLHDN"],"itemData":{"id":44,"type":"article-journal","abstract":"This study forecasts the return and volatility dynamics of S&amp;P BSE Sensex and S&amp;P BSE IT indices of the Bombay Stock Exchange. To achieve the objectives, the study uses descriptive statistics; tests including variance ratio, Augmented Dickey-Fuller, Phillips-Perron, and Kwiatkowski Phillips Schmidt and Shin; and Autoregressive Integrated Moving Average (ARIMA). The analysis forecasts daily stock returns for the S&amp;P BSE Sensex and S&amp;P BSE IT time series, using the ARIMA model. The results reveal that the mean returns of both indices are positive but near zero. This is indicative of a regressive tendency in the long-term. The forecasted values of S&amp;P BSE Sensex and S&amp;P BSE IT are almost equal to their actual values, with few deviations. Hence, the ARIMA model is capable of predicting medium- or long-term horizons using historical values of S&amp;P BSE Sensex and S&amp;P BSE IT.","container-title":"Financial Innovation","DOI":"10.1186/s40854-020-00201-5","ISSN":"2199-4730","issue":"1","journalAbbreviation":"Financial Innovation","page":"47","source":"BioMed Central","title":"S&amp;P BSE Sensex and S&amp;P BSE IT return forecasting using ARIMA","volume":"6","author":[{"family":"Challa","given":"Madhavi Latha"},{"family":"Malepati","given":"Venkataramanaiah"},{"family":"Kolusu","given":"Siva Nageswara Rao"}],"issued":{"date-parts":[["2020",11,15]]}}}],"schema":"https://github.com/citation-style-language/schema/raw/master/csl-citation.json"} </w:instrText>
      </w:r>
      <w:r w:rsidR="00A218AB">
        <w:rPr>
          <w:szCs w:val="26"/>
        </w:rPr>
        <w:fldChar w:fldCharType="separate"/>
      </w:r>
      <w:r w:rsidR="00A218AB" w:rsidRPr="00A218AB">
        <w:rPr>
          <w:rFonts w:cs="Times New Roman"/>
        </w:rPr>
        <w:t>[3]</w:t>
      </w:r>
      <w:r w:rsidR="00A218AB">
        <w:rPr>
          <w:szCs w:val="26"/>
        </w:rPr>
        <w:fldChar w:fldCharType="end"/>
      </w:r>
      <w:r w:rsidRPr="00997D56">
        <w:rPr>
          <w:szCs w:val="26"/>
        </w:rPr>
        <w:t>. Trong bài nghiên cứu chiến tranh thương mại giữa Hoa Kỳ và Trung Quốc có ảnh hưởng đến giá dầu Brent hay không. Tác giả Ilma Amira Rahmayanti và các đồng sự đã dựa vào ARIMAX và có thể kết luận rằng giá dầu Brent có bị ảnh hưởng</w:t>
      </w:r>
      <w:r w:rsidR="008B728A">
        <w:rPr>
          <w:szCs w:val="26"/>
        </w:rPr>
        <w:fldChar w:fldCharType="begin"/>
      </w:r>
      <w:r w:rsidR="008B728A">
        <w:rPr>
          <w:szCs w:val="26"/>
        </w:rPr>
        <w:instrText xml:space="preserve"> ADDIN ZOTERO_ITEM CSL_CITATION {"citationID":"sBb62Vgs","properties":{"formattedCitation":"[4]","plainCitation":"[4]","noteIndex":0},"citationItems":[{"id":47,"uris":["http://zotero.org/users/11272034/items/WU7DZTZ5"],"itemData":{"id":47,"type":"article-journal","abstract":"Trade tension or trade war between the U.S. and China has had a significant impact on many sectors in the world. The business sector is one of them. Trade tension began on March 22nd 2018, after U.S. President imposed a $50 billion import duty on Chinese goods entering the United States. In return, the Chinese central government also imposed import duty on more than 128 U.S. products. The import duty policy led to some decreases in productions and sales in China. As a result, the level of consumption and the demand for crude oil in China have declined. The fall in crude oil demand from the largest oil consumer, coupled with excess oil supply are estimated to produce volatility at the Brent crude oil price. Therefore, this study aims to model the monthly average of Brent crude oil price with the influence of trade war. The method used in this study is the Autoregressive Integrated Moving Average with Exogenous Variable (ARIMAX), where the exogenous variable is a dummy variable from the trade war between the U.S. and China. The results show that trade war has a significant effect on the monthly average of Brent crude oil price and the best model is ARIMAX(1,1,0), with a MAPE value of 13.6733 percent.","container-title":"AIP Conference Proceedings","DOI":"10.1063/5.0042359","ISSN":"0094-243X","issue":"1","journalAbbreviation":"AIP Conference Proceedings","page":"060010","source":"Silverchair","title":"Does US-China trade war affect the Brent crude oil price? An ARIMAX forecasting approach","title-short":"Does US-China trade war affect the Brent crude oil price?","volume":"2329","author":[{"family":"Rahmayanti","given":"Ilma Amira"},{"family":"Andreas","given":"Christopher"},{"family":"Ulyah","given":"Siti Maghfirotul"}],"issued":{"date-parts":[["2021",2,26]]}}}],"schema":"https://github.com/citation-style-language/schema/raw/master/csl-citation.json"} </w:instrText>
      </w:r>
      <w:r w:rsidR="008B728A">
        <w:rPr>
          <w:szCs w:val="26"/>
        </w:rPr>
        <w:fldChar w:fldCharType="separate"/>
      </w:r>
      <w:r w:rsidR="008B728A" w:rsidRPr="008B728A">
        <w:rPr>
          <w:rFonts w:cs="Times New Roman"/>
        </w:rPr>
        <w:t>[4]</w:t>
      </w:r>
      <w:r w:rsidR="008B728A">
        <w:rPr>
          <w:szCs w:val="26"/>
        </w:rPr>
        <w:fldChar w:fldCharType="end"/>
      </w:r>
      <w:r w:rsidRPr="00997D56">
        <w:rPr>
          <w:szCs w:val="26"/>
        </w:rPr>
        <w:t xml:space="preserve">. Đối với Nari Sivanandam Arunraj và các cộng sự thì SARIMAX được đề xuất cho ra kết quả tốt hơn khi mà </w:t>
      </w:r>
      <m:oMath>
        <m:sSup>
          <m:sSupPr>
            <m:ctrlPr>
              <w:rPr>
                <w:rFonts w:ascii="Cambria Math" w:hAnsi="Cambria Math"/>
                <w:i/>
                <w:szCs w:val="26"/>
              </w:rPr>
            </m:ctrlPr>
          </m:sSupPr>
          <m:e>
            <m:r>
              <w:rPr>
                <w:rFonts w:ascii="Cambria Math" w:hAnsi="Cambria Math"/>
                <w:szCs w:val="26"/>
              </w:rPr>
              <m:t>R</m:t>
            </m:r>
          </m:e>
          <m:sup>
            <m:r>
              <w:rPr>
                <w:rFonts w:ascii="Cambria Math" w:hAnsi="Cambria Math"/>
                <w:szCs w:val="26"/>
              </w:rPr>
              <m:t>2</m:t>
            </m:r>
          </m:sup>
        </m:sSup>
      </m:oMath>
      <w:r w:rsidRPr="00997D56">
        <w:rPr>
          <w:szCs w:val="26"/>
        </w:rPr>
        <w:t xml:space="preserve"> cải thiện từ 0.386 lên 0.613 so với SARIMA khi dự báo doanh thu hằng ngày của nhà bán lẻ thực phẩm</w:t>
      </w:r>
      <w:r w:rsidR="001D54A6">
        <w:rPr>
          <w:szCs w:val="26"/>
        </w:rPr>
        <w:fldChar w:fldCharType="begin"/>
      </w:r>
      <w:r w:rsidR="001D54A6">
        <w:rPr>
          <w:szCs w:val="26"/>
        </w:rPr>
        <w:instrText xml:space="preserve"> ADDIN ZOTERO_ITEM CSL_CITATION {"citationID":"yoY5rz2T","properties":{"formattedCitation":"[5]","plainCitation":"[5]","noteIndex":0},"citationItems":[{"id":22,"uris":["http://zotero.org/users/11272034/items/36ZMDW3D"],"itemData":{"id":22,"type":"article-journal","abstract":"During retail stage of food supply chain (FSC), food waste and stock-outs occur mainly due to inaccurate sales forecasting which leads to inappropriate ordering of products. The daily demand for a fresh food product is affected by external factors, such as seasonality, price reductions and holidays. In order to overcome this complexity and inaccuracy, the sales forecasting should try to consider all the possible demand influencing factors. The objective of this study is to develop a Seasonal Autoregressive Integrated Moving Average with external variables (SARIMAX) model which tries to account all the effects due to the demand influencing factors, to forecast the daily sales of perishable foods in a retail store. With respect to performance measures, it is found that the proposed SARIMAX model improves the traditional Seasonal Autoregressive Integrated Moving Average (SARIMA) model.","container-title":"International Journal of Operations Research and Information Systems","DOI":"10.4018/IJORIS.2016040101","journalAbbreviation":"International Journal of Operations Research and Information Systems","page":"1-21","source":"ResearchGate","title":"Application of SARIMAX Model to Forecast Daily Sales in Food Retail Industry","volume":"7","author":[{"family":"Arunraj","given":"Nari"},{"family":"Ahrens","given":"Diane"},{"family":"Fernandes","given":"Michael"}],"issued":{"date-parts":[["2016",4,1]]}}}],"schema":"https://github.com/citation-style-language/schema/raw/master/csl-citation.json"} </w:instrText>
      </w:r>
      <w:r w:rsidR="001D54A6">
        <w:rPr>
          <w:szCs w:val="26"/>
        </w:rPr>
        <w:fldChar w:fldCharType="separate"/>
      </w:r>
      <w:r w:rsidR="001D54A6" w:rsidRPr="001D54A6">
        <w:rPr>
          <w:rFonts w:cs="Times New Roman"/>
        </w:rPr>
        <w:t>[5]</w:t>
      </w:r>
      <w:r w:rsidR="001D54A6">
        <w:rPr>
          <w:szCs w:val="26"/>
        </w:rPr>
        <w:fldChar w:fldCharType="end"/>
      </w:r>
      <w:r w:rsidRPr="00997D56">
        <w:rPr>
          <w:szCs w:val="26"/>
        </w:rPr>
        <w:t>. Sreelekshmy Selvin cùng đồng sự đề xuất các mô hình deep learning và kết quả cho thấy RNN có phần trăm lỗi - error percentage lần lượt trên các công ty Infosys, TCS và Cipla là 3.90%, 7.65%, 3.83%, thấp hơn nhiều so với mô hình ARIMA</w:t>
      </w:r>
      <w:r w:rsidR="00985E00">
        <w:rPr>
          <w:szCs w:val="26"/>
        </w:rPr>
        <w:fldChar w:fldCharType="begin"/>
      </w:r>
      <w:r w:rsidR="00985E00">
        <w:rPr>
          <w:szCs w:val="26"/>
        </w:rPr>
        <w:instrText xml:space="preserve"> ADDIN ZOTERO_ITEM CSL_CITATION {"citationID":"LxZ99BdJ","properties":{"formattedCitation":"[6]","plainCitation":"[6]","noteIndex":0},"citationItems":[{"id":52,"uris":["http://zotero.org/users/11272034/items/GBY7G7LB"],"itemData":{"id":52,"type":"paper-conference","DOI":"10.1109/ICACCI.2017.8126078","page":"1643-1647","source":"ResearchGate","title":"Stock price prediction using LSTM, RNN and CNN-sliding window model","author":[{"family":"Selvin","given":"Sreelekshmy"},{"family":"Ravi","given":"Vinayakumar"},{"family":"Gopalakrishnan","given":"E. A"},{"family":"Menon","given":"Vijay"},{"family":"Kp","given":"Soman"}],"issued":{"date-parts":[["2017",9,1]]}}}],"schema":"https://github.com/citation-style-language/schema/raw/master/csl-citation.json"} </w:instrText>
      </w:r>
      <w:r w:rsidR="00985E00">
        <w:rPr>
          <w:szCs w:val="26"/>
        </w:rPr>
        <w:fldChar w:fldCharType="separate"/>
      </w:r>
      <w:r w:rsidR="00985E00" w:rsidRPr="00985E00">
        <w:rPr>
          <w:rFonts w:cs="Times New Roman"/>
        </w:rPr>
        <w:t>[6]</w:t>
      </w:r>
      <w:r w:rsidR="00985E00">
        <w:rPr>
          <w:szCs w:val="26"/>
        </w:rPr>
        <w:fldChar w:fldCharType="end"/>
      </w:r>
      <w:r w:rsidRPr="00997D56">
        <w:rPr>
          <w:szCs w:val="26"/>
        </w:rPr>
        <w:t>.</w:t>
      </w:r>
    </w:p>
    <w:p w14:paraId="29CA87DB" w14:textId="2D9444E7" w:rsidR="00B016D7" w:rsidRPr="00997D56" w:rsidRDefault="00B016D7" w:rsidP="00CD58CE">
      <w:pPr>
        <w:ind w:firstLine="567"/>
        <w:rPr>
          <w:szCs w:val="26"/>
        </w:rPr>
      </w:pPr>
      <w:r w:rsidRPr="00997D56">
        <w:rPr>
          <w:szCs w:val="26"/>
        </w:rPr>
        <w:t>Trong nghiên cứu của Abdullah Bin Omar và đồng sự, Random Forest cho thấy hiệu quả khá ổn định với các bộ dữ liệu quan sát nhỏ và thời gian dự báo ngắn hạn khi được so sánh với thuật toán Deep Neural Network tốt hơn khi dự báo dài hạn và tìm ra xu hướng trong thời gian dài</w:t>
      </w:r>
      <w:r w:rsidR="003D7D82">
        <w:rPr>
          <w:szCs w:val="26"/>
        </w:rPr>
        <w:fldChar w:fldCharType="begin"/>
      </w:r>
      <w:r w:rsidR="003D7D82">
        <w:rPr>
          <w:szCs w:val="26"/>
        </w:rPr>
        <w:instrText xml:space="preserve"> ADDIN ZOTERO_ITEM CSL_CITATION {"citationID":"cTkSfRpj","properties":{"formattedCitation":"[7]","plainCitation":"[7]","noteIndex":0},"citationItems":[{"id":55,"uris":["http://zotero.org/users/11272034/items/JF9QWTEH"],"itemData":{"id":55,"type":"article-journal","abstract":"Stock market forecasting is considered the most challenging problem to solve for analysts. In the past 2 years, Covid-19 has severely affected stock markets globally, which, in turn, created a great problem for investors. The prime objective of this study is to use a machine learning model to effectively forecast stock index prices in three time frames: the whole period, the pre-Covid-19 period, and the Covid-19 period. The model accuracy testing results of mean absolute error, root mean square error, mean absolute percentage error, and r2 suggest that the proposed machine learning models autoregressive deep neural network (AR-DNN(1, 3, 10)), autoregressive deep neural network (AR-DNN(3, 3, 10)), and autoregressive random forest (AR-RF(1)) are the best forecasting models for stock index price forecasting for the whole period, for the pre-Covid-19 period, and during the Covid-19 period, respectively, under high stock price fluctuations compared to traditional time-series forecasting models such as autoregressive moving average models. In particular, AR-DNN(1, 3, 10) is suggested when the number of observations is large, whereas AR-RF(1) is suggested for a series with a low number of observations. Our study has a practical implication as they can be used by investors and policy makers in their investment decisions and in formulating financial decisions and policies, respectively.","container-title":"Frontiers in Environmental Science","ISSN":"2296-665X","source":"Frontiers","title":"Stock Market Forecasting Using the Random Forest and Deep Neural Network Models Before and During the COVID-19 Period","URL":"https://www.frontiersin.org/articles/10.3389/fenvs.2022.917047","volume":"10","author":[{"family":"Omar","given":"Abdullah Bin"},{"family":"Huang","given":"Shuai"},{"family":"Salameh","given":"Anas A."},{"family":"Khurram","given":"Haris"},{"family":"Fareed","given":"Muhammad"}],"accessed":{"date-parts":[["2023",6,20]]},"issued":{"date-parts":[["2022"]]}}}],"schema":"https://github.com/citation-style-language/schema/raw/master/csl-citation.json"} </w:instrText>
      </w:r>
      <w:r w:rsidR="003D7D82">
        <w:rPr>
          <w:szCs w:val="26"/>
        </w:rPr>
        <w:fldChar w:fldCharType="separate"/>
      </w:r>
      <w:r w:rsidR="003D7D82" w:rsidRPr="003D7D82">
        <w:rPr>
          <w:rFonts w:cs="Times New Roman"/>
        </w:rPr>
        <w:t>[7]</w:t>
      </w:r>
      <w:r w:rsidR="003D7D82">
        <w:rPr>
          <w:szCs w:val="26"/>
        </w:rPr>
        <w:fldChar w:fldCharType="end"/>
      </w:r>
      <w:r w:rsidRPr="00997D56">
        <w:rPr>
          <w:szCs w:val="26"/>
        </w:rPr>
        <w:t>. Với Yuqiao Guo, tác giả đã dự báo giá cổ phiếu của Tesla, Amazon, Microsoft bằng LSTM và kết quả dự báo khá tốt</w:t>
      </w:r>
      <w:r w:rsidR="009D3C1E">
        <w:rPr>
          <w:szCs w:val="26"/>
        </w:rPr>
        <w:fldChar w:fldCharType="begin"/>
      </w:r>
      <w:r w:rsidR="009D3C1E">
        <w:rPr>
          <w:szCs w:val="26"/>
        </w:rPr>
        <w:instrText xml:space="preserve"> ADDIN ZOTERO_ITEM CSL_CITATION {"citationID":"ycVWNl0H","properties":{"formattedCitation":"[8]","plainCitation":"[8]","noteIndex":0},"citationItems":[{"id":57,"uris":["http://zotero.org/users/11272034/items/BAJBPDFD"],"itemData":{"id":57,"type":"paper-conference","abstract":"This paper retrieves news articles from the New York Times and conducts sentiment analysis for news headline and text body, then combine quantitative sentiment score with stock historical stock basic features together, using LSTM neural network to predict both future stock close price and stock return. The main purpose is to compare the prediction result of model which includes sentiment factors with that only considers historical stock basic features. LSTM neural network shows a good ability in long-term prediction, the experiment is based on LSTM model for three representative large companies in the US. The final results confirm that the prediction accuracy is higher for model that consider sentiment influence from website news article.","container-title":"2020 2nd International Conference on Economic Management and Model Engineering (ICEMME)","DOI":"10.1109/ICEMME51517.2020.00206","event-title":"2020 2nd International Conference on Economic Management and Model Engineering (ICEMME)","page":"1018-1024","source":"IEEE Xplore","title":"Stock Price Prediction Based on LSTM Neural Network: the Effectiveness of News Sentiment Analysis","title-short":"Stock Price Prediction Based on LSTM Neural Network","author":[{"family":"Guo","given":"Yuqiao"}],"issued":{"date-parts":[["2020",10]]}}}],"schema":"https://github.com/citation-style-language/schema/raw/master/csl-citation.json"} </w:instrText>
      </w:r>
      <w:r w:rsidR="009D3C1E">
        <w:rPr>
          <w:szCs w:val="26"/>
        </w:rPr>
        <w:fldChar w:fldCharType="separate"/>
      </w:r>
      <w:r w:rsidR="009D3C1E" w:rsidRPr="009D3C1E">
        <w:rPr>
          <w:rFonts w:cs="Times New Roman"/>
        </w:rPr>
        <w:t>[8]</w:t>
      </w:r>
      <w:r w:rsidR="009D3C1E">
        <w:rPr>
          <w:szCs w:val="26"/>
        </w:rPr>
        <w:fldChar w:fldCharType="end"/>
      </w:r>
      <w:r w:rsidRPr="00997D56">
        <w:rPr>
          <w:szCs w:val="26"/>
        </w:rPr>
        <w:t>. Bên cạnh các phương pháp học máy đơn nhất, việc kết hợp các mô hình học máy đã được Wu và đồng sự chứng minh khi kết hợp CNN và LSTM, mô hình SACLSTM được đề xuất đã đem lại hiệu quả cao hơn so với phương pháp sử dụng riêng biệt CNN hoặc LSTM truyền thống</w:t>
      </w:r>
      <w:r w:rsidR="004C4206">
        <w:rPr>
          <w:szCs w:val="26"/>
        </w:rPr>
        <w:fldChar w:fldCharType="begin"/>
      </w:r>
      <w:r w:rsidR="004C4206">
        <w:rPr>
          <w:szCs w:val="26"/>
        </w:rPr>
        <w:instrText xml:space="preserve"> ADDIN ZOTERO_ITEM CSL_CITATION {"citationID":"bMlZHPr1","properties":{"formattedCitation":"[9]","plainCitation":"[9]","noteIndex":0},"citationItems":[{"id":59,"uris":["http://zotero.org/users/11272034/items/VCYCTTDQ"],"itemData":{"id":59,"type":"article-journal","abstract":"In today’s society, investment wealth management has become a mainstream of the contemporary era. Investment wealth management refers to the use of funds by investors to arrange funds reasonably, for example, savings, bank financial products, bonds, stocks, commodity spots, real estate, gold, art, and many others. Wealth management tools manage and assign families, individuals, enterprises, and institutions to achieve the purpose of increasing and maintaining value to accelerate asset growth. Among them, in investment and financial management, people’s favorite product of investment often stocks, because the stock market has great advantages and charm, especially compared with other investment methods. More and more scholars have developed methods of prediction from multiple angles for the stock market. According to the feature of financial time series and the task of price prediction, this article proposes a new framework structure to achieve a more accurate prediction of the stock price, which combines Convolution Neural Network (CNN) and Long–Short-Term Memory Neural Network (LSTM). This new method is aptly named stock sequence array convolutional LSTM (SACLSTM). It constructs a sequence array of historical data and its leading indicators (options and futures), and uses the array as the input image of the CNN framework, and extracts certain feature vectors through the convolutional layer and the layer of pooling, and as the input vector of LSTM, and takes ten stocks in U.S.A and Taiwan as the experimental data. Compared with previous methods, the prediction performance of the proposed algorithm in this article leads to better results when compared directly.","container-title":"Multimedia Systems","DOI":"10.1007/s00530-021-00758-w","ISSN":"1432-1882","issue":"3","journalAbbreviation":"Multimedia Systems","language":"en","page":"1751-1770","source":"Springer Link","title":"A graph-based CNN-LSTM stock price prediction algorithm with leading indicators","volume":"29","author":[{"family":"Wu","given":"Jimmy Ming-Tai"},{"family":"Li","given":"Zhongcui"},{"family":"Herencsar","given":"Norbert"},{"family":"Vo","given":"Bay"},{"family":"Lin","given":"Jerry Chun-Wei"}],"issued":{"date-parts":[["2023",6,1]]}}}],"schema":"https://github.com/citation-style-language/schema/raw/master/csl-citation.json"} </w:instrText>
      </w:r>
      <w:r w:rsidR="004C4206">
        <w:rPr>
          <w:szCs w:val="26"/>
        </w:rPr>
        <w:fldChar w:fldCharType="separate"/>
      </w:r>
      <w:r w:rsidR="004C4206" w:rsidRPr="004C4206">
        <w:rPr>
          <w:rFonts w:cs="Times New Roman"/>
        </w:rPr>
        <w:t>[9]</w:t>
      </w:r>
      <w:r w:rsidR="004C4206">
        <w:rPr>
          <w:szCs w:val="26"/>
        </w:rPr>
        <w:fldChar w:fldCharType="end"/>
      </w:r>
      <w:r w:rsidRPr="00997D56">
        <w:rPr>
          <w:szCs w:val="26"/>
        </w:rPr>
        <w:t xml:space="preserve">. Livieris và đồng sự cũng đề xuất 2 mô hình kết hợp CNN-LSTM cho bài toán dự báo giá vàng vào </w:t>
      </w:r>
      <w:r w:rsidR="006D3875">
        <w:rPr>
          <w:szCs w:val="26"/>
        </w:rPr>
        <w:fldChar w:fldCharType="begin"/>
      </w:r>
      <w:r w:rsidR="006D3875">
        <w:rPr>
          <w:szCs w:val="26"/>
        </w:rPr>
        <w:instrText xml:space="preserve"> ADDIN ZOTERO_ITEM CSL_CITATION {"citationID":"PMGF5DK2","properties":{"formattedCitation":"[10]","plainCitation":"[10]","noteIndex":0},"citationItems":[{"id":61,"uris":["http://zotero.org/users/11272034/items/HHNTFFAY"],"itemData":{"id":61,"type":"article-journal","abstract":"Gold price volatilities have a significant impact on many financial activities of the world. The development of a reliable prediction model could offer insights in gold price fluctuations, behavior and dynamics and ultimately could provide the opportunity of gaining significant profits. In this work, we propose a new deep learning forecasting model for the accurate prediction of gold price and movement. The proposed model exploits the ability of convolutional layers for extracting useful knowledge and learning the internal representation of time-series data as well as the effectiveness of long short-term memory (LSTM) layers for identifying short-term and long-term dependencies. We conducted a series of experiments and evaluated the proposed model against state-of-the-art deep learning and machine learning models. The preliminary experimental analysis illustrated that the utilization of LSTM layers along with additional convolutional layers could provide a significant boost in increasing the forecasting performance.","container-title":"Neural Computing and Applications","DOI":"10.1007/s00521-020-04867-x","ISSN":"1433-3058","issue":"23","journalAbbreviation":"Neural Comput &amp; Applic","language":"en","page":"17351-17360","source":"Springer Link","title":"A CNN–LSTM model for gold price time-series forecasting","volume":"32","author":[{"family":"Livieris","given":"Ioannis E."},{"family":"Pintelas","given":"Emmanuel"},{"family":"Pintelas","given":"Panagiotis"}],"issued":{"date-parts":[["2020",12,1]]}}}],"schema":"https://github.com/citation-style-language/schema/raw/master/csl-citation.json"} </w:instrText>
      </w:r>
      <w:r w:rsidR="006D3875">
        <w:rPr>
          <w:szCs w:val="26"/>
        </w:rPr>
        <w:fldChar w:fldCharType="separate"/>
      </w:r>
      <w:r w:rsidR="006D3875" w:rsidRPr="006D3875">
        <w:rPr>
          <w:rFonts w:cs="Times New Roman"/>
        </w:rPr>
        <w:t>[10]</w:t>
      </w:r>
      <w:r w:rsidR="006D3875">
        <w:rPr>
          <w:szCs w:val="26"/>
        </w:rPr>
        <w:fldChar w:fldCharType="end"/>
      </w:r>
      <w:r w:rsidRPr="00997D56">
        <w:rPr>
          <w:szCs w:val="26"/>
        </w:rPr>
        <w:t>, mô hình đầu tiên được xây dựng với 2 lớp tích chập - convolutional layer, 1 lớp gộp - pooling và 1 lớp LSTM ít hơn mô hình thứ 2 một lớp fully-connected. Cả 2 mô hình được Livieris giới thiệu đều có hiệu quả cao hơn khi sử dụng các thuật toán khác như SVR, FFNN, LSTM đơn lẻ.</w:t>
      </w:r>
    </w:p>
    <w:p w14:paraId="4F1ACBDE" w14:textId="13DB14DE" w:rsidR="00B016D7" w:rsidRPr="00997D56" w:rsidRDefault="00B016D7" w:rsidP="00CD58CE">
      <w:pPr>
        <w:ind w:firstLine="567"/>
        <w:rPr>
          <w:szCs w:val="26"/>
        </w:rPr>
      </w:pPr>
      <w:r w:rsidRPr="00997D56">
        <w:rPr>
          <w:szCs w:val="26"/>
        </w:rPr>
        <w:lastRenderedPageBreak/>
        <w:t xml:space="preserve">Haorui Zhang sử dụng Linear Regression và LSTM để dự đoán giá cổ phiếu của Amazon </w:t>
      </w:r>
      <w:r w:rsidR="00E95244">
        <w:rPr>
          <w:szCs w:val="26"/>
        </w:rPr>
        <w:fldChar w:fldCharType="begin"/>
      </w:r>
      <w:r w:rsidR="00E95244">
        <w:rPr>
          <w:szCs w:val="26"/>
        </w:rPr>
        <w:instrText xml:space="preserve"> ADDIN ZOTERO_ITEM CSL_CITATION {"citationID":"BJesJxvc","properties":{"formattedCitation":"[11]","plainCitation":"[11]","noteIndex":0},"citationItems":[{"id":62,"uris":["http://zotero.org/users/11272034/items/J5M9HLCF"],"itemData":{"id":62,"type":"paper-conference","abstract":"The stock market has a profound influence on the modern society. Therefore, predicting stock prices is always a hot research topic. In this paper, we use linear regression models and LSTM models based on machine learning to predict the stock price of Amazon. In order to let the algorithm more available for individual investors, we only use the historical stock price of the company as data sources. We use MSE, MAE, RMSE, R2 to evaluate those models. We find in the case of limited data sources, the simplest linear regression is even better than LSTM models. In LSTM neural network, Single Layer LSTM performs better than Multi-layer LSTM and Bi-directional LSTM. We also find LSTM algorithms that epoch =200 are more suitable in stock prediction than both algorithms that epoch =50 which are faced with underfilling problem and algorithms that epoch =500 which are faced with overfitting problem. This paper applies Bidirectional LSTM and Multi-layer LSTM into stock price prediction, which also provide the possibility of parameter setting improvement.","container-title":"2022 International Conference on Machine Learning and Intelligent Systems Engineering (MLISE)","DOI":"10.1109/MLISE57402.2022.00043","event-title":"2022 International Conference on Machine Learning and Intelligent Systems Engineering (MLISE)","page":"182-185","source":"IEEE Xplore","title":"Stock Price Prediction using Linear Regression and LSTM Neural Network","author":[{"family":"Zhang","given":"Haorui"}],"issued":{"date-parts":[["2022",8]]}}}],"schema":"https://github.com/citation-style-language/schema/raw/master/csl-citation.json"} </w:instrText>
      </w:r>
      <w:r w:rsidR="00E95244">
        <w:rPr>
          <w:szCs w:val="26"/>
        </w:rPr>
        <w:fldChar w:fldCharType="separate"/>
      </w:r>
      <w:r w:rsidR="00E95244" w:rsidRPr="00E95244">
        <w:rPr>
          <w:rFonts w:cs="Times New Roman"/>
        </w:rPr>
        <w:t>[11]</w:t>
      </w:r>
      <w:r w:rsidR="00E95244">
        <w:rPr>
          <w:szCs w:val="26"/>
        </w:rPr>
        <w:fldChar w:fldCharType="end"/>
      </w:r>
      <w:r w:rsidRPr="00997D56">
        <w:rPr>
          <w:szCs w:val="26"/>
        </w:rPr>
        <w:t xml:space="preserve">. Trong bài báo chỉ sử dụng giá cổ phiếu lịch sử của công ty làm nguồn dữ liệu và đánh giá các mô hình qua các độ đo MSE, MAE, RMSE, </w:t>
      </w:r>
      <m:oMath>
        <m:sSup>
          <m:sSupPr>
            <m:ctrlPr>
              <w:rPr>
                <w:rFonts w:ascii="Cambria Math" w:hAnsi="Cambria Math"/>
                <w:i/>
                <w:szCs w:val="26"/>
              </w:rPr>
            </m:ctrlPr>
          </m:sSupPr>
          <m:e>
            <m:r>
              <w:rPr>
                <w:rFonts w:ascii="Cambria Math" w:hAnsi="Cambria Math"/>
                <w:szCs w:val="26"/>
              </w:rPr>
              <m:t>R</m:t>
            </m:r>
          </m:e>
          <m:sup>
            <m:r>
              <w:rPr>
                <w:rFonts w:ascii="Cambria Math" w:hAnsi="Cambria Math"/>
                <w:szCs w:val="26"/>
              </w:rPr>
              <m:t>2</m:t>
            </m:r>
          </m:sup>
        </m:sSup>
      </m:oMath>
      <w:r w:rsidRPr="00997D56">
        <w:rPr>
          <w:szCs w:val="26"/>
        </w:rPr>
        <w:t xml:space="preserve">. Kết quả cho thấy trong trường hợp nguồn dữ liệu hạn chế, Linear Regression đơn giản nhất thậm chí còn tốt hơn các mô hình LSTM. </w:t>
      </w:r>
    </w:p>
    <w:p w14:paraId="2B961D96" w14:textId="67683D98" w:rsidR="00B016D7" w:rsidRPr="00997D56" w:rsidRDefault="00B016D7" w:rsidP="00CD58CE">
      <w:pPr>
        <w:ind w:firstLine="567"/>
        <w:rPr>
          <w:szCs w:val="26"/>
        </w:rPr>
      </w:pPr>
      <w:r w:rsidRPr="00997D56">
        <w:rPr>
          <w:szCs w:val="26"/>
        </w:rPr>
        <w:t>Trong nghiên cứu của Li Jidong and Zhang Ran, phương pháp XGBoost được áp dụng để dự đoán hệ số IC (Information Coefficient) trong mô hình lựa chọn cổ phiếu dựa trên nhiều yếu tố, và các hệ số IC được sử dụng để phân bổ trọng số động cho các yếu tố</w:t>
      </w:r>
      <w:r w:rsidR="007C27DE">
        <w:rPr>
          <w:szCs w:val="26"/>
        </w:rPr>
        <w:fldChar w:fldCharType="begin"/>
      </w:r>
      <w:r w:rsidR="007C27DE">
        <w:rPr>
          <w:szCs w:val="26"/>
        </w:rPr>
        <w:instrText xml:space="preserve"> ADDIN ZOTERO_ITEM CSL_CITATION {"citationID":"71lWpTSx","properties":{"formattedCitation":"[12]","plainCitation":"[12]","noteIndex":0},"citationItems":[{"id":64,"uris":["http://zotero.org/users/11272034/items/SEHC8FXM"],"itemData":{"id":64,"type":"paper-conference","abstract":"Tree boosting is a highly effective and widely used machine learning method. A dynamic weighting multi-factor stock selection strategy based on XGBoost model is constructed. XGboost machine learning method is used to predict the IC coefficients of factors. The results of back testing show that the performance of dynamic weighting strategy is superior to the equal weighting strategy and IC weighting strategy. The empirical results prove that XGBoost model is effective in predicting IC coefficients and the dynamic weighting based on XGBoost model can improve the performance of multi-factor stock selection strategy.","container-title":"2018 IEEE International Conference of Safety Produce Informatization (IICSPI)","DOI":"10.1109/IICSPI.2018.8690416","event-title":"2018 IEEE International Conference of Safety Produce Informatization (IICSPI)","page":"868-872","source":"IEEE Xplore","title":"Dynamic Weighting Multi Factor Stock Selection Strategy Based on XGboost Machine Learning Algorithm","author":[{"family":"Jidong","given":"Li"},{"family":"Ran","given":"Zhang"}],"issued":{"date-parts":[["2018",10]]}}}],"schema":"https://github.com/citation-style-language/schema/raw/master/csl-citation.json"} </w:instrText>
      </w:r>
      <w:r w:rsidR="007C27DE">
        <w:rPr>
          <w:szCs w:val="26"/>
        </w:rPr>
        <w:fldChar w:fldCharType="separate"/>
      </w:r>
      <w:r w:rsidR="007C27DE" w:rsidRPr="007C27DE">
        <w:rPr>
          <w:rFonts w:cs="Times New Roman"/>
        </w:rPr>
        <w:t>[12]</w:t>
      </w:r>
      <w:r w:rsidR="007C27DE">
        <w:rPr>
          <w:szCs w:val="26"/>
        </w:rPr>
        <w:fldChar w:fldCharType="end"/>
      </w:r>
      <w:r w:rsidRPr="00997D56">
        <w:rPr>
          <w:szCs w:val="26"/>
        </w:rPr>
        <w:t>. Trong bài báo này sử dụng ba chiến lược để so sánh xác minh sự hiệu quả của thuật toán XGBoost gồm chiến lược phân bổ trọng số đồng đều, phân bổ trọng số IC, phân bổ trọng số động. Kết quả thực nghiệm chứng minh rằng mô hình XGBoost hiệu quả trong việc dự đoán hệ số IC và phân bổ trọng số động dựa trên mô hình đó có thể cải thiện hiệu suất của chiến lược lựa chọn cổ phiếu dựa trên nhiều yếu tố.</w:t>
      </w:r>
      <w:r w:rsidR="00393E0D" w:rsidRPr="00997D56">
        <w:rPr>
          <w:szCs w:val="26"/>
        </w:rPr>
        <w:t xml:space="preserve"> </w:t>
      </w:r>
    </w:p>
    <w:p w14:paraId="0DB99AC6" w14:textId="56EC0E79" w:rsidR="00B016D7" w:rsidRPr="00997D56" w:rsidRDefault="00B016D7" w:rsidP="00CD58CE">
      <w:pPr>
        <w:ind w:firstLine="567"/>
        <w:rPr>
          <w:szCs w:val="26"/>
        </w:rPr>
      </w:pPr>
      <w:r w:rsidRPr="00997D56">
        <w:rPr>
          <w:szCs w:val="26"/>
        </w:rPr>
        <w:t>Trong bài nghiên cứu của Dang Lien Minh và các đồng sự,</w:t>
      </w:r>
      <w:r w:rsidR="00393E0D" w:rsidRPr="00997D56">
        <w:rPr>
          <w:szCs w:val="26"/>
        </w:rPr>
        <w:t xml:space="preserve"> </w:t>
      </w:r>
      <w:r w:rsidRPr="00997D56">
        <w:rPr>
          <w:szCs w:val="26"/>
        </w:rPr>
        <w:t>GRU hai luồng được áp dụng để dự đoán giá cổ phiếu bằng cách sử dụng tin tức tài chính và lịch sử giá</w:t>
      </w:r>
      <w:r w:rsidR="00393E0D" w:rsidRPr="00997D56">
        <w:rPr>
          <w:szCs w:val="26"/>
        </w:rPr>
        <w:t xml:space="preserve"> </w:t>
      </w:r>
      <w:r w:rsidR="00D11F24">
        <w:rPr>
          <w:szCs w:val="26"/>
        </w:rPr>
        <w:fldChar w:fldCharType="begin"/>
      </w:r>
      <w:r w:rsidR="00D11F24">
        <w:rPr>
          <w:szCs w:val="26"/>
        </w:rPr>
        <w:instrText xml:space="preserve"> ADDIN ZOTERO_ITEM CSL_CITATION {"citationID":"8p4ceX8l","properties":{"formattedCitation":"[13]","plainCitation":"[13]","noteIndex":0},"citationItems":[{"id":66,"uris":["http://zotero.org/users/11272034/items/ZZUM76HK"],"itemData":{"id":66,"type":"article-journal","abstract":"Financial news has been proven to be a crucial factor which causes fluctuations in stock prices. However, previous studies heavily relied on analyzing shallow features and ignored the structural relation among words in a sentence. Several sentiment analysis studies have tried to point out the relationship between investors' reaction and news events. However, the sentiment dataset was usually constructed from the lingual dataset which is unrelated to the financial sector and led to poor performance. This paper proposes a novel framework to predict the directions of stock prices by using both financial news and sentiment dictionary. The original contributions of this paper include the proposal of a novel two-stream gated recurrent unit network and Stock2Vec-a sentiment word embedding trained on financial news dataset and Harvard IV-4. Two main experiments are conducted: the first experiment predicts S&amp;P 500 index stock price directions using the historical S&amp;P 500 prices and the articles crawled from Reuters and Bloomberg, and the second experiment forecasts the price trends of VN-index using VietStock news and stock prices from cophieu68. Results show that: 1) two-stream GRU outperforms state-of-the-art models; 2) Stock2Vec is more efficient in dealing with financial datasets; and 3) applying the model, a simulation scenario proves that our model is effective for the stock sector.","container-title":"IEEE Access","DOI":"10.1109/ACCESS.2018.2868970","ISSN":"2169-3536","note":"event-title: IEEE Access","page":"55392-55404","source":"IEEE Xplore","title":"Deep Learning Approach for Short-Term Stock Trends Prediction Based on Two-Stream Gated Recurrent Unit Network","volume":"6","author":[{"family":"Lien Minh","given":"Dang"},{"family":"Sadeghi-Niaraki","given":"Abolghasem"},{"family":"Huy","given":"Huynh Duc"},{"family":"Min","given":"Kyungbok"},{"family":"Moon","given":"Hyeonjoon"}],"issued":{"date-parts":[["2018"]]}}}],"schema":"https://github.com/citation-style-language/schema/raw/master/csl-citation.json"} </w:instrText>
      </w:r>
      <w:r w:rsidR="00D11F24">
        <w:rPr>
          <w:szCs w:val="26"/>
        </w:rPr>
        <w:fldChar w:fldCharType="separate"/>
      </w:r>
      <w:r w:rsidR="00D11F24" w:rsidRPr="00D11F24">
        <w:rPr>
          <w:rFonts w:cs="Times New Roman"/>
        </w:rPr>
        <w:t>[13]</w:t>
      </w:r>
      <w:r w:rsidR="00D11F24">
        <w:rPr>
          <w:szCs w:val="26"/>
        </w:rPr>
        <w:fldChar w:fldCharType="end"/>
      </w:r>
      <w:r w:rsidRPr="00997D56">
        <w:rPr>
          <w:szCs w:val="26"/>
        </w:rPr>
        <w:t>. Kết quả cho thấy GRU hai luồng hoạt động tốt hơn các mô hình tiên tiến nhất với độ chính xác tổng thể vượt trội là 66,32%.</w:t>
      </w:r>
      <w:r w:rsidR="00EE6674" w:rsidRPr="00997D56">
        <w:rPr>
          <w:szCs w:val="26"/>
        </w:rPr>
        <w:t xml:space="preserve"> Nhận</w:t>
      </w:r>
      <w:r w:rsidRPr="00997D56">
        <w:rPr>
          <w:szCs w:val="26"/>
        </w:rPr>
        <w:t xml:space="preserve"> thấy các mạng thần kinh Bayes có thể đưa ra những dự đoán hợp lý với khả năng định lượng không chắc chắn,</w:t>
      </w:r>
      <w:r w:rsidR="00393E0D" w:rsidRPr="00997D56">
        <w:rPr>
          <w:szCs w:val="26"/>
        </w:rPr>
        <w:t xml:space="preserve"> </w:t>
      </w:r>
      <w:r w:rsidRPr="00997D56">
        <w:rPr>
          <w:szCs w:val="26"/>
        </w:rPr>
        <w:t>Rohitash Chandra đã sử dụng các mạng lưới thần kinh Bayesian (BNNs) để dự báo giá cổ phiếu có tính biến động như trước và trong COVID-19</w:t>
      </w:r>
      <w:r w:rsidR="00A55DF3">
        <w:rPr>
          <w:szCs w:val="26"/>
        </w:rPr>
        <w:fldChar w:fldCharType="begin"/>
      </w:r>
      <w:r w:rsidR="00A55DF3">
        <w:rPr>
          <w:szCs w:val="26"/>
        </w:rPr>
        <w:instrText xml:space="preserve"> ADDIN ZOTERO_ITEM CSL_CITATION {"citationID":"CnlHX1JQ","properties":{"formattedCitation":"[14]","plainCitation":"[14]","noteIndex":0},"citationItems":[{"id":69,"uris":["http://zotero.org/users/11272034/items/VWH6S4LW"],"itemData":{"id":69,"type":"article-journal","abstract":"Recently, there has been much attention in the use of machine learning methods, particularly deep learning for stock price prediction. A major limitation of conventional deep learning is uncertainty quantification in predictions which affect investor confidence. Bayesian neural networks feature Bayesian inference for providing inference (training) of model parameters that provides a rigorous methodology for uncertainty quantification in predictions. Markov Chain Monte Carlo (MCMC) sampling methods have been prominent in implementing inference of Bayesian neural networks; however certain limitations existed due to a large number of parameters and the need for better computational resources. Recently, there has been much progress in the area of Bayesian neural networks given the use of Langevin gradients with parallel tempering MCMC that can be implemented in a parallel computing environment. The COVID-19 pandemic had a drastic impact in the world economy and stock markets given different levels of lockdowns due to rise and fall of daily infections. It is important to investigate the performance of related forecasting models during the COVID-19 pandemic given the volatility in stock markets. In this paper, we use novel Bayesian neural networks for multi-step-ahead stock price forecasting before and during COVID-19. We also investigate if the pre-COVID-19 datasets are useful of modelling stock price forecasting during COVID-19. Our results indicate due to high volatility in the stock-price during COVID-19, it is more challenging to provide forecasting. However, we found that Bayesian neural networks could provide reasonable predictions with uncertainty quantification despite high market volatility during the first peak of the COVID-19 pandemic.","container-title":"PLOS ONE","DOI":"10.1371/journal.pone.0253217","ISSN":"1932-6203","issue":"7","journalAbbreviation":"PLOS ONE","language":"en","note":"publisher: Public Library of Science","page":"e0253217","source":"PLoS Journals","title":"Bayesian neural networks for stock price forecasting before and during COVID-19 pandemic","volume":"16","author":[{"family":"Chandra","given":"Rohitash"},{"family":"He","given":"Yixuan"}],"issued":{"date-parts":[["2021"]],"season":"thg 7"}}}],"schema":"https://github.com/citation-style-language/schema/raw/master/csl-citation.json"} </w:instrText>
      </w:r>
      <w:r w:rsidR="00A55DF3">
        <w:rPr>
          <w:szCs w:val="26"/>
        </w:rPr>
        <w:fldChar w:fldCharType="separate"/>
      </w:r>
      <w:r w:rsidR="00A55DF3" w:rsidRPr="00A55DF3">
        <w:rPr>
          <w:rFonts w:cs="Times New Roman"/>
        </w:rPr>
        <w:t>[14]</w:t>
      </w:r>
      <w:r w:rsidR="00A55DF3">
        <w:rPr>
          <w:szCs w:val="26"/>
        </w:rPr>
        <w:fldChar w:fldCharType="end"/>
      </w:r>
      <w:r w:rsidR="00CB1E4B" w:rsidRPr="00997D56">
        <w:rPr>
          <w:szCs w:val="26"/>
        </w:rPr>
        <w:t>.</w:t>
      </w:r>
      <w:r w:rsidR="00393E0D" w:rsidRPr="00997D56">
        <w:rPr>
          <w:szCs w:val="26"/>
        </w:rPr>
        <w:t xml:space="preserve"> </w:t>
      </w:r>
      <w:r w:rsidRPr="00997D56">
        <w:rPr>
          <w:szCs w:val="26"/>
        </w:rPr>
        <w:t>Kết quả trong thời kỳ đại dịch COVID-19 cho thấy rằng sự bất định trong giá cổ phiếu cao hơn nhiều do sự biến động mạnh trong giá cổ phiếu. Sau khi huấn luyện mô hình bằng cách thêm phần dữ liệu với đặc tính biến động cao (trong thời kỳ đại dịch COVID-19), độ chính xác dự đoán của mô hình được cải thiện đáng kể.</w:t>
      </w:r>
    </w:p>
    <w:p w14:paraId="608F9878" w14:textId="77777777" w:rsidR="00EE6674" w:rsidRPr="00997D56" w:rsidRDefault="00EE6674" w:rsidP="00E04FAA">
      <w:pPr>
        <w:rPr>
          <w:szCs w:val="26"/>
        </w:rPr>
      </w:pPr>
    </w:p>
    <w:p w14:paraId="484945F1" w14:textId="77777777" w:rsidR="00EE6674" w:rsidRPr="00997D56" w:rsidRDefault="00EE6674" w:rsidP="00E04FAA">
      <w:pPr>
        <w:rPr>
          <w:szCs w:val="26"/>
        </w:rPr>
      </w:pPr>
    </w:p>
    <w:p w14:paraId="126CD402" w14:textId="77777777" w:rsidR="00EE6674" w:rsidRPr="00997D56" w:rsidRDefault="00EE6674" w:rsidP="00E04FAA">
      <w:pPr>
        <w:rPr>
          <w:szCs w:val="26"/>
        </w:rPr>
      </w:pPr>
    </w:p>
    <w:p w14:paraId="583FD683" w14:textId="77777777" w:rsidR="00EE6674" w:rsidRPr="00997D56" w:rsidRDefault="00EE6674" w:rsidP="00E04FAA">
      <w:pPr>
        <w:rPr>
          <w:szCs w:val="26"/>
        </w:rPr>
      </w:pPr>
    </w:p>
    <w:p w14:paraId="5C368878" w14:textId="77777777" w:rsidR="00F0148A" w:rsidRPr="00997D56" w:rsidRDefault="00F0148A" w:rsidP="00E04FAA">
      <w:pPr>
        <w:rPr>
          <w:szCs w:val="26"/>
        </w:rPr>
      </w:pPr>
    </w:p>
    <w:p w14:paraId="54A069B2" w14:textId="0A9F5FD6" w:rsidR="00E82A4F" w:rsidRPr="00B81438" w:rsidRDefault="003606A4" w:rsidP="00E04FAA">
      <w:pPr>
        <w:pStyle w:val="Heading1"/>
        <w:rPr>
          <w:sz w:val="26"/>
          <w:szCs w:val="26"/>
        </w:rPr>
      </w:pPr>
      <w:bookmarkStart w:id="14" w:name="_Toc138175823"/>
      <w:r w:rsidRPr="00B81438">
        <w:rPr>
          <w:sz w:val="26"/>
          <w:szCs w:val="26"/>
        </w:rPr>
        <w:lastRenderedPageBreak/>
        <w:t>DỮ LIỆU</w:t>
      </w:r>
      <w:bookmarkEnd w:id="14"/>
    </w:p>
    <w:p w14:paraId="7F4BCFFD" w14:textId="1F5FF817" w:rsidR="008558CE" w:rsidRPr="00997D56" w:rsidRDefault="008558CE" w:rsidP="00E04FAA">
      <w:pPr>
        <w:pStyle w:val="Heading2"/>
        <w:rPr>
          <w:szCs w:val="26"/>
        </w:rPr>
      </w:pPr>
      <w:bookmarkStart w:id="15" w:name="_Toc138175824"/>
      <w:r w:rsidRPr="00997D56">
        <w:rPr>
          <w:szCs w:val="26"/>
        </w:rPr>
        <w:t>Tổng quan dữ liệu</w:t>
      </w:r>
      <w:bookmarkEnd w:id="15"/>
    </w:p>
    <w:p w14:paraId="3D3D4FF1" w14:textId="72425E7A" w:rsidR="008558CE" w:rsidRPr="00997D56" w:rsidRDefault="008558CE" w:rsidP="00E04FAA">
      <w:pPr>
        <w:ind w:firstLine="567"/>
        <w:rPr>
          <w:szCs w:val="26"/>
        </w:rPr>
      </w:pPr>
      <w:r w:rsidRPr="00997D56">
        <w:rPr>
          <w:szCs w:val="26"/>
        </w:rPr>
        <w:t>Bộ dữ liệu được sử dụng trong bài nghiên cứu dựa trên giá cổ phiếu của 3 ngân hàng hàng đầu Việt Nam là BIDV (BID)</w:t>
      </w:r>
      <w:r w:rsidR="00D21A06" w:rsidRPr="00997D56">
        <w:rPr>
          <w:rStyle w:val="FootnoteReference"/>
          <w:szCs w:val="26"/>
        </w:rPr>
        <w:footnoteReference w:id="2"/>
      </w:r>
      <w:r w:rsidR="000240C0" w:rsidRPr="00997D56">
        <w:rPr>
          <w:szCs w:val="26"/>
        </w:rPr>
        <w:t>,</w:t>
      </w:r>
      <w:r w:rsidR="0035504B" w:rsidRPr="00997D56">
        <w:rPr>
          <w:szCs w:val="26"/>
        </w:rPr>
        <w:t xml:space="preserve"> </w:t>
      </w:r>
      <w:r w:rsidRPr="00997D56">
        <w:rPr>
          <w:szCs w:val="26"/>
        </w:rPr>
        <w:t>Vietcombank (VCB)</w:t>
      </w:r>
      <w:r w:rsidR="00682B84" w:rsidRPr="00997D56">
        <w:rPr>
          <w:rStyle w:val="FootnoteReference"/>
          <w:szCs w:val="26"/>
        </w:rPr>
        <w:footnoteReference w:id="3"/>
      </w:r>
      <w:r w:rsidRPr="00997D56">
        <w:rPr>
          <w:szCs w:val="26"/>
        </w:rPr>
        <w:t>,</w:t>
      </w:r>
      <w:r w:rsidR="0035504B" w:rsidRPr="00997D56">
        <w:rPr>
          <w:szCs w:val="26"/>
        </w:rPr>
        <w:t xml:space="preserve"> </w:t>
      </w:r>
      <w:r w:rsidRPr="00997D56">
        <w:rPr>
          <w:szCs w:val="26"/>
        </w:rPr>
        <w:t>Sacombank</w:t>
      </w:r>
      <w:r w:rsidR="00CB1E4B" w:rsidRPr="00997D56">
        <w:rPr>
          <w:szCs w:val="26"/>
        </w:rPr>
        <w:t xml:space="preserve"> </w:t>
      </w:r>
      <w:r w:rsidRPr="00997D56">
        <w:rPr>
          <w:szCs w:val="26"/>
        </w:rPr>
        <w:t>(STB)</w:t>
      </w:r>
      <w:r w:rsidR="005E5FE4" w:rsidRPr="00997D56">
        <w:rPr>
          <w:rStyle w:val="FootnoteReference"/>
          <w:szCs w:val="26"/>
        </w:rPr>
        <w:footnoteReference w:id="4"/>
      </w:r>
      <w:r w:rsidR="003B6974" w:rsidRPr="00997D56">
        <w:rPr>
          <w:szCs w:val="26"/>
        </w:rPr>
        <w:t xml:space="preserve"> </w:t>
      </w:r>
      <w:r w:rsidRPr="00997D56">
        <w:rPr>
          <w:szCs w:val="26"/>
        </w:rPr>
        <w:t xml:space="preserve"> được thu thập từ trang Investing. Dữ liệu được lấy từ ngày 01/01/2019 đến hết ngày 16/06/2023, đơn vị của dữ liệu tính theo ngày. Dữ liệu sẽ được chia thành 3 tập train, test, validate theo tỉ lệ 6-3-1, 7-2-1, 8-1-1 để đánh giá mô hình. </w:t>
      </w:r>
    </w:p>
    <w:tbl>
      <w:tblPr>
        <w:tblStyle w:val="TableGrid"/>
        <w:tblW w:w="0" w:type="auto"/>
        <w:tblLook w:val="04A0" w:firstRow="1" w:lastRow="0" w:firstColumn="1" w:lastColumn="0" w:noHBand="0" w:noVBand="1"/>
      </w:tblPr>
      <w:tblGrid>
        <w:gridCol w:w="2337"/>
        <w:gridCol w:w="2337"/>
        <w:gridCol w:w="2338"/>
        <w:gridCol w:w="2338"/>
      </w:tblGrid>
      <w:tr w:rsidR="001A6D0F" w:rsidRPr="00B81438" w14:paraId="7CB5EE57" w14:textId="77777777">
        <w:tc>
          <w:tcPr>
            <w:tcW w:w="2337" w:type="dxa"/>
            <w:vAlign w:val="center"/>
          </w:tcPr>
          <w:p w14:paraId="2DC5B957" w14:textId="77777777" w:rsidR="001A6D0F" w:rsidRPr="00997D56" w:rsidRDefault="001A6D0F" w:rsidP="00E04FAA">
            <w:pPr>
              <w:rPr>
                <w:szCs w:val="26"/>
              </w:rPr>
            </w:pPr>
          </w:p>
        </w:tc>
        <w:tc>
          <w:tcPr>
            <w:tcW w:w="2337" w:type="dxa"/>
            <w:vAlign w:val="center"/>
          </w:tcPr>
          <w:p w14:paraId="15641B98" w14:textId="2B3BB4D3" w:rsidR="001A6D0F" w:rsidRPr="00997D56" w:rsidRDefault="001A6D0F" w:rsidP="00E04FAA">
            <w:pPr>
              <w:jc w:val="center"/>
              <w:rPr>
                <w:szCs w:val="26"/>
              </w:rPr>
            </w:pPr>
            <w:r w:rsidRPr="00997D56">
              <w:rPr>
                <w:b/>
                <w:szCs w:val="26"/>
              </w:rPr>
              <w:t>VCB</w:t>
            </w:r>
          </w:p>
        </w:tc>
        <w:tc>
          <w:tcPr>
            <w:tcW w:w="2338" w:type="dxa"/>
            <w:vAlign w:val="center"/>
          </w:tcPr>
          <w:p w14:paraId="3C8359A8" w14:textId="2C94C890" w:rsidR="001A6D0F" w:rsidRPr="00997D56" w:rsidRDefault="001A6D0F" w:rsidP="00E04FAA">
            <w:pPr>
              <w:jc w:val="center"/>
              <w:rPr>
                <w:szCs w:val="26"/>
              </w:rPr>
            </w:pPr>
            <w:r w:rsidRPr="00997D56">
              <w:rPr>
                <w:b/>
                <w:szCs w:val="26"/>
              </w:rPr>
              <w:t>BID</w:t>
            </w:r>
          </w:p>
        </w:tc>
        <w:tc>
          <w:tcPr>
            <w:tcW w:w="2338" w:type="dxa"/>
            <w:vAlign w:val="center"/>
          </w:tcPr>
          <w:p w14:paraId="161347CB" w14:textId="62DF01D8" w:rsidR="001A6D0F" w:rsidRPr="00997D56" w:rsidRDefault="001A6D0F" w:rsidP="00E04FAA">
            <w:pPr>
              <w:jc w:val="center"/>
              <w:rPr>
                <w:szCs w:val="26"/>
              </w:rPr>
            </w:pPr>
            <w:r w:rsidRPr="00997D56">
              <w:rPr>
                <w:b/>
                <w:szCs w:val="26"/>
              </w:rPr>
              <w:t>STB</w:t>
            </w:r>
          </w:p>
        </w:tc>
      </w:tr>
      <w:tr w:rsidR="001A6D0F" w:rsidRPr="00B81438" w14:paraId="26CA57D5" w14:textId="77777777">
        <w:tc>
          <w:tcPr>
            <w:tcW w:w="2337" w:type="dxa"/>
            <w:vAlign w:val="center"/>
          </w:tcPr>
          <w:p w14:paraId="6A857744" w14:textId="2056AAE4" w:rsidR="001A6D0F" w:rsidRPr="00997D56" w:rsidRDefault="001A6D0F" w:rsidP="00E04FAA">
            <w:pPr>
              <w:rPr>
                <w:szCs w:val="26"/>
              </w:rPr>
            </w:pPr>
            <w:r w:rsidRPr="00997D56">
              <w:rPr>
                <w:b/>
                <w:szCs w:val="26"/>
              </w:rPr>
              <w:t>Số lượng mẫu</w:t>
            </w:r>
          </w:p>
        </w:tc>
        <w:tc>
          <w:tcPr>
            <w:tcW w:w="2337" w:type="dxa"/>
            <w:vAlign w:val="center"/>
          </w:tcPr>
          <w:p w14:paraId="1D3D48B1" w14:textId="37E6A420" w:rsidR="001A6D0F" w:rsidRPr="00997D56" w:rsidRDefault="001A6D0F" w:rsidP="00E04FAA">
            <w:pPr>
              <w:jc w:val="left"/>
              <w:rPr>
                <w:szCs w:val="26"/>
              </w:rPr>
            </w:pPr>
            <w:r w:rsidRPr="00997D56">
              <w:rPr>
                <w:szCs w:val="26"/>
              </w:rPr>
              <w:t>1112</w:t>
            </w:r>
          </w:p>
        </w:tc>
        <w:tc>
          <w:tcPr>
            <w:tcW w:w="2338" w:type="dxa"/>
            <w:vAlign w:val="center"/>
          </w:tcPr>
          <w:p w14:paraId="531A71BC" w14:textId="26333B6A" w:rsidR="001A6D0F" w:rsidRPr="00997D56" w:rsidRDefault="001A6D0F" w:rsidP="00E04FAA">
            <w:pPr>
              <w:jc w:val="left"/>
              <w:rPr>
                <w:szCs w:val="26"/>
              </w:rPr>
            </w:pPr>
            <w:r w:rsidRPr="00997D56">
              <w:rPr>
                <w:szCs w:val="26"/>
              </w:rPr>
              <w:t>1112</w:t>
            </w:r>
          </w:p>
        </w:tc>
        <w:tc>
          <w:tcPr>
            <w:tcW w:w="2338" w:type="dxa"/>
            <w:vAlign w:val="center"/>
          </w:tcPr>
          <w:p w14:paraId="388A256B" w14:textId="167B188B" w:rsidR="001A6D0F" w:rsidRPr="00997D56" w:rsidRDefault="001A6D0F" w:rsidP="00E04FAA">
            <w:pPr>
              <w:jc w:val="left"/>
              <w:rPr>
                <w:szCs w:val="26"/>
              </w:rPr>
            </w:pPr>
            <w:r w:rsidRPr="00997D56">
              <w:rPr>
                <w:szCs w:val="26"/>
              </w:rPr>
              <w:t>1112</w:t>
            </w:r>
          </w:p>
        </w:tc>
      </w:tr>
      <w:tr w:rsidR="001A6D0F" w:rsidRPr="00B81438" w14:paraId="05D17C5B" w14:textId="77777777">
        <w:tc>
          <w:tcPr>
            <w:tcW w:w="2337" w:type="dxa"/>
            <w:vAlign w:val="center"/>
          </w:tcPr>
          <w:p w14:paraId="3B9857AD" w14:textId="0B694778" w:rsidR="001A6D0F" w:rsidRPr="00997D56" w:rsidRDefault="001A6D0F" w:rsidP="00E04FAA">
            <w:pPr>
              <w:rPr>
                <w:szCs w:val="26"/>
              </w:rPr>
            </w:pPr>
            <w:r w:rsidRPr="00997D56">
              <w:rPr>
                <w:b/>
                <w:szCs w:val="26"/>
              </w:rPr>
              <w:t>Trung bình</w:t>
            </w:r>
          </w:p>
        </w:tc>
        <w:tc>
          <w:tcPr>
            <w:tcW w:w="2337" w:type="dxa"/>
            <w:vAlign w:val="center"/>
          </w:tcPr>
          <w:p w14:paraId="5E6864C2" w14:textId="60E77832" w:rsidR="001A6D0F" w:rsidRPr="00997D56" w:rsidRDefault="001A6D0F" w:rsidP="00E04FAA">
            <w:pPr>
              <w:jc w:val="left"/>
              <w:rPr>
                <w:szCs w:val="26"/>
              </w:rPr>
            </w:pPr>
            <w:r w:rsidRPr="00997D56">
              <w:rPr>
                <w:szCs w:val="26"/>
              </w:rPr>
              <w:t>71385.06</w:t>
            </w:r>
          </w:p>
        </w:tc>
        <w:tc>
          <w:tcPr>
            <w:tcW w:w="2338" w:type="dxa"/>
            <w:vAlign w:val="center"/>
          </w:tcPr>
          <w:p w14:paraId="65EE494E" w14:textId="2AFAF972" w:rsidR="001A6D0F" w:rsidRPr="00997D56" w:rsidRDefault="001A6D0F" w:rsidP="00E04FAA">
            <w:pPr>
              <w:jc w:val="left"/>
              <w:rPr>
                <w:szCs w:val="26"/>
              </w:rPr>
            </w:pPr>
            <w:r w:rsidRPr="00997D56">
              <w:rPr>
                <w:szCs w:val="26"/>
              </w:rPr>
              <w:t>34190.49</w:t>
            </w:r>
          </w:p>
        </w:tc>
        <w:tc>
          <w:tcPr>
            <w:tcW w:w="2338" w:type="dxa"/>
            <w:vAlign w:val="center"/>
          </w:tcPr>
          <w:p w14:paraId="017F2595" w14:textId="794057BD" w:rsidR="001A6D0F" w:rsidRPr="00997D56" w:rsidRDefault="001A6D0F" w:rsidP="00E04FAA">
            <w:pPr>
              <w:jc w:val="left"/>
              <w:rPr>
                <w:szCs w:val="26"/>
              </w:rPr>
            </w:pPr>
            <w:r w:rsidRPr="00997D56">
              <w:rPr>
                <w:szCs w:val="26"/>
              </w:rPr>
              <w:t>19091.30</w:t>
            </w:r>
          </w:p>
        </w:tc>
      </w:tr>
      <w:tr w:rsidR="001A6D0F" w:rsidRPr="00B81438" w14:paraId="01B0D51B" w14:textId="77777777">
        <w:tc>
          <w:tcPr>
            <w:tcW w:w="2337" w:type="dxa"/>
            <w:vAlign w:val="center"/>
          </w:tcPr>
          <w:p w14:paraId="509C5D84" w14:textId="3472D8E2" w:rsidR="001A6D0F" w:rsidRPr="00997D56" w:rsidRDefault="001A6D0F" w:rsidP="00E04FAA">
            <w:pPr>
              <w:rPr>
                <w:szCs w:val="26"/>
              </w:rPr>
            </w:pPr>
            <w:r w:rsidRPr="00997D56">
              <w:rPr>
                <w:b/>
                <w:szCs w:val="26"/>
              </w:rPr>
              <w:t>Trung vị</w:t>
            </w:r>
          </w:p>
        </w:tc>
        <w:tc>
          <w:tcPr>
            <w:tcW w:w="2337" w:type="dxa"/>
            <w:vAlign w:val="center"/>
          </w:tcPr>
          <w:p w14:paraId="19BC679B" w14:textId="34F72D3F" w:rsidR="001A6D0F" w:rsidRPr="00997D56" w:rsidRDefault="001A6D0F" w:rsidP="00E04FAA">
            <w:pPr>
              <w:jc w:val="left"/>
              <w:rPr>
                <w:szCs w:val="26"/>
              </w:rPr>
            </w:pPr>
            <w:r w:rsidRPr="00997D56">
              <w:rPr>
                <w:szCs w:val="26"/>
              </w:rPr>
              <w:t>73967.5</w:t>
            </w:r>
          </w:p>
        </w:tc>
        <w:tc>
          <w:tcPr>
            <w:tcW w:w="2338" w:type="dxa"/>
            <w:vAlign w:val="center"/>
          </w:tcPr>
          <w:p w14:paraId="6BDF66F2" w14:textId="098F86E2" w:rsidR="001A6D0F" w:rsidRPr="00997D56" w:rsidRDefault="001A6D0F" w:rsidP="00E04FAA">
            <w:pPr>
              <w:jc w:val="left"/>
              <w:rPr>
                <w:szCs w:val="26"/>
              </w:rPr>
            </w:pPr>
            <w:r w:rsidRPr="00997D56">
              <w:rPr>
                <w:szCs w:val="26"/>
              </w:rPr>
              <w:t>33319.2</w:t>
            </w:r>
          </w:p>
        </w:tc>
        <w:tc>
          <w:tcPr>
            <w:tcW w:w="2338" w:type="dxa"/>
            <w:vAlign w:val="center"/>
          </w:tcPr>
          <w:p w14:paraId="747D303F" w14:textId="62363A08" w:rsidR="001A6D0F" w:rsidRPr="00997D56" w:rsidRDefault="001A6D0F" w:rsidP="00E04FAA">
            <w:pPr>
              <w:jc w:val="left"/>
              <w:rPr>
                <w:szCs w:val="26"/>
              </w:rPr>
            </w:pPr>
            <w:r w:rsidRPr="00997D56">
              <w:rPr>
                <w:szCs w:val="26"/>
              </w:rPr>
              <w:t>18425.0</w:t>
            </w:r>
          </w:p>
        </w:tc>
      </w:tr>
      <w:tr w:rsidR="001A6D0F" w:rsidRPr="00B81438" w14:paraId="1B79A7F6" w14:textId="77777777">
        <w:tc>
          <w:tcPr>
            <w:tcW w:w="2337" w:type="dxa"/>
            <w:vAlign w:val="center"/>
          </w:tcPr>
          <w:p w14:paraId="77EC15CB" w14:textId="555D2C02" w:rsidR="001A6D0F" w:rsidRPr="00997D56" w:rsidRDefault="001A6D0F" w:rsidP="00E04FAA">
            <w:pPr>
              <w:rPr>
                <w:szCs w:val="26"/>
              </w:rPr>
            </w:pPr>
            <w:r w:rsidRPr="00997D56">
              <w:rPr>
                <w:b/>
                <w:szCs w:val="26"/>
              </w:rPr>
              <w:t>Mode</w:t>
            </w:r>
          </w:p>
        </w:tc>
        <w:tc>
          <w:tcPr>
            <w:tcW w:w="2337" w:type="dxa"/>
            <w:vAlign w:val="center"/>
          </w:tcPr>
          <w:p w14:paraId="370CF44D" w14:textId="726E202A" w:rsidR="001A6D0F" w:rsidRPr="00997D56" w:rsidRDefault="001A6D0F" w:rsidP="00E04FAA">
            <w:pPr>
              <w:jc w:val="left"/>
              <w:rPr>
                <w:szCs w:val="26"/>
              </w:rPr>
            </w:pPr>
            <w:r w:rsidRPr="00997D56">
              <w:rPr>
                <w:szCs w:val="26"/>
              </w:rPr>
              <w:t>63738.0, 75096.0</w:t>
            </w:r>
          </w:p>
        </w:tc>
        <w:tc>
          <w:tcPr>
            <w:tcW w:w="2338" w:type="dxa"/>
            <w:vAlign w:val="center"/>
          </w:tcPr>
          <w:p w14:paraId="0704F994" w14:textId="05D4EA7D" w:rsidR="001A6D0F" w:rsidRPr="00997D56" w:rsidRDefault="001A6D0F" w:rsidP="00E04FAA">
            <w:pPr>
              <w:jc w:val="left"/>
              <w:rPr>
                <w:szCs w:val="26"/>
              </w:rPr>
            </w:pPr>
            <w:r w:rsidRPr="00997D56">
              <w:rPr>
                <w:szCs w:val="26"/>
              </w:rPr>
              <w:t>39000.0</w:t>
            </w:r>
          </w:p>
        </w:tc>
        <w:tc>
          <w:tcPr>
            <w:tcW w:w="2338" w:type="dxa"/>
            <w:vAlign w:val="center"/>
          </w:tcPr>
          <w:p w14:paraId="64E760CE" w14:textId="5434815F" w:rsidR="001A6D0F" w:rsidRPr="00997D56" w:rsidRDefault="001A6D0F" w:rsidP="00E04FAA">
            <w:pPr>
              <w:jc w:val="left"/>
              <w:rPr>
                <w:szCs w:val="26"/>
              </w:rPr>
            </w:pPr>
            <w:r w:rsidRPr="00997D56">
              <w:rPr>
                <w:szCs w:val="26"/>
              </w:rPr>
              <w:t>11300.0</w:t>
            </w:r>
          </w:p>
        </w:tc>
      </w:tr>
      <w:tr w:rsidR="001A6D0F" w:rsidRPr="00B81438" w14:paraId="7D20AA26" w14:textId="77777777">
        <w:tc>
          <w:tcPr>
            <w:tcW w:w="2337" w:type="dxa"/>
            <w:vAlign w:val="center"/>
          </w:tcPr>
          <w:p w14:paraId="252D5C24" w14:textId="7D53E9AE" w:rsidR="001A6D0F" w:rsidRPr="00997D56" w:rsidRDefault="001A6D0F" w:rsidP="00E04FAA">
            <w:pPr>
              <w:rPr>
                <w:szCs w:val="26"/>
              </w:rPr>
            </w:pPr>
            <w:r w:rsidRPr="00997D56">
              <w:rPr>
                <w:b/>
                <w:szCs w:val="26"/>
              </w:rPr>
              <w:t>Cực tiểu</w:t>
            </w:r>
          </w:p>
        </w:tc>
        <w:tc>
          <w:tcPr>
            <w:tcW w:w="2337" w:type="dxa"/>
            <w:vAlign w:val="center"/>
          </w:tcPr>
          <w:p w14:paraId="58348766" w14:textId="1738C60E" w:rsidR="001A6D0F" w:rsidRPr="00997D56" w:rsidRDefault="001A6D0F" w:rsidP="00E04FAA">
            <w:pPr>
              <w:jc w:val="left"/>
              <w:rPr>
                <w:szCs w:val="26"/>
              </w:rPr>
            </w:pPr>
            <w:r w:rsidRPr="00997D56">
              <w:rPr>
                <w:szCs w:val="26"/>
              </w:rPr>
              <w:t>41161.0</w:t>
            </w:r>
          </w:p>
        </w:tc>
        <w:tc>
          <w:tcPr>
            <w:tcW w:w="2338" w:type="dxa"/>
            <w:vAlign w:val="center"/>
          </w:tcPr>
          <w:p w14:paraId="723B4857" w14:textId="7812B4B7" w:rsidR="001A6D0F" w:rsidRPr="00997D56" w:rsidRDefault="001A6D0F" w:rsidP="00E04FAA">
            <w:pPr>
              <w:jc w:val="left"/>
              <w:rPr>
                <w:szCs w:val="26"/>
              </w:rPr>
            </w:pPr>
            <w:r w:rsidRPr="00997D56">
              <w:rPr>
                <w:szCs w:val="26"/>
              </w:rPr>
              <w:t>23419.5</w:t>
            </w:r>
          </w:p>
        </w:tc>
        <w:tc>
          <w:tcPr>
            <w:tcW w:w="2338" w:type="dxa"/>
            <w:vAlign w:val="center"/>
          </w:tcPr>
          <w:p w14:paraId="67532E36" w14:textId="00ABC213" w:rsidR="001A6D0F" w:rsidRPr="00997D56" w:rsidRDefault="001A6D0F" w:rsidP="00E04FAA">
            <w:pPr>
              <w:jc w:val="left"/>
              <w:rPr>
                <w:szCs w:val="26"/>
              </w:rPr>
            </w:pPr>
            <w:r w:rsidRPr="00997D56">
              <w:rPr>
                <w:szCs w:val="26"/>
              </w:rPr>
              <w:t>7300.0</w:t>
            </w:r>
          </w:p>
        </w:tc>
      </w:tr>
      <w:tr w:rsidR="001A6D0F" w:rsidRPr="00B81438" w14:paraId="6B16B119" w14:textId="77777777">
        <w:tc>
          <w:tcPr>
            <w:tcW w:w="2337" w:type="dxa"/>
            <w:vAlign w:val="center"/>
          </w:tcPr>
          <w:p w14:paraId="692C8085" w14:textId="1BFC89A0" w:rsidR="001A6D0F" w:rsidRPr="00997D56" w:rsidRDefault="001A6D0F" w:rsidP="00E04FAA">
            <w:pPr>
              <w:rPr>
                <w:szCs w:val="26"/>
              </w:rPr>
            </w:pPr>
            <w:r w:rsidRPr="00997D56">
              <w:rPr>
                <w:b/>
                <w:szCs w:val="26"/>
              </w:rPr>
              <w:t>25%</w:t>
            </w:r>
          </w:p>
        </w:tc>
        <w:tc>
          <w:tcPr>
            <w:tcW w:w="2337" w:type="dxa"/>
            <w:vAlign w:val="center"/>
          </w:tcPr>
          <w:p w14:paraId="6B4B4CF3" w14:textId="53BAF099" w:rsidR="001A6D0F" w:rsidRPr="00997D56" w:rsidRDefault="001A6D0F" w:rsidP="00E04FAA">
            <w:pPr>
              <w:jc w:val="left"/>
              <w:rPr>
                <w:szCs w:val="26"/>
              </w:rPr>
            </w:pPr>
            <w:r w:rsidRPr="00997D56">
              <w:rPr>
                <w:szCs w:val="26"/>
              </w:rPr>
              <w:t>63584.0</w:t>
            </w:r>
          </w:p>
        </w:tc>
        <w:tc>
          <w:tcPr>
            <w:tcW w:w="2338" w:type="dxa"/>
            <w:vAlign w:val="center"/>
          </w:tcPr>
          <w:p w14:paraId="42D3EFED" w14:textId="45ACFAF1" w:rsidR="001A6D0F" w:rsidRPr="00997D56" w:rsidRDefault="001A6D0F" w:rsidP="00E04FAA">
            <w:pPr>
              <w:jc w:val="left"/>
              <w:rPr>
                <w:szCs w:val="26"/>
              </w:rPr>
            </w:pPr>
            <w:r w:rsidRPr="00997D56">
              <w:rPr>
                <w:szCs w:val="26"/>
              </w:rPr>
              <w:t>30683.53</w:t>
            </w:r>
          </w:p>
        </w:tc>
        <w:tc>
          <w:tcPr>
            <w:tcW w:w="2338" w:type="dxa"/>
            <w:vAlign w:val="center"/>
          </w:tcPr>
          <w:p w14:paraId="57A8356E" w14:textId="1823D5D5" w:rsidR="001A6D0F" w:rsidRPr="00997D56" w:rsidRDefault="001A6D0F" w:rsidP="00E04FAA">
            <w:pPr>
              <w:jc w:val="left"/>
              <w:rPr>
                <w:szCs w:val="26"/>
              </w:rPr>
            </w:pPr>
            <w:r w:rsidRPr="00997D56">
              <w:rPr>
                <w:szCs w:val="26"/>
              </w:rPr>
              <w:t>11450.0</w:t>
            </w:r>
          </w:p>
        </w:tc>
      </w:tr>
      <w:tr w:rsidR="001A6D0F" w:rsidRPr="00B81438" w14:paraId="6BDC2927" w14:textId="77777777">
        <w:tc>
          <w:tcPr>
            <w:tcW w:w="2337" w:type="dxa"/>
            <w:vAlign w:val="center"/>
          </w:tcPr>
          <w:p w14:paraId="6094FAC0" w14:textId="350733FD" w:rsidR="001A6D0F" w:rsidRPr="00997D56" w:rsidRDefault="001A6D0F" w:rsidP="00E04FAA">
            <w:pPr>
              <w:rPr>
                <w:szCs w:val="26"/>
              </w:rPr>
            </w:pPr>
            <w:r w:rsidRPr="00997D56">
              <w:rPr>
                <w:b/>
                <w:szCs w:val="26"/>
              </w:rPr>
              <w:t>50%</w:t>
            </w:r>
          </w:p>
        </w:tc>
        <w:tc>
          <w:tcPr>
            <w:tcW w:w="2337" w:type="dxa"/>
            <w:vAlign w:val="center"/>
          </w:tcPr>
          <w:p w14:paraId="4E647C87" w14:textId="6CE12A3D" w:rsidR="001A6D0F" w:rsidRPr="00997D56" w:rsidRDefault="001A6D0F" w:rsidP="00E04FAA">
            <w:pPr>
              <w:jc w:val="left"/>
              <w:rPr>
                <w:szCs w:val="26"/>
              </w:rPr>
            </w:pPr>
            <w:r w:rsidRPr="00997D56">
              <w:rPr>
                <w:szCs w:val="26"/>
              </w:rPr>
              <w:t>73967.5</w:t>
            </w:r>
          </w:p>
        </w:tc>
        <w:tc>
          <w:tcPr>
            <w:tcW w:w="2338" w:type="dxa"/>
            <w:vAlign w:val="center"/>
          </w:tcPr>
          <w:p w14:paraId="000A2CA6" w14:textId="151E4C37" w:rsidR="001A6D0F" w:rsidRPr="00997D56" w:rsidRDefault="001A6D0F" w:rsidP="00E04FAA">
            <w:pPr>
              <w:jc w:val="left"/>
              <w:rPr>
                <w:szCs w:val="26"/>
              </w:rPr>
            </w:pPr>
            <w:r w:rsidRPr="00997D56">
              <w:rPr>
                <w:szCs w:val="26"/>
              </w:rPr>
              <w:t>33319.2</w:t>
            </w:r>
          </w:p>
        </w:tc>
        <w:tc>
          <w:tcPr>
            <w:tcW w:w="2338" w:type="dxa"/>
            <w:vAlign w:val="center"/>
          </w:tcPr>
          <w:p w14:paraId="215F9B79" w14:textId="465E9CBE" w:rsidR="001A6D0F" w:rsidRPr="00997D56" w:rsidRDefault="001A6D0F" w:rsidP="00E04FAA">
            <w:pPr>
              <w:jc w:val="left"/>
              <w:rPr>
                <w:szCs w:val="26"/>
              </w:rPr>
            </w:pPr>
            <w:r w:rsidRPr="00997D56">
              <w:rPr>
                <w:szCs w:val="26"/>
              </w:rPr>
              <w:t>18425.0</w:t>
            </w:r>
          </w:p>
        </w:tc>
      </w:tr>
      <w:tr w:rsidR="001A6D0F" w:rsidRPr="00B81438" w14:paraId="269DCA26" w14:textId="77777777">
        <w:tc>
          <w:tcPr>
            <w:tcW w:w="2337" w:type="dxa"/>
            <w:vAlign w:val="center"/>
          </w:tcPr>
          <w:p w14:paraId="507AE706" w14:textId="2D5770CF" w:rsidR="001A6D0F" w:rsidRPr="00997D56" w:rsidRDefault="001A6D0F" w:rsidP="00E04FAA">
            <w:pPr>
              <w:rPr>
                <w:szCs w:val="26"/>
              </w:rPr>
            </w:pPr>
            <w:r w:rsidRPr="00997D56">
              <w:rPr>
                <w:b/>
                <w:szCs w:val="26"/>
              </w:rPr>
              <w:t>75%</w:t>
            </w:r>
          </w:p>
        </w:tc>
        <w:tc>
          <w:tcPr>
            <w:tcW w:w="2337" w:type="dxa"/>
            <w:vAlign w:val="center"/>
          </w:tcPr>
          <w:p w14:paraId="15FDBC8E" w14:textId="17E8606F" w:rsidR="001A6D0F" w:rsidRPr="00997D56" w:rsidRDefault="001A6D0F" w:rsidP="00E04FAA">
            <w:pPr>
              <w:jc w:val="left"/>
              <w:rPr>
                <w:szCs w:val="26"/>
              </w:rPr>
            </w:pPr>
            <w:r w:rsidRPr="00997D56">
              <w:rPr>
                <w:szCs w:val="26"/>
              </w:rPr>
              <w:t>79225.0</w:t>
            </w:r>
          </w:p>
        </w:tc>
        <w:tc>
          <w:tcPr>
            <w:tcW w:w="2338" w:type="dxa"/>
            <w:vAlign w:val="center"/>
          </w:tcPr>
          <w:p w14:paraId="4237523A" w14:textId="48C85040" w:rsidR="001A6D0F" w:rsidRPr="00997D56" w:rsidRDefault="001A6D0F" w:rsidP="00E04FAA">
            <w:pPr>
              <w:jc w:val="left"/>
              <w:rPr>
                <w:szCs w:val="26"/>
              </w:rPr>
            </w:pPr>
            <w:r w:rsidRPr="00997D56">
              <w:rPr>
                <w:szCs w:val="26"/>
              </w:rPr>
              <w:t>37909.5</w:t>
            </w:r>
          </w:p>
        </w:tc>
        <w:tc>
          <w:tcPr>
            <w:tcW w:w="2338" w:type="dxa"/>
            <w:vAlign w:val="center"/>
          </w:tcPr>
          <w:p w14:paraId="5F5A4F37" w14:textId="47BB7D7E" w:rsidR="001A6D0F" w:rsidRPr="00997D56" w:rsidRDefault="001A6D0F" w:rsidP="00E04FAA">
            <w:pPr>
              <w:jc w:val="left"/>
              <w:rPr>
                <w:szCs w:val="26"/>
              </w:rPr>
            </w:pPr>
            <w:r w:rsidRPr="00997D56">
              <w:rPr>
                <w:szCs w:val="26"/>
              </w:rPr>
              <w:t>26000.0</w:t>
            </w:r>
          </w:p>
        </w:tc>
      </w:tr>
      <w:tr w:rsidR="001A6D0F" w:rsidRPr="00B81438" w14:paraId="342CBD49" w14:textId="77777777">
        <w:tc>
          <w:tcPr>
            <w:tcW w:w="2337" w:type="dxa"/>
            <w:vAlign w:val="center"/>
          </w:tcPr>
          <w:p w14:paraId="18673D7D" w14:textId="7ECA273B" w:rsidR="001A6D0F" w:rsidRPr="00997D56" w:rsidRDefault="001A6D0F" w:rsidP="00E04FAA">
            <w:pPr>
              <w:rPr>
                <w:szCs w:val="26"/>
              </w:rPr>
            </w:pPr>
            <w:r w:rsidRPr="00997D56">
              <w:rPr>
                <w:b/>
                <w:szCs w:val="26"/>
              </w:rPr>
              <w:t>Cực đại</w:t>
            </w:r>
          </w:p>
        </w:tc>
        <w:tc>
          <w:tcPr>
            <w:tcW w:w="2337" w:type="dxa"/>
            <w:vAlign w:val="center"/>
          </w:tcPr>
          <w:p w14:paraId="4BAE9EA1" w14:textId="2C50082F" w:rsidR="001A6D0F" w:rsidRPr="00997D56" w:rsidRDefault="001A6D0F" w:rsidP="00E04FAA">
            <w:pPr>
              <w:jc w:val="left"/>
              <w:rPr>
                <w:szCs w:val="26"/>
              </w:rPr>
            </w:pPr>
            <w:r w:rsidRPr="00997D56">
              <w:rPr>
                <w:szCs w:val="26"/>
              </w:rPr>
              <w:t>105000.0</w:t>
            </w:r>
          </w:p>
        </w:tc>
        <w:tc>
          <w:tcPr>
            <w:tcW w:w="2338" w:type="dxa"/>
            <w:vAlign w:val="center"/>
          </w:tcPr>
          <w:p w14:paraId="05086580" w14:textId="1556AF65" w:rsidR="001A6D0F" w:rsidRPr="00997D56" w:rsidRDefault="001A6D0F" w:rsidP="00E04FAA">
            <w:pPr>
              <w:jc w:val="left"/>
              <w:rPr>
                <w:szCs w:val="26"/>
              </w:rPr>
            </w:pPr>
            <w:r w:rsidRPr="00997D56">
              <w:rPr>
                <w:szCs w:val="26"/>
              </w:rPr>
              <w:t>49000.0</w:t>
            </w:r>
          </w:p>
        </w:tc>
        <w:tc>
          <w:tcPr>
            <w:tcW w:w="2338" w:type="dxa"/>
            <w:vAlign w:val="center"/>
          </w:tcPr>
          <w:p w14:paraId="2E2A9F44" w14:textId="399371A2" w:rsidR="001A6D0F" w:rsidRPr="00997D56" w:rsidRDefault="001A6D0F" w:rsidP="00E04FAA">
            <w:pPr>
              <w:jc w:val="left"/>
              <w:rPr>
                <w:szCs w:val="26"/>
              </w:rPr>
            </w:pPr>
            <w:r w:rsidRPr="00997D56">
              <w:rPr>
                <w:szCs w:val="26"/>
              </w:rPr>
              <w:t>35850.0</w:t>
            </w:r>
          </w:p>
        </w:tc>
      </w:tr>
      <w:tr w:rsidR="001A6D0F" w:rsidRPr="00B81438" w14:paraId="5B45E5CD" w14:textId="77777777">
        <w:tc>
          <w:tcPr>
            <w:tcW w:w="2337" w:type="dxa"/>
            <w:vAlign w:val="center"/>
          </w:tcPr>
          <w:p w14:paraId="3A9B1A94" w14:textId="687B39AD" w:rsidR="001A6D0F" w:rsidRPr="00997D56" w:rsidRDefault="001A6D0F" w:rsidP="00E04FAA">
            <w:pPr>
              <w:rPr>
                <w:szCs w:val="26"/>
              </w:rPr>
            </w:pPr>
            <w:r w:rsidRPr="00997D56">
              <w:rPr>
                <w:b/>
                <w:szCs w:val="26"/>
              </w:rPr>
              <w:t>Độ lệch chuẩn</w:t>
            </w:r>
          </w:p>
        </w:tc>
        <w:tc>
          <w:tcPr>
            <w:tcW w:w="2337" w:type="dxa"/>
            <w:vAlign w:val="center"/>
          </w:tcPr>
          <w:p w14:paraId="6B5768AB" w14:textId="5A609C47" w:rsidR="001A6D0F" w:rsidRPr="00997D56" w:rsidRDefault="001A6D0F" w:rsidP="00E04FAA">
            <w:pPr>
              <w:jc w:val="left"/>
              <w:rPr>
                <w:szCs w:val="26"/>
              </w:rPr>
            </w:pPr>
            <w:r w:rsidRPr="00997D56">
              <w:rPr>
                <w:szCs w:val="26"/>
              </w:rPr>
              <w:t>12609.78</w:t>
            </w:r>
          </w:p>
        </w:tc>
        <w:tc>
          <w:tcPr>
            <w:tcW w:w="2338" w:type="dxa"/>
            <w:vAlign w:val="center"/>
          </w:tcPr>
          <w:p w14:paraId="13575E36" w14:textId="4758485A" w:rsidR="001A6D0F" w:rsidRPr="00997D56" w:rsidRDefault="001A6D0F" w:rsidP="00E04FAA">
            <w:pPr>
              <w:jc w:val="left"/>
              <w:rPr>
                <w:szCs w:val="26"/>
              </w:rPr>
            </w:pPr>
            <w:r w:rsidRPr="00997D56">
              <w:rPr>
                <w:szCs w:val="26"/>
              </w:rPr>
              <w:t>5913.40</w:t>
            </w:r>
          </w:p>
        </w:tc>
        <w:tc>
          <w:tcPr>
            <w:tcW w:w="2338" w:type="dxa"/>
            <w:vAlign w:val="center"/>
          </w:tcPr>
          <w:p w14:paraId="19C5FB49" w14:textId="20DC8881" w:rsidR="001A6D0F" w:rsidRPr="00997D56" w:rsidRDefault="001A6D0F" w:rsidP="00E04FAA">
            <w:pPr>
              <w:jc w:val="left"/>
              <w:rPr>
                <w:szCs w:val="26"/>
              </w:rPr>
            </w:pPr>
            <w:r w:rsidRPr="00997D56">
              <w:rPr>
                <w:szCs w:val="26"/>
              </w:rPr>
              <w:t>7789.38</w:t>
            </w:r>
          </w:p>
        </w:tc>
      </w:tr>
      <w:tr w:rsidR="001A6D0F" w:rsidRPr="00B81438" w14:paraId="32A53AF3" w14:textId="77777777">
        <w:tc>
          <w:tcPr>
            <w:tcW w:w="2337" w:type="dxa"/>
            <w:vAlign w:val="center"/>
          </w:tcPr>
          <w:p w14:paraId="48892898" w14:textId="476D6E3E" w:rsidR="001A6D0F" w:rsidRPr="00997D56" w:rsidRDefault="001A6D0F" w:rsidP="00E04FAA">
            <w:pPr>
              <w:rPr>
                <w:szCs w:val="26"/>
              </w:rPr>
            </w:pPr>
            <w:r w:rsidRPr="00997D56">
              <w:rPr>
                <w:b/>
                <w:szCs w:val="26"/>
              </w:rPr>
              <w:t>Phương sai</w:t>
            </w:r>
          </w:p>
        </w:tc>
        <w:tc>
          <w:tcPr>
            <w:tcW w:w="2337" w:type="dxa"/>
            <w:vAlign w:val="center"/>
          </w:tcPr>
          <w:p w14:paraId="50E739EB" w14:textId="4C2B0EE6" w:rsidR="001A6D0F" w:rsidRPr="00997D56" w:rsidRDefault="001A6D0F" w:rsidP="00E04FAA">
            <w:pPr>
              <w:jc w:val="left"/>
              <w:rPr>
                <w:szCs w:val="26"/>
              </w:rPr>
            </w:pPr>
            <w:r w:rsidRPr="00997D56">
              <w:rPr>
                <w:szCs w:val="26"/>
              </w:rPr>
              <w:t>159006470.64</w:t>
            </w:r>
          </w:p>
        </w:tc>
        <w:tc>
          <w:tcPr>
            <w:tcW w:w="2338" w:type="dxa"/>
            <w:vAlign w:val="center"/>
          </w:tcPr>
          <w:p w14:paraId="51A5D006" w14:textId="2AE7673F" w:rsidR="001A6D0F" w:rsidRPr="00997D56" w:rsidRDefault="001A6D0F" w:rsidP="00E04FAA">
            <w:pPr>
              <w:jc w:val="left"/>
              <w:rPr>
                <w:szCs w:val="26"/>
              </w:rPr>
            </w:pPr>
            <w:r w:rsidRPr="00997D56">
              <w:rPr>
                <w:szCs w:val="26"/>
              </w:rPr>
              <w:t>34968326.22</w:t>
            </w:r>
          </w:p>
        </w:tc>
        <w:tc>
          <w:tcPr>
            <w:tcW w:w="2338" w:type="dxa"/>
            <w:vAlign w:val="center"/>
          </w:tcPr>
          <w:p w14:paraId="612A6658" w14:textId="0A709FA0" w:rsidR="001A6D0F" w:rsidRPr="00997D56" w:rsidRDefault="001A6D0F" w:rsidP="00E04FAA">
            <w:pPr>
              <w:jc w:val="left"/>
              <w:rPr>
                <w:szCs w:val="26"/>
              </w:rPr>
            </w:pPr>
            <w:r w:rsidRPr="00997D56">
              <w:rPr>
                <w:szCs w:val="26"/>
              </w:rPr>
              <w:t>60674561.30</w:t>
            </w:r>
          </w:p>
        </w:tc>
      </w:tr>
      <w:tr w:rsidR="001A6D0F" w:rsidRPr="00B81438" w14:paraId="18B077B8" w14:textId="77777777">
        <w:tc>
          <w:tcPr>
            <w:tcW w:w="2337" w:type="dxa"/>
            <w:vAlign w:val="center"/>
          </w:tcPr>
          <w:p w14:paraId="5EB996C3" w14:textId="1DA87865" w:rsidR="001A6D0F" w:rsidRPr="00997D56" w:rsidRDefault="001A6D0F" w:rsidP="00E04FAA">
            <w:pPr>
              <w:rPr>
                <w:szCs w:val="26"/>
              </w:rPr>
            </w:pPr>
            <w:r w:rsidRPr="00997D56">
              <w:rPr>
                <w:b/>
                <w:szCs w:val="26"/>
              </w:rPr>
              <w:t>Hệ số biến thiên</w:t>
            </w:r>
          </w:p>
        </w:tc>
        <w:tc>
          <w:tcPr>
            <w:tcW w:w="2337" w:type="dxa"/>
            <w:vAlign w:val="center"/>
          </w:tcPr>
          <w:p w14:paraId="10D993E7" w14:textId="631F882A" w:rsidR="001A6D0F" w:rsidRPr="00997D56" w:rsidRDefault="001A6D0F" w:rsidP="00E04FAA">
            <w:pPr>
              <w:jc w:val="left"/>
              <w:rPr>
                <w:szCs w:val="26"/>
              </w:rPr>
            </w:pPr>
            <w:r w:rsidRPr="00997D56">
              <w:rPr>
                <w:szCs w:val="26"/>
              </w:rPr>
              <w:t>0.18</w:t>
            </w:r>
          </w:p>
        </w:tc>
        <w:tc>
          <w:tcPr>
            <w:tcW w:w="2338" w:type="dxa"/>
            <w:vAlign w:val="center"/>
          </w:tcPr>
          <w:p w14:paraId="060BCF53" w14:textId="4BB7AC6B" w:rsidR="001A6D0F" w:rsidRPr="00997D56" w:rsidRDefault="001A6D0F" w:rsidP="00E04FAA">
            <w:pPr>
              <w:jc w:val="left"/>
              <w:rPr>
                <w:szCs w:val="26"/>
              </w:rPr>
            </w:pPr>
            <w:r w:rsidRPr="00997D56">
              <w:rPr>
                <w:szCs w:val="26"/>
              </w:rPr>
              <w:t>0.17</w:t>
            </w:r>
          </w:p>
        </w:tc>
        <w:tc>
          <w:tcPr>
            <w:tcW w:w="2338" w:type="dxa"/>
            <w:vAlign w:val="center"/>
          </w:tcPr>
          <w:p w14:paraId="0E1D64CB" w14:textId="605E53B2" w:rsidR="001A6D0F" w:rsidRPr="00997D56" w:rsidRDefault="001A6D0F" w:rsidP="00E04FAA">
            <w:pPr>
              <w:jc w:val="left"/>
              <w:rPr>
                <w:szCs w:val="26"/>
              </w:rPr>
            </w:pPr>
            <w:r w:rsidRPr="00997D56">
              <w:rPr>
                <w:szCs w:val="26"/>
              </w:rPr>
              <w:t>0.41</w:t>
            </w:r>
          </w:p>
        </w:tc>
      </w:tr>
      <w:tr w:rsidR="001A6D0F" w:rsidRPr="00B81438" w14:paraId="77675C08" w14:textId="77777777">
        <w:tc>
          <w:tcPr>
            <w:tcW w:w="2337" w:type="dxa"/>
            <w:vAlign w:val="center"/>
          </w:tcPr>
          <w:p w14:paraId="0F0A2B2A" w14:textId="1DBDB0CD" w:rsidR="001A6D0F" w:rsidRPr="00997D56" w:rsidRDefault="001A6D0F" w:rsidP="00E04FAA">
            <w:pPr>
              <w:rPr>
                <w:szCs w:val="26"/>
              </w:rPr>
            </w:pPr>
            <w:r w:rsidRPr="00997D56">
              <w:rPr>
                <w:b/>
                <w:szCs w:val="26"/>
              </w:rPr>
              <w:t>Khoảng biến thiên</w:t>
            </w:r>
          </w:p>
        </w:tc>
        <w:tc>
          <w:tcPr>
            <w:tcW w:w="2337" w:type="dxa"/>
            <w:vAlign w:val="center"/>
          </w:tcPr>
          <w:p w14:paraId="1426A215" w14:textId="113479D9" w:rsidR="001A6D0F" w:rsidRPr="00997D56" w:rsidRDefault="001A6D0F" w:rsidP="00E04FAA">
            <w:pPr>
              <w:jc w:val="left"/>
              <w:rPr>
                <w:szCs w:val="26"/>
              </w:rPr>
            </w:pPr>
            <w:r w:rsidRPr="00997D56">
              <w:rPr>
                <w:szCs w:val="26"/>
              </w:rPr>
              <w:t>63839.0</w:t>
            </w:r>
          </w:p>
        </w:tc>
        <w:tc>
          <w:tcPr>
            <w:tcW w:w="2338" w:type="dxa"/>
            <w:vAlign w:val="center"/>
          </w:tcPr>
          <w:p w14:paraId="2924BF78" w14:textId="2533375A" w:rsidR="001A6D0F" w:rsidRPr="00997D56" w:rsidRDefault="001A6D0F" w:rsidP="00E04FAA">
            <w:pPr>
              <w:jc w:val="left"/>
              <w:rPr>
                <w:szCs w:val="26"/>
              </w:rPr>
            </w:pPr>
            <w:r w:rsidRPr="00997D56">
              <w:rPr>
                <w:szCs w:val="26"/>
              </w:rPr>
              <w:t>25580.5</w:t>
            </w:r>
          </w:p>
        </w:tc>
        <w:tc>
          <w:tcPr>
            <w:tcW w:w="2338" w:type="dxa"/>
            <w:vAlign w:val="center"/>
          </w:tcPr>
          <w:p w14:paraId="01D22F25" w14:textId="38DF300B" w:rsidR="001A6D0F" w:rsidRPr="00997D56" w:rsidRDefault="001A6D0F" w:rsidP="00E04FAA">
            <w:pPr>
              <w:jc w:val="left"/>
              <w:rPr>
                <w:szCs w:val="26"/>
              </w:rPr>
            </w:pPr>
            <w:r w:rsidRPr="00997D56">
              <w:rPr>
                <w:szCs w:val="26"/>
              </w:rPr>
              <w:t>28550.0</w:t>
            </w:r>
          </w:p>
        </w:tc>
      </w:tr>
      <w:tr w:rsidR="001A6D0F" w:rsidRPr="00B81438" w14:paraId="0948CFBD" w14:textId="77777777">
        <w:tc>
          <w:tcPr>
            <w:tcW w:w="2337" w:type="dxa"/>
            <w:vAlign w:val="center"/>
          </w:tcPr>
          <w:p w14:paraId="4356D62F" w14:textId="6542E040" w:rsidR="001A6D0F" w:rsidRPr="00997D56" w:rsidRDefault="001A6D0F" w:rsidP="00E04FAA">
            <w:pPr>
              <w:rPr>
                <w:szCs w:val="26"/>
              </w:rPr>
            </w:pPr>
            <w:r w:rsidRPr="00997D56">
              <w:rPr>
                <w:b/>
                <w:szCs w:val="26"/>
              </w:rPr>
              <w:t>Skewness</w:t>
            </w:r>
          </w:p>
        </w:tc>
        <w:tc>
          <w:tcPr>
            <w:tcW w:w="2337" w:type="dxa"/>
            <w:vAlign w:val="center"/>
          </w:tcPr>
          <w:p w14:paraId="75639353" w14:textId="51A1D150" w:rsidR="001A6D0F" w:rsidRPr="00997D56" w:rsidRDefault="001A6D0F" w:rsidP="00E04FAA">
            <w:pPr>
              <w:jc w:val="left"/>
              <w:rPr>
                <w:szCs w:val="26"/>
              </w:rPr>
            </w:pPr>
            <w:r w:rsidRPr="00997D56">
              <w:rPr>
                <w:szCs w:val="26"/>
              </w:rPr>
              <w:t>-0.22</w:t>
            </w:r>
          </w:p>
        </w:tc>
        <w:tc>
          <w:tcPr>
            <w:tcW w:w="2338" w:type="dxa"/>
            <w:vAlign w:val="center"/>
          </w:tcPr>
          <w:p w14:paraId="0817D795" w14:textId="47E7D0A4" w:rsidR="001A6D0F" w:rsidRPr="00997D56" w:rsidRDefault="001A6D0F" w:rsidP="00E04FAA">
            <w:pPr>
              <w:jc w:val="left"/>
              <w:rPr>
                <w:szCs w:val="26"/>
              </w:rPr>
            </w:pPr>
            <w:r w:rsidRPr="00997D56">
              <w:rPr>
                <w:szCs w:val="26"/>
              </w:rPr>
              <w:t>0.40</w:t>
            </w:r>
          </w:p>
        </w:tc>
        <w:tc>
          <w:tcPr>
            <w:tcW w:w="2338" w:type="dxa"/>
            <w:vAlign w:val="center"/>
          </w:tcPr>
          <w:p w14:paraId="15B62F7F" w14:textId="233BF09B" w:rsidR="001A6D0F" w:rsidRPr="00997D56" w:rsidRDefault="001A6D0F" w:rsidP="00E04FAA">
            <w:pPr>
              <w:jc w:val="left"/>
              <w:rPr>
                <w:szCs w:val="26"/>
              </w:rPr>
            </w:pPr>
            <w:r w:rsidRPr="00997D56">
              <w:rPr>
                <w:szCs w:val="26"/>
              </w:rPr>
              <w:t>0.28</w:t>
            </w:r>
          </w:p>
        </w:tc>
      </w:tr>
      <w:tr w:rsidR="001A6D0F" w:rsidRPr="00B81438" w14:paraId="56B86A9E" w14:textId="77777777">
        <w:tc>
          <w:tcPr>
            <w:tcW w:w="2337" w:type="dxa"/>
            <w:vAlign w:val="center"/>
          </w:tcPr>
          <w:p w14:paraId="773273F2" w14:textId="4D8A39A8" w:rsidR="001A6D0F" w:rsidRPr="00997D56" w:rsidRDefault="001A6D0F" w:rsidP="00E04FAA">
            <w:pPr>
              <w:rPr>
                <w:szCs w:val="26"/>
              </w:rPr>
            </w:pPr>
            <w:r w:rsidRPr="00997D56">
              <w:rPr>
                <w:b/>
                <w:szCs w:val="26"/>
              </w:rPr>
              <w:t>Kurtosis</w:t>
            </w:r>
          </w:p>
        </w:tc>
        <w:tc>
          <w:tcPr>
            <w:tcW w:w="2337" w:type="dxa"/>
            <w:vAlign w:val="center"/>
          </w:tcPr>
          <w:p w14:paraId="659707E4" w14:textId="4AD2C995" w:rsidR="001A6D0F" w:rsidRPr="00997D56" w:rsidRDefault="001A6D0F" w:rsidP="00E04FAA">
            <w:pPr>
              <w:jc w:val="left"/>
              <w:rPr>
                <w:szCs w:val="26"/>
              </w:rPr>
            </w:pPr>
            <w:r w:rsidRPr="00997D56">
              <w:rPr>
                <w:szCs w:val="26"/>
              </w:rPr>
              <w:t>-0.37</w:t>
            </w:r>
          </w:p>
        </w:tc>
        <w:tc>
          <w:tcPr>
            <w:tcW w:w="2338" w:type="dxa"/>
            <w:vAlign w:val="center"/>
          </w:tcPr>
          <w:p w14:paraId="6E16B521" w14:textId="138C3405" w:rsidR="001A6D0F" w:rsidRPr="00997D56" w:rsidRDefault="001A6D0F" w:rsidP="00E04FAA">
            <w:pPr>
              <w:jc w:val="left"/>
              <w:rPr>
                <w:szCs w:val="26"/>
              </w:rPr>
            </w:pPr>
            <w:r w:rsidRPr="00997D56">
              <w:rPr>
                <w:szCs w:val="26"/>
              </w:rPr>
              <w:t>-0.49</w:t>
            </w:r>
          </w:p>
        </w:tc>
        <w:tc>
          <w:tcPr>
            <w:tcW w:w="2338" w:type="dxa"/>
            <w:vAlign w:val="center"/>
          </w:tcPr>
          <w:p w14:paraId="782FA420" w14:textId="04B463F5" w:rsidR="001A6D0F" w:rsidRPr="00997D56" w:rsidRDefault="001A6D0F" w:rsidP="00E04FAA">
            <w:pPr>
              <w:keepNext/>
              <w:jc w:val="left"/>
              <w:rPr>
                <w:szCs w:val="26"/>
              </w:rPr>
            </w:pPr>
            <w:r w:rsidRPr="00997D56">
              <w:rPr>
                <w:szCs w:val="26"/>
              </w:rPr>
              <w:t>-1.36</w:t>
            </w:r>
          </w:p>
        </w:tc>
      </w:tr>
    </w:tbl>
    <w:p w14:paraId="07834190" w14:textId="066C34B0" w:rsidR="00B71246" w:rsidRPr="00B81438" w:rsidRDefault="00EE6674" w:rsidP="007827DE">
      <w:pPr>
        <w:pStyle w:val="Caption"/>
      </w:pPr>
      <w:bookmarkStart w:id="16" w:name="_Toc138175869"/>
      <w:r w:rsidRPr="00B81438">
        <w:t xml:space="preserve">Bảng </w:t>
      </w:r>
      <w:fldSimple w:instr=" STYLEREF 1 \s ">
        <w:r w:rsidRPr="00B81438">
          <w:t>3</w:t>
        </w:r>
      </w:fldSimple>
      <w:r w:rsidRPr="00B81438">
        <w:t>.</w:t>
      </w:r>
      <w:fldSimple w:instr=" SEQ Bảng \* ARABIC \s 1 ">
        <w:r w:rsidRPr="00B81438">
          <w:t>1</w:t>
        </w:r>
      </w:fldSimple>
      <w:r w:rsidRPr="00B81438">
        <w:t>. Bảng thống kê mô tả dữ liệu.</w:t>
      </w:r>
      <w:bookmarkEnd w:id="16"/>
    </w:p>
    <w:p w14:paraId="5257C990" w14:textId="77777777" w:rsidR="005D12F6" w:rsidRPr="00B81438" w:rsidRDefault="005D12F6" w:rsidP="005D12F6">
      <w:pPr>
        <w:rPr>
          <w:szCs w:val="26"/>
        </w:rPr>
      </w:pPr>
    </w:p>
    <w:p w14:paraId="0136AF4E" w14:textId="52016E09" w:rsidR="005F5161" w:rsidRPr="00997D56" w:rsidRDefault="00953BDD" w:rsidP="00E04FAA">
      <w:pPr>
        <w:pStyle w:val="ListParagraph"/>
        <w:numPr>
          <w:ilvl w:val="0"/>
          <w:numId w:val="17"/>
        </w:numPr>
        <w:rPr>
          <w:b/>
          <w:szCs w:val="26"/>
        </w:rPr>
      </w:pPr>
      <w:r w:rsidRPr="00997D56">
        <w:rPr>
          <w:b/>
          <w:szCs w:val="26"/>
        </w:rPr>
        <w:lastRenderedPageBreak/>
        <w:t>Boxplot</w:t>
      </w:r>
    </w:p>
    <w:p w14:paraId="7B0C1670" w14:textId="75AF0BAC" w:rsidR="00953BDD" w:rsidRPr="00997D56" w:rsidRDefault="00953BDD" w:rsidP="00E04FAA">
      <w:pPr>
        <w:pStyle w:val="ListParagraph"/>
        <w:numPr>
          <w:ilvl w:val="0"/>
          <w:numId w:val="21"/>
        </w:numPr>
        <w:rPr>
          <w:szCs w:val="26"/>
        </w:rPr>
      </w:pPr>
      <w:r w:rsidRPr="00997D56">
        <w:rPr>
          <w:szCs w:val="26"/>
        </w:rPr>
        <w:t>VCB</w:t>
      </w:r>
    </w:p>
    <w:p w14:paraId="7296FE3E" w14:textId="77777777" w:rsidR="00AF0298" w:rsidRPr="00997D56" w:rsidRDefault="003A439E" w:rsidP="00AF0298">
      <w:pPr>
        <w:keepNext/>
        <w:ind w:left="360"/>
        <w:jc w:val="center"/>
        <w:rPr>
          <w:szCs w:val="26"/>
        </w:rPr>
      </w:pPr>
      <w:r w:rsidRPr="00997D56">
        <w:rPr>
          <w:noProof/>
          <w:szCs w:val="26"/>
        </w:rPr>
        <w:drawing>
          <wp:inline distT="0" distB="0" distL="0" distR="0" wp14:anchorId="301DAA80" wp14:editId="17FF8AE8">
            <wp:extent cx="3628328" cy="2737982"/>
            <wp:effectExtent l="0" t="0" r="0" b="5715"/>
            <wp:docPr id="27190323" name="Picture 27190323" descr="A picture containing screenshot,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3663446" cy="2764483"/>
                    </a:xfrm>
                    <a:prstGeom prst="rect">
                      <a:avLst/>
                    </a:prstGeom>
                  </pic:spPr>
                </pic:pic>
              </a:graphicData>
            </a:graphic>
          </wp:inline>
        </w:drawing>
      </w:r>
    </w:p>
    <w:p w14:paraId="12D47862" w14:textId="4D8C7CB8" w:rsidR="003A439E" w:rsidRPr="00B81438" w:rsidRDefault="00AF0298" w:rsidP="007827DE">
      <w:pPr>
        <w:pStyle w:val="Caption"/>
      </w:pPr>
      <w:bookmarkStart w:id="17" w:name="_Toc138164864"/>
      <w:bookmarkStart w:id="18" w:name="_Toc138170746"/>
      <w:bookmarkStart w:id="19" w:name="_Toc138240570"/>
      <w:r w:rsidRPr="00B81438">
        <w:t xml:space="preserve">Hình </w:t>
      </w:r>
      <w:fldSimple w:instr=" STYLEREF 1 \s ">
        <w:r w:rsidR="0049610D" w:rsidRPr="00B81438">
          <w:t>3</w:t>
        </w:r>
      </w:fldSimple>
      <w:r w:rsidR="0049610D" w:rsidRPr="00B81438">
        <w:t>.</w:t>
      </w:r>
      <w:fldSimple w:instr=" SEQ Hình \* ARABIC \s 1 ">
        <w:r w:rsidR="0049610D" w:rsidRPr="00B81438">
          <w:t>1</w:t>
        </w:r>
      </w:fldSimple>
      <w:r w:rsidRPr="00B81438">
        <w:t>. Boxplot của bộ dữ liệu VCB.</w:t>
      </w:r>
      <w:bookmarkEnd w:id="17"/>
      <w:bookmarkEnd w:id="18"/>
      <w:bookmarkEnd w:id="19"/>
    </w:p>
    <w:p w14:paraId="63B0E249" w14:textId="54E8B9FA" w:rsidR="0066747C" w:rsidRPr="00997D56" w:rsidRDefault="0066747C" w:rsidP="00E04FAA">
      <w:pPr>
        <w:pStyle w:val="ListParagraph"/>
        <w:numPr>
          <w:ilvl w:val="0"/>
          <w:numId w:val="21"/>
        </w:numPr>
        <w:rPr>
          <w:szCs w:val="26"/>
        </w:rPr>
      </w:pPr>
      <w:r w:rsidRPr="00997D56">
        <w:rPr>
          <w:szCs w:val="26"/>
        </w:rPr>
        <w:t>BID</w:t>
      </w:r>
    </w:p>
    <w:p w14:paraId="6724E63C" w14:textId="77777777" w:rsidR="00AF0298" w:rsidRPr="00997D56" w:rsidRDefault="00052025" w:rsidP="00AF0298">
      <w:pPr>
        <w:keepNext/>
        <w:ind w:left="360"/>
        <w:jc w:val="center"/>
        <w:rPr>
          <w:szCs w:val="26"/>
        </w:rPr>
      </w:pPr>
      <w:r w:rsidRPr="00997D56">
        <w:rPr>
          <w:noProof/>
          <w:szCs w:val="26"/>
        </w:rPr>
        <w:drawing>
          <wp:inline distT="0" distB="0" distL="0" distR="0" wp14:anchorId="7A89EF3D" wp14:editId="44018ED0">
            <wp:extent cx="3589197" cy="2831781"/>
            <wp:effectExtent l="0" t="0" r="0" b="6985"/>
            <wp:docPr id="1459044604" name="Picture 1459044604" descr="A picture containing screenshot, text,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3618688" cy="2855049"/>
                    </a:xfrm>
                    <a:prstGeom prst="rect">
                      <a:avLst/>
                    </a:prstGeom>
                  </pic:spPr>
                </pic:pic>
              </a:graphicData>
            </a:graphic>
          </wp:inline>
        </w:drawing>
      </w:r>
    </w:p>
    <w:p w14:paraId="101360DE" w14:textId="561E7534" w:rsidR="0066747C" w:rsidRDefault="00AF0298" w:rsidP="007827DE">
      <w:pPr>
        <w:pStyle w:val="Caption"/>
      </w:pPr>
      <w:bookmarkStart w:id="20" w:name="_Toc138164865"/>
      <w:bookmarkStart w:id="21" w:name="_Toc138170747"/>
      <w:bookmarkStart w:id="22" w:name="_Toc138240571"/>
      <w:r w:rsidRPr="00B81438">
        <w:t xml:space="preserve">Hình </w:t>
      </w:r>
      <w:fldSimple w:instr=" STYLEREF 1 \s ">
        <w:r w:rsidR="0049610D" w:rsidRPr="00B81438">
          <w:t>3</w:t>
        </w:r>
      </w:fldSimple>
      <w:r w:rsidR="0049610D" w:rsidRPr="00B81438">
        <w:t>.</w:t>
      </w:r>
      <w:fldSimple w:instr=" SEQ Hình \* ARABIC \s 1 ">
        <w:r w:rsidR="0049610D" w:rsidRPr="00B81438">
          <w:t>2</w:t>
        </w:r>
      </w:fldSimple>
      <w:r w:rsidRPr="00B81438">
        <w:t>. Boxplot của bộ dữ liệu BID.</w:t>
      </w:r>
      <w:bookmarkEnd w:id="20"/>
      <w:bookmarkEnd w:id="21"/>
      <w:bookmarkEnd w:id="22"/>
    </w:p>
    <w:p w14:paraId="1DA067D6" w14:textId="77777777" w:rsidR="00B81438" w:rsidRDefault="00B81438" w:rsidP="00B81438"/>
    <w:p w14:paraId="2702EC7C" w14:textId="77777777" w:rsidR="00B81438" w:rsidRDefault="00B81438" w:rsidP="00B81438"/>
    <w:p w14:paraId="79C6428D" w14:textId="77777777" w:rsidR="00B81438" w:rsidRPr="00B81438" w:rsidRDefault="00B81438" w:rsidP="00B81438"/>
    <w:p w14:paraId="13DE3684" w14:textId="3918DEA6" w:rsidR="00052025" w:rsidRPr="00997D56" w:rsidRDefault="00052025" w:rsidP="00E04FAA">
      <w:pPr>
        <w:pStyle w:val="ListParagraph"/>
        <w:numPr>
          <w:ilvl w:val="0"/>
          <w:numId w:val="21"/>
        </w:numPr>
        <w:rPr>
          <w:szCs w:val="26"/>
        </w:rPr>
      </w:pPr>
      <w:r w:rsidRPr="00997D56">
        <w:rPr>
          <w:szCs w:val="26"/>
        </w:rPr>
        <w:lastRenderedPageBreak/>
        <w:t>STB</w:t>
      </w:r>
    </w:p>
    <w:p w14:paraId="2479D933" w14:textId="77777777" w:rsidR="00AF0298" w:rsidRPr="00997D56" w:rsidRDefault="00491C2A" w:rsidP="00AF0298">
      <w:pPr>
        <w:keepNext/>
        <w:ind w:left="360"/>
        <w:jc w:val="center"/>
        <w:rPr>
          <w:szCs w:val="26"/>
        </w:rPr>
      </w:pPr>
      <w:r w:rsidRPr="00997D56">
        <w:rPr>
          <w:noProof/>
          <w:szCs w:val="26"/>
        </w:rPr>
        <w:drawing>
          <wp:inline distT="0" distB="0" distL="0" distR="0" wp14:anchorId="662CB385" wp14:editId="1DFCEAF2">
            <wp:extent cx="4479925" cy="3483441"/>
            <wp:effectExtent l="0" t="0" r="0" b="3175"/>
            <wp:docPr id="747096366" name="Picture 747096366" descr="A picture containing text, screenshot, rectangl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4497476" cy="3497088"/>
                    </a:xfrm>
                    <a:prstGeom prst="rect">
                      <a:avLst/>
                    </a:prstGeom>
                  </pic:spPr>
                </pic:pic>
              </a:graphicData>
            </a:graphic>
          </wp:inline>
        </w:drawing>
      </w:r>
    </w:p>
    <w:p w14:paraId="0B0FE158" w14:textId="3A764480" w:rsidR="00052025" w:rsidRPr="00B81438" w:rsidRDefault="00AF0298" w:rsidP="007827DE">
      <w:pPr>
        <w:pStyle w:val="Caption"/>
      </w:pPr>
      <w:bookmarkStart w:id="23" w:name="_Toc138164866"/>
      <w:bookmarkStart w:id="24" w:name="_Toc138170748"/>
      <w:bookmarkStart w:id="25" w:name="_Toc138240572"/>
      <w:r w:rsidRPr="00B81438">
        <w:t xml:space="preserve">Hình </w:t>
      </w:r>
      <w:fldSimple w:instr=" STYLEREF 1 \s ">
        <w:r w:rsidR="0049610D" w:rsidRPr="00B81438">
          <w:rPr>
            <w:noProof/>
          </w:rPr>
          <w:t>3</w:t>
        </w:r>
      </w:fldSimple>
      <w:r w:rsidR="0049610D" w:rsidRPr="00B81438">
        <w:t>.</w:t>
      </w:r>
      <w:fldSimple w:instr=" SEQ Hình \* ARABIC \s 1 ">
        <w:r w:rsidR="0049610D" w:rsidRPr="00B81438">
          <w:rPr>
            <w:noProof/>
          </w:rPr>
          <w:t>3</w:t>
        </w:r>
      </w:fldSimple>
      <w:r w:rsidRPr="00B81438">
        <w:t>. Boxplot của bộ dữ liệu STB.</w:t>
      </w:r>
      <w:bookmarkEnd w:id="23"/>
      <w:bookmarkEnd w:id="24"/>
      <w:bookmarkEnd w:id="25"/>
    </w:p>
    <w:p w14:paraId="3FA214EF" w14:textId="6CFA500A" w:rsidR="00491C2A" w:rsidRPr="00997D56" w:rsidRDefault="00172790" w:rsidP="00E04FAA">
      <w:pPr>
        <w:pStyle w:val="ListParagraph"/>
        <w:numPr>
          <w:ilvl w:val="0"/>
          <w:numId w:val="17"/>
        </w:numPr>
        <w:rPr>
          <w:b/>
          <w:szCs w:val="26"/>
        </w:rPr>
      </w:pPr>
      <w:r w:rsidRPr="00997D56">
        <w:rPr>
          <w:b/>
          <w:szCs w:val="26"/>
        </w:rPr>
        <w:t>Histogram</w:t>
      </w:r>
    </w:p>
    <w:p w14:paraId="7F3CCCE9" w14:textId="61552D4D" w:rsidR="00172790" w:rsidRPr="00997D56" w:rsidRDefault="004C0C56" w:rsidP="002A790F">
      <w:pPr>
        <w:pStyle w:val="ListParagraph"/>
        <w:numPr>
          <w:ilvl w:val="0"/>
          <w:numId w:val="21"/>
        </w:numPr>
        <w:rPr>
          <w:szCs w:val="26"/>
        </w:rPr>
      </w:pPr>
      <w:r w:rsidRPr="00997D56">
        <w:rPr>
          <w:szCs w:val="26"/>
        </w:rPr>
        <w:t>VCB</w:t>
      </w:r>
    </w:p>
    <w:p w14:paraId="34C9491A" w14:textId="77777777" w:rsidR="00AF0298" w:rsidRPr="00997D56" w:rsidRDefault="003938D4" w:rsidP="00AF0298">
      <w:pPr>
        <w:keepNext/>
        <w:ind w:left="360"/>
        <w:jc w:val="center"/>
        <w:rPr>
          <w:szCs w:val="26"/>
        </w:rPr>
      </w:pPr>
      <w:r w:rsidRPr="00997D56">
        <w:rPr>
          <w:noProof/>
          <w:szCs w:val="26"/>
        </w:rPr>
        <w:drawing>
          <wp:inline distT="0" distB="0" distL="0" distR="0" wp14:anchorId="30C8FE6B" wp14:editId="18713979">
            <wp:extent cx="3158836" cy="2980515"/>
            <wp:effectExtent l="0" t="0" r="3810" b="0"/>
            <wp:docPr id="1590489002" name="Picture 1590489002"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3158836" cy="2980515"/>
                    </a:xfrm>
                    <a:prstGeom prst="rect">
                      <a:avLst/>
                    </a:prstGeom>
                  </pic:spPr>
                </pic:pic>
              </a:graphicData>
            </a:graphic>
          </wp:inline>
        </w:drawing>
      </w:r>
    </w:p>
    <w:p w14:paraId="1C213393" w14:textId="1ABBB1D6" w:rsidR="003938D4" w:rsidRPr="00B81438" w:rsidRDefault="00AF0298" w:rsidP="007827DE">
      <w:pPr>
        <w:pStyle w:val="Caption"/>
      </w:pPr>
      <w:bookmarkStart w:id="26" w:name="_Toc138164867"/>
      <w:bookmarkStart w:id="27" w:name="_Toc138170749"/>
      <w:bookmarkStart w:id="28" w:name="_Toc138240573"/>
      <w:r w:rsidRPr="00B81438">
        <w:t xml:space="preserve">Hình </w:t>
      </w:r>
      <w:fldSimple w:instr=" STYLEREF 1 \s ">
        <w:r w:rsidR="0049610D" w:rsidRPr="00B81438">
          <w:rPr>
            <w:noProof/>
          </w:rPr>
          <w:t>3</w:t>
        </w:r>
      </w:fldSimple>
      <w:r w:rsidR="0049610D" w:rsidRPr="00B81438">
        <w:t>.</w:t>
      </w:r>
      <w:fldSimple w:instr=" SEQ Hình \* ARABIC \s 1 ">
        <w:r w:rsidR="0049610D" w:rsidRPr="00B81438">
          <w:rPr>
            <w:noProof/>
          </w:rPr>
          <w:t>4</w:t>
        </w:r>
      </w:fldSimple>
      <w:r w:rsidRPr="00B81438">
        <w:t>. Histogram của bộ dữ liệu VCB.</w:t>
      </w:r>
      <w:bookmarkEnd w:id="26"/>
      <w:bookmarkEnd w:id="27"/>
      <w:bookmarkEnd w:id="28"/>
    </w:p>
    <w:p w14:paraId="3129B055" w14:textId="41C35A46" w:rsidR="00CC0A96" w:rsidRPr="00997D56" w:rsidRDefault="003938D4" w:rsidP="00BB46CE">
      <w:pPr>
        <w:pStyle w:val="ListParagraph"/>
        <w:numPr>
          <w:ilvl w:val="0"/>
          <w:numId w:val="21"/>
        </w:numPr>
        <w:rPr>
          <w:szCs w:val="26"/>
        </w:rPr>
      </w:pPr>
      <w:r w:rsidRPr="00997D56">
        <w:rPr>
          <w:szCs w:val="26"/>
        </w:rPr>
        <w:lastRenderedPageBreak/>
        <w:t>BID</w:t>
      </w:r>
    </w:p>
    <w:p w14:paraId="6FC492EB" w14:textId="77777777" w:rsidR="00BB46CE" w:rsidRPr="00997D56" w:rsidRDefault="00C34220" w:rsidP="00BB46CE">
      <w:pPr>
        <w:keepNext/>
        <w:jc w:val="center"/>
        <w:rPr>
          <w:szCs w:val="26"/>
        </w:rPr>
      </w:pPr>
      <w:r w:rsidRPr="00997D56">
        <w:rPr>
          <w:noProof/>
          <w:szCs w:val="26"/>
        </w:rPr>
        <w:drawing>
          <wp:inline distT="0" distB="0" distL="0" distR="0" wp14:anchorId="0C303D3B" wp14:editId="1C8A1ED7">
            <wp:extent cx="3941619" cy="3480525"/>
            <wp:effectExtent l="0" t="0" r="1905" b="5715"/>
            <wp:docPr id="2077589857" name="Picture 2077589857"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89857" name="Picture 1" descr="A picture containing text, screenshot, diagram, font&#10;&#10;Description automatically generated"/>
                    <pic:cNvPicPr/>
                  </pic:nvPicPr>
                  <pic:blipFill>
                    <a:blip r:embed="rId16"/>
                    <a:stretch>
                      <a:fillRect/>
                    </a:stretch>
                  </pic:blipFill>
                  <pic:spPr>
                    <a:xfrm>
                      <a:off x="0" y="0"/>
                      <a:ext cx="3949393" cy="3487390"/>
                    </a:xfrm>
                    <a:prstGeom prst="rect">
                      <a:avLst/>
                    </a:prstGeom>
                  </pic:spPr>
                </pic:pic>
              </a:graphicData>
            </a:graphic>
          </wp:inline>
        </w:drawing>
      </w:r>
    </w:p>
    <w:p w14:paraId="175DF22A" w14:textId="6C3A426C" w:rsidR="003938D4" w:rsidRPr="00B81438" w:rsidRDefault="00BB46CE" w:rsidP="007827DE">
      <w:pPr>
        <w:pStyle w:val="Caption"/>
      </w:pPr>
      <w:bookmarkStart w:id="29" w:name="_Toc138164868"/>
      <w:bookmarkStart w:id="30" w:name="_Toc138170750"/>
      <w:bookmarkStart w:id="31" w:name="_Toc138240574"/>
      <w:r w:rsidRPr="00B81438">
        <w:t xml:space="preserve">Hình </w:t>
      </w:r>
      <w:fldSimple w:instr=" STYLEREF 1 \s ">
        <w:r w:rsidR="0049610D" w:rsidRPr="00B81438">
          <w:t>3</w:t>
        </w:r>
      </w:fldSimple>
      <w:r w:rsidR="0049610D" w:rsidRPr="00B81438">
        <w:t>.</w:t>
      </w:r>
      <w:fldSimple w:instr=" SEQ Hình \* ARABIC \s 1 ">
        <w:r w:rsidR="0049610D" w:rsidRPr="00B81438">
          <w:t>5</w:t>
        </w:r>
      </w:fldSimple>
      <w:r w:rsidRPr="00B81438">
        <w:t>. Histogram của bộ dữ liệu BID.</w:t>
      </w:r>
      <w:bookmarkEnd w:id="29"/>
      <w:bookmarkEnd w:id="30"/>
      <w:bookmarkEnd w:id="31"/>
    </w:p>
    <w:p w14:paraId="2A887AD3" w14:textId="3EB0DD35" w:rsidR="003938D4" w:rsidRPr="00997D56" w:rsidRDefault="003938D4" w:rsidP="00BB46CE">
      <w:pPr>
        <w:pStyle w:val="ListParagraph"/>
        <w:numPr>
          <w:ilvl w:val="0"/>
          <w:numId w:val="21"/>
        </w:numPr>
        <w:rPr>
          <w:szCs w:val="26"/>
        </w:rPr>
      </w:pPr>
      <w:r w:rsidRPr="00997D56">
        <w:rPr>
          <w:szCs w:val="26"/>
        </w:rPr>
        <w:t>STB</w:t>
      </w:r>
    </w:p>
    <w:p w14:paraId="76856C1C" w14:textId="77777777" w:rsidR="00BB46CE" w:rsidRPr="00997D56" w:rsidRDefault="00006D20" w:rsidP="00BB46CE">
      <w:pPr>
        <w:keepNext/>
        <w:jc w:val="center"/>
        <w:rPr>
          <w:szCs w:val="26"/>
        </w:rPr>
      </w:pPr>
      <w:r w:rsidRPr="00997D56">
        <w:rPr>
          <w:noProof/>
          <w:szCs w:val="26"/>
        </w:rPr>
        <w:drawing>
          <wp:inline distT="0" distB="0" distL="0" distR="0" wp14:anchorId="2C92AB0E" wp14:editId="3C4940C3">
            <wp:extent cx="3581400" cy="3392907"/>
            <wp:effectExtent l="0" t="0" r="0" b="0"/>
            <wp:docPr id="1173797781" name="Picture 117379778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97781" name="Picture 1" descr="A picture containing text, screenshot, diagram, font&#10;&#10;Description automatically generated"/>
                    <pic:cNvPicPr/>
                  </pic:nvPicPr>
                  <pic:blipFill>
                    <a:blip r:embed="rId17"/>
                    <a:stretch>
                      <a:fillRect/>
                    </a:stretch>
                  </pic:blipFill>
                  <pic:spPr>
                    <a:xfrm>
                      <a:off x="0" y="0"/>
                      <a:ext cx="3581400" cy="3392907"/>
                    </a:xfrm>
                    <a:prstGeom prst="rect">
                      <a:avLst/>
                    </a:prstGeom>
                  </pic:spPr>
                </pic:pic>
              </a:graphicData>
            </a:graphic>
          </wp:inline>
        </w:drawing>
      </w:r>
    </w:p>
    <w:p w14:paraId="049FC402" w14:textId="4DE2C0EA" w:rsidR="00006D20" w:rsidRPr="00B81438" w:rsidRDefault="00BB46CE" w:rsidP="007827DE">
      <w:pPr>
        <w:pStyle w:val="Caption"/>
      </w:pPr>
      <w:bookmarkStart w:id="32" w:name="_Toc138164869"/>
      <w:bookmarkStart w:id="33" w:name="_Toc138170751"/>
      <w:bookmarkStart w:id="34" w:name="_Toc138240575"/>
      <w:r w:rsidRPr="00B81438">
        <w:t xml:space="preserve">Hình </w:t>
      </w:r>
      <w:fldSimple w:instr=" STYLEREF 1 \s ">
        <w:r w:rsidR="0049610D" w:rsidRPr="00B81438">
          <w:t>3</w:t>
        </w:r>
      </w:fldSimple>
      <w:r w:rsidR="0049610D" w:rsidRPr="00B81438">
        <w:t>.</w:t>
      </w:r>
      <w:fldSimple w:instr=" SEQ Hình \* ARABIC \s 1 ">
        <w:r w:rsidR="0049610D" w:rsidRPr="00B81438">
          <w:t>6</w:t>
        </w:r>
      </w:fldSimple>
      <w:r w:rsidRPr="00B81438">
        <w:t>. Histogram của bộ dữ liệu STB.</w:t>
      </w:r>
      <w:bookmarkEnd w:id="32"/>
      <w:bookmarkEnd w:id="33"/>
      <w:bookmarkEnd w:id="34"/>
    </w:p>
    <w:p w14:paraId="7302812D" w14:textId="065F6791" w:rsidR="00E716F9" w:rsidRPr="00997D56" w:rsidRDefault="00E716F9" w:rsidP="00BB46CE">
      <w:pPr>
        <w:pStyle w:val="ListParagraph"/>
        <w:numPr>
          <w:ilvl w:val="0"/>
          <w:numId w:val="22"/>
        </w:numPr>
        <w:rPr>
          <w:b/>
          <w:szCs w:val="26"/>
        </w:rPr>
      </w:pPr>
      <w:r w:rsidRPr="00997D56">
        <w:rPr>
          <w:b/>
          <w:szCs w:val="26"/>
        </w:rPr>
        <w:lastRenderedPageBreak/>
        <w:t>Nhận xét:</w:t>
      </w:r>
    </w:p>
    <w:p w14:paraId="21A3A497" w14:textId="4F014CD1" w:rsidR="00E716F9" w:rsidRPr="00997D56" w:rsidRDefault="00FE2E7B" w:rsidP="00E04FAA">
      <w:pPr>
        <w:ind w:firstLine="567"/>
        <w:rPr>
          <w:szCs w:val="26"/>
        </w:rPr>
      </w:pPr>
      <w:r w:rsidRPr="00997D56">
        <w:rPr>
          <w:szCs w:val="26"/>
        </w:rPr>
        <w:t>Từ bảng thống kê mô tả cùng với các biểu đồ Boxplot và Histogram, chúng ta có thể nhận định một số điểm đáng chú ý về giá cổ phiếu của các công ty. Cụ thể, giá cổ phiếu của VCB có xu hướng cao hơn so với BID và STB khi xét về trung bình, cực tiểu và cực đại. Biểu đồ Boxplot cho thấy VCB và BID có phân bố dữ liệu nhỏ và xuất hiện các giá trị ngoại lai ngoài phạm vi cực đại thể hiện giá cổ phiếu không thay đổi nhiều so với giá trị trung bình nhưng lại có nhiều biến động trong giá. Biểu đồ Histogram thể hiện tần xuất hiện của giá cổ phiếu VCB và BID tập trung quanh giá trị trung bình còn STB có tần suất ở mức giá thấp là cao nhất. Bên cạnh đó, hệ số đối xứng Skewness chỉ ra giá cổ phiếu VCB có sự tập trung ở các mức giá thấp khác với các giá cổ phiếu BID và STB tập trung ở các mức giá cao. Ngoài ra, hệ số tập trung Kurtosis nói lên được giá cổ phiếu của cả 3 có sự phân tán dữ liệu lớn, ít tập trung xung quanh giá trị trung bình trong đó STB có sự phân tán dữ liệu lớn nhất.</w:t>
      </w:r>
    </w:p>
    <w:p w14:paraId="1A9316BB" w14:textId="40A6344F" w:rsidR="00510746" w:rsidRPr="00997D56" w:rsidRDefault="008558CE" w:rsidP="00E04FAA">
      <w:pPr>
        <w:pStyle w:val="Heading2"/>
        <w:rPr>
          <w:szCs w:val="26"/>
        </w:rPr>
      </w:pPr>
      <w:bookmarkStart w:id="35" w:name="_Toc138175825"/>
      <w:r w:rsidRPr="00997D56">
        <w:rPr>
          <w:szCs w:val="26"/>
        </w:rPr>
        <w:t>Khai phá dữ liệu</w:t>
      </w:r>
      <w:bookmarkEnd w:id="35"/>
    </w:p>
    <w:p w14:paraId="5D19E676" w14:textId="56CF3ABF" w:rsidR="00510746" w:rsidRPr="00B81438" w:rsidRDefault="00510746" w:rsidP="00E04FAA">
      <w:pPr>
        <w:pStyle w:val="Heading3"/>
        <w:rPr>
          <w:b/>
          <w:szCs w:val="26"/>
        </w:rPr>
      </w:pPr>
      <w:bookmarkStart w:id="36" w:name="_Toc138175826"/>
      <w:r w:rsidRPr="00B81438">
        <w:rPr>
          <w:b/>
          <w:szCs w:val="26"/>
        </w:rPr>
        <w:t>Tính mùa vụ</w:t>
      </w:r>
      <w:bookmarkEnd w:id="36"/>
    </w:p>
    <w:p w14:paraId="17DBD349" w14:textId="77777777" w:rsidR="00510746" w:rsidRPr="00997D56" w:rsidRDefault="00510746" w:rsidP="00E04FAA">
      <w:pPr>
        <w:ind w:firstLine="567"/>
        <w:rPr>
          <w:szCs w:val="26"/>
        </w:rPr>
      </w:pPr>
      <w:r w:rsidRPr="00997D56">
        <w:rPr>
          <w:szCs w:val="26"/>
        </w:rPr>
        <w:t>Các bộ dữ liệu theo tuần, tháng hay quý thì không có sự lặp lại của quá trình tăng giảm nên ta có thể kết luận cả 3 bộ dữ liệu đều không thể hiện yếu tố mùa vụ.</w:t>
      </w:r>
    </w:p>
    <w:p w14:paraId="6A68F2A4" w14:textId="5115C109" w:rsidR="00510746" w:rsidRPr="00B81438" w:rsidRDefault="004339B9" w:rsidP="00E04FAA">
      <w:pPr>
        <w:pStyle w:val="Heading3"/>
        <w:rPr>
          <w:b/>
          <w:i w:val="0"/>
          <w:szCs w:val="26"/>
        </w:rPr>
      </w:pPr>
      <w:bookmarkStart w:id="37" w:name="_Toc138175827"/>
      <w:r w:rsidRPr="00B81438">
        <w:rPr>
          <w:rStyle w:val="Heading3Char"/>
          <w:b/>
          <w:szCs w:val="26"/>
        </w:rPr>
        <w:t>Xu hướng</w:t>
      </w:r>
      <w:bookmarkEnd w:id="37"/>
    </w:p>
    <w:p w14:paraId="57316414" w14:textId="77777777" w:rsidR="00510746" w:rsidRPr="00997D56" w:rsidRDefault="00510746" w:rsidP="00E04FAA">
      <w:pPr>
        <w:ind w:firstLine="567"/>
        <w:rPr>
          <w:szCs w:val="26"/>
        </w:rPr>
      </w:pPr>
      <w:r w:rsidRPr="00997D56">
        <w:rPr>
          <w:szCs w:val="26"/>
        </w:rPr>
        <w:t>Nhìn chung, cả ba cổ phiếu VCB, BID, STB đang có xu hướng tăng trong dài hạn với đó là các đợt tăng giảm mạnh trong dữ liệu quá khứ.</w:t>
      </w:r>
    </w:p>
    <w:p w14:paraId="556D1668" w14:textId="3689E1E3" w:rsidR="00510746" w:rsidRPr="00B81438" w:rsidRDefault="004339B9" w:rsidP="00E04FAA">
      <w:pPr>
        <w:pStyle w:val="Heading3"/>
        <w:rPr>
          <w:b/>
          <w:szCs w:val="26"/>
        </w:rPr>
      </w:pPr>
      <w:bookmarkStart w:id="38" w:name="_Toc138175828"/>
      <w:r w:rsidRPr="00B81438">
        <w:rPr>
          <w:b/>
          <w:szCs w:val="26"/>
        </w:rPr>
        <w:t>Tính chu kỳ</w:t>
      </w:r>
      <w:bookmarkEnd w:id="38"/>
    </w:p>
    <w:p w14:paraId="55017AF5" w14:textId="77777777" w:rsidR="00510746" w:rsidRPr="00997D56" w:rsidRDefault="00510746" w:rsidP="00E04FAA">
      <w:pPr>
        <w:ind w:firstLine="567"/>
        <w:rPr>
          <w:szCs w:val="26"/>
        </w:rPr>
      </w:pPr>
      <w:r w:rsidRPr="00997D56">
        <w:rPr>
          <w:szCs w:val="26"/>
        </w:rPr>
        <w:t>Cả 3 bộ dữ liệu đều không thể hiện yếu tố chu kỳ trong dữ liệu. Quan sát các năm, trong khoảng thời gian dài hơn cũng không có sự lặp lại của quá trình tăng giảm.</w:t>
      </w:r>
    </w:p>
    <w:p w14:paraId="3378A241" w14:textId="4F2B2ED1" w:rsidR="00510746" w:rsidRPr="00B81438" w:rsidRDefault="004339B9" w:rsidP="00E04FAA">
      <w:pPr>
        <w:pStyle w:val="Heading3"/>
        <w:rPr>
          <w:b/>
          <w:szCs w:val="26"/>
        </w:rPr>
      </w:pPr>
      <w:bookmarkStart w:id="39" w:name="_Toc138175829"/>
      <w:r w:rsidRPr="00B81438">
        <w:rPr>
          <w:b/>
          <w:szCs w:val="26"/>
        </w:rPr>
        <w:t>Nhiễu</w:t>
      </w:r>
      <w:bookmarkEnd w:id="39"/>
    </w:p>
    <w:p w14:paraId="041583D5" w14:textId="78CCBF17" w:rsidR="00526487" w:rsidRPr="00997D56" w:rsidRDefault="00510746" w:rsidP="00BB46CE">
      <w:pPr>
        <w:ind w:firstLine="567"/>
        <w:rPr>
          <w:szCs w:val="26"/>
        </w:rPr>
      </w:pPr>
      <w:r w:rsidRPr="00997D56">
        <w:rPr>
          <w:szCs w:val="26"/>
        </w:rPr>
        <w:t>Đối với bộ dữ liệu chuỗi thời gian của ta thì khi quan sát ta thấy cả 3 bộ dữ liệu đều không có nhiễu trắng (white noise) khi mà cả 3 bộ dữ liệu đều có trung bình khác 0.</w:t>
      </w:r>
    </w:p>
    <w:p w14:paraId="6E57D9E2" w14:textId="2174F3DE" w:rsidR="00526487" w:rsidRPr="00997D56" w:rsidRDefault="006966EC" w:rsidP="00E04FAA">
      <w:pPr>
        <w:pStyle w:val="Heading2"/>
        <w:rPr>
          <w:szCs w:val="26"/>
        </w:rPr>
      </w:pPr>
      <w:bookmarkStart w:id="40" w:name="_Toc138175830"/>
      <w:r w:rsidRPr="00997D56">
        <w:rPr>
          <w:szCs w:val="26"/>
        </w:rPr>
        <w:lastRenderedPageBreak/>
        <w:t>Công cụ và thư viện</w:t>
      </w:r>
      <w:bookmarkEnd w:id="40"/>
    </w:p>
    <w:p w14:paraId="501D43C8" w14:textId="1EA50725" w:rsidR="00C64A4B" w:rsidRPr="00B81438" w:rsidRDefault="00EE68B0" w:rsidP="00E04FAA">
      <w:pPr>
        <w:pStyle w:val="Heading3"/>
        <w:rPr>
          <w:b/>
          <w:szCs w:val="26"/>
        </w:rPr>
      </w:pPr>
      <w:bookmarkStart w:id="41" w:name="_Toc138175831"/>
      <w:r w:rsidRPr="00B81438">
        <w:rPr>
          <w:b/>
          <w:szCs w:val="26"/>
        </w:rPr>
        <w:t>Công cụ</w:t>
      </w:r>
      <w:bookmarkEnd w:id="41"/>
    </w:p>
    <w:p w14:paraId="6CBDDD98" w14:textId="2A2626CC" w:rsidR="004947F8" w:rsidRPr="00997D56" w:rsidRDefault="004947F8" w:rsidP="00E04FAA">
      <w:pPr>
        <w:ind w:firstLine="567"/>
        <w:rPr>
          <w:szCs w:val="26"/>
        </w:rPr>
      </w:pPr>
      <w:r w:rsidRPr="00997D56">
        <w:rPr>
          <w:szCs w:val="26"/>
        </w:rPr>
        <w:t>Các công cụ mà nhóm sử dụng trong bài nghiên cứu bao gồm: Visual Studio Code, Google Colab, Microsoft Excel.</w:t>
      </w:r>
    </w:p>
    <w:p w14:paraId="50B798E8" w14:textId="0FE129D0" w:rsidR="004947F8" w:rsidRPr="00B81438" w:rsidRDefault="004947F8" w:rsidP="00E04FAA">
      <w:pPr>
        <w:pStyle w:val="Heading3"/>
        <w:rPr>
          <w:b/>
          <w:szCs w:val="26"/>
        </w:rPr>
      </w:pPr>
      <w:bookmarkStart w:id="42" w:name="_Toc138175832"/>
      <w:r w:rsidRPr="00B81438">
        <w:rPr>
          <w:b/>
          <w:szCs w:val="26"/>
        </w:rPr>
        <w:t>Thư viện</w:t>
      </w:r>
      <w:bookmarkEnd w:id="42"/>
    </w:p>
    <w:p w14:paraId="1BBE2D12" w14:textId="75F3A3CD" w:rsidR="005C48C4" w:rsidRPr="00997D56" w:rsidRDefault="007D0202" w:rsidP="00E04FAA">
      <w:pPr>
        <w:ind w:firstLine="567"/>
        <w:rPr>
          <w:szCs w:val="26"/>
        </w:rPr>
      </w:pPr>
      <w:r w:rsidRPr="00997D56">
        <w:rPr>
          <w:szCs w:val="26"/>
        </w:rPr>
        <w:t>Các thư viện Python mà nhóm đã sử dụng trong bài nghiên cứu bao gồm: pandas, numpy, matplotlib, seaborn, Scikitlearn, tensorflow, pmdarima, statsmodels, torch.</w:t>
      </w:r>
    </w:p>
    <w:p w14:paraId="332DBB69" w14:textId="4F067F61" w:rsidR="000C6077" w:rsidRPr="00B81438" w:rsidRDefault="000C6077" w:rsidP="00E04FAA">
      <w:pPr>
        <w:pStyle w:val="Heading3"/>
        <w:rPr>
          <w:b/>
          <w:szCs w:val="26"/>
        </w:rPr>
      </w:pPr>
      <w:bookmarkStart w:id="43" w:name="_Toc138175833"/>
      <w:r w:rsidRPr="00B81438">
        <w:rPr>
          <w:b/>
          <w:szCs w:val="26"/>
        </w:rPr>
        <w:t>Ngôn ngữ</w:t>
      </w:r>
      <w:bookmarkEnd w:id="43"/>
    </w:p>
    <w:p w14:paraId="2ADBBC5F" w14:textId="608D916C" w:rsidR="000C6077" w:rsidRPr="00997D56" w:rsidRDefault="000C6077" w:rsidP="00E04FAA">
      <w:pPr>
        <w:ind w:firstLine="567"/>
        <w:rPr>
          <w:szCs w:val="26"/>
        </w:rPr>
      </w:pPr>
      <w:r w:rsidRPr="00997D56">
        <w:rPr>
          <w:szCs w:val="26"/>
        </w:rPr>
        <w:t>Đối với bài nghiên cứu này, nhóm đã sử dụng ngôn ngữ Python để xây dựng các mô hình thống kê và học máy.</w:t>
      </w:r>
    </w:p>
    <w:p w14:paraId="11AC9DE2" w14:textId="1AE815FE" w:rsidR="001A5581" w:rsidRPr="00B81438" w:rsidRDefault="004337CC" w:rsidP="00BB46CE">
      <w:pPr>
        <w:pStyle w:val="Heading1"/>
        <w:rPr>
          <w:sz w:val="26"/>
          <w:szCs w:val="26"/>
        </w:rPr>
      </w:pPr>
      <w:r w:rsidRPr="00B81438">
        <w:rPr>
          <w:color w:val="FF0000"/>
          <w:sz w:val="26"/>
          <w:szCs w:val="26"/>
        </w:rPr>
        <w:br w:type="column"/>
      </w:r>
      <w:bookmarkStart w:id="44" w:name="_Toc138175834"/>
      <w:r w:rsidR="00316FA7" w:rsidRPr="00B81438">
        <w:rPr>
          <w:sz w:val="26"/>
          <w:szCs w:val="26"/>
        </w:rPr>
        <w:lastRenderedPageBreak/>
        <w:t>PHƯƠNG PHÁP LUẬN</w:t>
      </w:r>
      <w:bookmarkEnd w:id="44"/>
    </w:p>
    <w:p w14:paraId="2D72DE14" w14:textId="77777777" w:rsidR="007A4F7E" w:rsidRPr="00997D56" w:rsidRDefault="007A4F7E" w:rsidP="00E04FAA">
      <w:pPr>
        <w:pStyle w:val="Heading2"/>
        <w:rPr>
          <w:szCs w:val="26"/>
        </w:rPr>
      </w:pPr>
      <w:bookmarkStart w:id="45" w:name="_Toc138175835"/>
      <w:r w:rsidRPr="00997D56">
        <w:rPr>
          <w:szCs w:val="26"/>
        </w:rPr>
        <w:t>Linear Regression</w:t>
      </w:r>
      <w:bookmarkEnd w:id="45"/>
    </w:p>
    <w:p w14:paraId="2ABE69E7" w14:textId="77777777" w:rsidR="007A4F7E" w:rsidRPr="00997D56" w:rsidRDefault="007A4F7E" w:rsidP="00E04FAA">
      <w:pPr>
        <w:ind w:firstLine="567"/>
        <w:rPr>
          <w:szCs w:val="26"/>
        </w:rPr>
      </w:pPr>
      <w:r w:rsidRPr="00997D56">
        <w:rPr>
          <w:szCs w:val="26"/>
        </w:rPr>
        <w:t xml:space="preserve">Linear Regression hay hồi quy tuyến tính là một kỹ thuật phân tích dữ liệu dùng để dự báo giá trị của một biến dựa trên giá trị của một biến khác. Cho phép thiết lập các yếu tố nào là quan trọng nhất, yếu tố nào có thể bỏ qua và cách các yếu tố đó tương tác với nhau. Thuật toán Linear thống kế mô tả mối quan hệ giữa một biến phụ thuộc và một hoặc nhiều biến độc lập, kỹ thuật này được sử dụng để tìm một phương trình dự đoán tốt nhất y dưới dạng một hàm tuyến tính của các biến x. </w:t>
      </w:r>
    </w:p>
    <w:p w14:paraId="65F18514" w14:textId="77777777" w:rsidR="007A4F7E" w:rsidRPr="00997D56" w:rsidRDefault="007A4F7E" w:rsidP="00E04FAA">
      <w:pPr>
        <w:ind w:firstLine="540"/>
        <w:rPr>
          <w:szCs w:val="26"/>
        </w:rPr>
      </w:pPr>
      <w:r w:rsidRPr="00997D56">
        <w:rPr>
          <w:szCs w:val="26"/>
        </w:rPr>
        <w:t>Công thức cho một Linear Regression như sau:</w:t>
      </w:r>
    </w:p>
    <w:p w14:paraId="7D8B3903" w14:textId="77777777" w:rsidR="007A4F7E" w:rsidRPr="00997D56" w:rsidRDefault="000005EE" w:rsidP="00E04FAA">
      <w:pPr>
        <w:rPr>
          <w:szCs w:val="26"/>
        </w:rPr>
      </w:pPr>
      <m:oMathPara>
        <m:oMath>
          <m:r>
            <w:rPr>
              <w:rFonts w:ascii="Cambria Math" w:hAnsi="Cambria Math"/>
              <w:szCs w:val="26"/>
            </w:rPr>
            <m:t>y=</m:t>
          </m:r>
          <m:sSub>
            <m:sSubPr>
              <m:ctrlPr>
                <w:rPr>
                  <w:rFonts w:ascii="Cambria Math" w:hAnsi="Cambria Math"/>
                  <w:i/>
                  <w:szCs w:val="26"/>
                </w:rPr>
              </m:ctrlPr>
            </m:sSubPr>
            <m:e>
              <m:r>
                <m:rPr>
                  <m:sty m:val="p"/>
                </m:rPr>
                <w:rPr>
                  <w:rFonts w:ascii="Cambria Math" w:hAnsi="Cambria Math"/>
                  <w:szCs w:val="26"/>
                </w:rPr>
                <m:t>β</m:t>
              </m:r>
            </m:e>
            <m:sub>
              <m:r>
                <w:rPr>
                  <w:rFonts w:ascii="Cambria Math" w:hAnsi="Cambria Math"/>
                  <w:szCs w:val="26"/>
                </w:rPr>
                <m:t>0</m:t>
              </m:r>
            </m:sub>
          </m:sSub>
          <m:r>
            <w:rPr>
              <w:rFonts w:ascii="Cambria Math" w:hAnsi="Cambria Math"/>
              <w:szCs w:val="26"/>
            </w:rPr>
            <m:t>+</m:t>
          </m:r>
          <m:sSub>
            <m:sSubPr>
              <m:ctrlPr>
                <w:rPr>
                  <w:rFonts w:ascii="Cambria Math" w:hAnsi="Cambria Math"/>
                  <w:i/>
                  <w:szCs w:val="26"/>
                </w:rPr>
              </m:ctrlPr>
            </m:sSubPr>
            <m:e>
              <m:r>
                <m:rPr>
                  <m:sty m:val="p"/>
                </m:rPr>
                <w:rPr>
                  <w:rFonts w:ascii="Cambria Math" w:hAnsi="Cambria Math"/>
                  <w:szCs w:val="26"/>
                </w:rPr>
                <m:t>β</m:t>
              </m:r>
            </m:e>
            <m:sub>
              <m:r>
                <w:rPr>
                  <w:rFonts w:ascii="Cambria Math" w:hAnsi="Cambria Math"/>
                  <w:szCs w:val="26"/>
                </w:rPr>
                <m:t>1</m:t>
              </m:r>
            </m:sub>
          </m:sSub>
          <m:r>
            <w:rPr>
              <w:rFonts w:ascii="Cambria Math" w:hAnsi="Cambria Math"/>
              <w:szCs w:val="26"/>
            </w:rPr>
            <m:t>X+ ε</m:t>
          </m:r>
        </m:oMath>
      </m:oMathPara>
    </w:p>
    <w:p w14:paraId="611725BE" w14:textId="77777777" w:rsidR="007A4F7E" w:rsidRPr="00997D56" w:rsidRDefault="007A4F7E" w:rsidP="00E04FAA">
      <w:pPr>
        <w:rPr>
          <w:szCs w:val="26"/>
        </w:rPr>
      </w:pPr>
      <w:r w:rsidRPr="00997D56">
        <w:rPr>
          <w:szCs w:val="26"/>
        </w:rPr>
        <w:t>Trong đó:</w:t>
      </w:r>
    </w:p>
    <w:p w14:paraId="500FDB64" w14:textId="6620C873" w:rsidR="007A4F7E" w:rsidRPr="00997D56" w:rsidRDefault="000005EE" w:rsidP="00E04FAA">
      <w:pPr>
        <w:ind w:firstLine="567"/>
        <w:rPr>
          <w:szCs w:val="26"/>
        </w:rPr>
      </w:pPr>
      <m:oMath>
        <m:r>
          <w:rPr>
            <w:rFonts w:ascii="Cambria Math" w:hAnsi="Cambria Math"/>
            <w:szCs w:val="26"/>
          </w:rPr>
          <m:t>y</m:t>
        </m:r>
      </m:oMath>
      <w:r w:rsidR="007A4F7E" w:rsidRPr="00997D56">
        <w:rPr>
          <w:szCs w:val="26"/>
        </w:rPr>
        <w:t xml:space="preserve"> là giá trị </w:t>
      </w:r>
      <w:r w:rsidR="00C106B2">
        <w:rPr>
          <w:szCs w:val="26"/>
        </w:rPr>
        <w:t>dự báo</w:t>
      </w:r>
      <w:r w:rsidR="007A4F7E" w:rsidRPr="00997D56">
        <w:rPr>
          <w:szCs w:val="26"/>
        </w:rPr>
        <w:t xml:space="preserve"> biến phụ thuộc với mọi giá trị cho trước của biến độc lập </w:t>
      </w:r>
    </w:p>
    <w:p w14:paraId="0B605E5A" w14:textId="0C6370B9" w:rsidR="007A4F7E" w:rsidRPr="00997D56" w:rsidRDefault="002110B6" w:rsidP="00E04FAA">
      <w:pPr>
        <w:ind w:firstLine="567"/>
        <w:rPr>
          <w:szCs w:val="26"/>
        </w:rPr>
      </w:pPr>
      <m:oMath>
        <m:r>
          <m:rPr>
            <m:sty m:val="p"/>
          </m:rPr>
          <w:rPr>
            <w:rFonts w:ascii="Cambria Math" w:eastAsiaTheme="minorEastAsia" w:hAnsi="Cambria Math"/>
            <w:szCs w:val="26"/>
          </w:rPr>
          <m:t>β</m:t>
        </m:r>
        <m:sSub>
          <m:sSubPr>
            <m:ctrlPr>
              <w:rPr>
                <w:rFonts w:ascii="Cambria Math" w:eastAsiaTheme="minorEastAsia" w:hAnsi="Cambria Math"/>
                <w:i/>
                <w:szCs w:val="26"/>
              </w:rPr>
            </m:ctrlPr>
          </m:sSubPr>
          <m:e>
            <m:r>
              <w:rPr>
                <w:rFonts w:ascii="Cambria Math" w:eastAsiaTheme="minorEastAsia" w:hAnsi="Cambria Math"/>
                <w:szCs w:val="26"/>
              </w:rPr>
              <m:t> </m:t>
            </m:r>
          </m:e>
          <m:sub>
            <m:r>
              <w:rPr>
                <w:rFonts w:ascii="Cambria Math" w:eastAsiaTheme="minorEastAsia" w:hAnsi="Cambria Math"/>
                <w:szCs w:val="26"/>
              </w:rPr>
              <m:t>0</m:t>
            </m:r>
          </m:sub>
        </m:sSub>
      </m:oMath>
      <w:r w:rsidR="007A4F7E" w:rsidRPr="00997D56">
        <w:rPr>
          <w:szCs w:val="26"/>
        </w:rPr>
        <w:t xml:space="preserve"> là hệ số chặn, giá trị </w:t>
      </w:r>
      <w:r w:rsidR="00C106B2">
        <w:rPr>
          <w:szCs w:val="26"/>
        </w:rPr>
        <w:t>dự báo</w:t>
      </w:r>
      <w:r w:rsidR="007A4F7E" w:rsidRPr="00997D56">
        <w:rPr>
          <w:szCs w:val="26"/>
        </w:rPr>
        <w:t xml:space="preserve"> y khi x là 0</w:t>
      </w:r>
    </w:p>
    <w:p w14:paraId="0B106011" w14:textId="77777777" w:rsidR="007A4F7E" w:rsidRPr="00997D56" w:rsidRDefault="002407FF" w:rsidP="00E04FAA">
      <w:pPr>
        <w:ind w:firstLine="567"/>
        <w:rPr>
          <w:szCs w:val="26"/>
        </w:rPr>
      </w:pPr>
      <m:oMath>
        <m:sSub>
          <m:sSubPr>
            <m:ctrlPr>
              <w:rPr>
                <w:rFonts w:ascii="Cambria Math" w:hAnsi="Cambria Math"/>
                <w:i/>
                <w:szCs w:val="26"/>
              </w:rPr>
            </m:ctrlPr>
          </m:sSubPr>
          <m:e>
            <m:r>
              <m:rPr>
                <m:sty m:val="p"/>
              </m:rPr>
              <w:rPr>
                <w:rFonts w:ascii="Cambria Math" w:hAnsi="Cambria Math"/>
                <w:szCs w:val="26"/>
              </w:rPr>
              <m:t>β</m:t>
            </m:r>
            <m:ctrlPr>
              <w:rPr>
                <w:rFonts w:ascii="Cambria Math" w:hAnsi="Cambria Math"/>
                <w:szCs w:val="26"/>
              </w:rPr>
            </m:ctrlPr>
          </m:e>
          <m:sub>
            <m:r>
              <w:rPr>
                <w:rFonts w:ascii="Cambria Math" w:hAnsi="Cambria Math"/>
                <w:szCs w:val="26"/>
              </w:rPr>
              <m:t>1</m:t>
            </m:r>
          </m:sub>
        </m:sSub>
      </m:oMath>
      <w:r w:rsidR="007A4F7E" w:rsidRPr="00997D56">
        <w:rPr>
          <w:szCs w:val="26"/>
        </w:rPr>
        <w:t xml:space="preserve"> là hệ số hồi quy, giá trị thay đổi khi x tăng</w:t>
      </w:r>
    </w:p>
    <w:p w14:paraId="0E421697" w14:textId="77777777" w:rsidR="007A4F7E" w:rsidRPr="00997D56" w:rsidRDefault="007A4F7E" w:rsidP="00E04FAA">
      <w:pPr>
        <w:ind w:firstLine="567"/>
        <w:rPr>
          <w:szCs w:val="26"/>
        </w:rPr>
      </w:pPr>
      <w:r w:rsidRPr="00997D56">
        <w:rPr>
          <w:szCs w:val="26"/>
        </w:rPr>
        <w:t xml:space="preserve">X là biến độc lập (biến ảnh hưởng đến giá trị dự báo </w:t>
      </w:r>
      <m:oMath>
        <m:r>
          <w:rPr>
            <w:rFonts w:ascii="Cambria Math" w:hAnsi="Cambria Math"/>
            <w:szCs w:val="26"/>
          </w:rPr>
          <m:t>y</m:t>
        </m:r>
      </m:oMath>
      <w:r w:rsidRPr="00997D56">
        <w:rPr>
          <w:rFonts w:eastAsiaTheme="minorEastAsia"/>
          <w:szCs w:val="26"/>
        </w:rPr>
        <w:t>)</w:t>
      </w:r>
    </w:p>
    <w:p w14:paraId="4765F4F3" w14:textId="1165A80B" w:rsidR="007A4F7E" w:rsidRPr="00997D56" w:rsidRDefault="002110B6" w:rsidP="00221B57">
      <w:pPr>
        <w:ind w:firstLine="567"/>
        <w:rPr>
          <w:szCs w:val="26"/>
        </w:rPr>
      </w:pPr>
      <m:oMath>
        <m:r>
          <m:rPr>
            <m:sty m:val="p"/>
          </m:rPr>
          <w:rPr>
            <w:rFonts w:ascii="Cambria Math" w:hAnsi="Cambria Math"/>
            <w:szCs w:val="26"/>
          </w:rPr>
          <m:t>ε</m:t>
        </m:r>
      </m:oMath>
      <w:r w:rsidR="007A4F7E" w:rsidRPr="00997D56">
        <w:rPr>
          <w:szCs w:val="26"/>
        </w:rPr>
        <w:t xml:space="preserve"> là sai số của ước lượng, hay độ biến thiên có trong ước tính về hệ số hồi quy.</w:t>
      </w:r>
    </w:p>
    <w:p w14:paraId="7DF3211F" w14:textId="4CC4ED62" w:rsidR="001A5581" w:rsidRPr="00997D56" w:rsidRDefault="00DD2AAA" w:rsidP="00E04FAA">
      <w:pPr>
        <w:pStyle w:val="Heading2"/>
        <w:rPr>
          <w:szCs w:val="26"/>
        </w:rPr>
      </w:pPr>
      <w:bookmarkStart w:id="46" w:name="_Toc138175836"/>
      <w:r w:rsidRPr="00997D56">
        <w:rPr>
          <w:szCs w:val="26"/>
        </w:rPr>
        <w:t>ARIMA</w:t>
      </w:r>
      <w:bookmarkEnd w:id="46"/>
    </w:p>
    <w:p w14:paraId="37487A44" w14:textId="4EF1ADDF" w:rsidR="00885633" w:rsidRPr="00B81438" w:rsidRDefault="00885633" w:rsidP="00BF1A09">
      <w:pPr>
        <w:pStyle w:val="NormalWeb"/>
        <w:shd w:val="clear" w:color="auto" w:fill="FFFFFF"/>
        <w:spacing w:before="0" w:beforeAutospacing="0" w:after="0" w:afterAutospacing="0" w:line="360" w:lineRule="auto"/>
        <w:ind w:firstLine="540"/>
        <w:jc w:val="both"/>
        <w:rPr>
          <w:sz w:val="26"/>
          <w:szCs w:val="26"/>
        </w:rPr>
      </w:pPr>
      <w:r w:rsidRPr="00B81438">
        <w:rPr>
          <w:sz w:val="26"/>
          <w:szCs w:val="26"/>
        </w:rPr>
        <w:t>Thuật toán A</w:t>
      </w:r>
      <w:r w:rsidR="002D739F" w:rsidRPr="00B81438">
        <w:rPr>
          <w:sz w:val="26"/>
          <w:szCs w:val="26"/>
        </w:rPr>
        <w:t>RIMA</w:t>
      </w:r>
      <w:r w:rsidR="00C90C9D" w:rsidRPr="00B81438">
        <w:rPr>
          <w:sz w:val="26"/>
          <w:szCs w:val="26"/>
        </w:rPr>
        <w:t xml:space="preserve"> </w:t>
      </w:r>
      <w:r w:rsidRPr="00B81438">
        <w:rPr>
          <w:sz w:val="26"/>
          <w:szCs w:val="26"/>
        </w:rPr>
        <w:t>(AutoRegressive Integrated Moving Average), là thuật toán tự hồi quy được sử dụng trong các bài toán dự đoán dữ liệu theo thời gian (time series)</w:t>
      </w:r>
      <w:r w:rsidR="00725E55" w:rsidRPr="00B81438">
        <w:rPr>
          <w:sz w:val="26"/>
          <w:szCs w:val="26"/>
        </w:rPr>
        <w:fldChar w:fldCharType="begin"/>
      </w:r>
      <w:r w:rsidR="00725E55" w:rsidRPr="00B81438">
        <w:rPr>
          <w:sz w:val="26"/>
          <w:szCs w:val="26"/>
        </w:rPr>
        <w:instrText xml:space="preserve"> ADDIN ZOTERO_ITEM CSL_CITATION {"citationID":"xCsKtG4E","properties":{"formattedCitation":"[15]","plainCitation":"[15]","noteIndex":0},"citationItems":[{"id":71,"uris":["http://zotero.org/users/11272034/items/3TR3LDNA"],"itemData":{"id":71,"type":"chapter","abstract":"Autoregressive integrated moving average (ARIMA) models are models which can be fitted to a single time series and used to make predictions of future observations. They owe their popularity primarily to the work of Box and Jenkins (1970), who defined the class of ARIMA and seasonal ARIMA models and provided a methodology for selecting a suitable model from that class.","collection-title":"The New Palgrave","container-title":"Time Series and Statistics","event-place":"London","ISBN":"978-1-349-20865-4","language":"en","note":"DOI: 10.1007/978-1-349-20865-4_2","page":"22-24","publisher":"Palgrave Macmillan UK","publisher-place":"London","source":"Springer Link","title":"ARIMA Models","URL":"https://doi.org/10.1007/978-1-349-20865-4_2","author":[{"family":"Harvey","given":"A. C."}],"editor":[{"family":"Eatwell","given":"John"},{"family":"Milgate","given":"Murray"},{"family":"Newman","given":"Peter"}],"accessed":{"date-parts":[["2023",6,20]]},"issued":{"date-parts":[["1990"]]}}}],"schema":"https://github.com/citation-style-language/schema/raw/master/csl-citation.json"} </w:instrText>
      </w:r>
      <w:r w:rsidR="00725E55" w:rsidRPr="00B81438">
        <w:rPr>
          <w:sz w:val="26"/>
          <w:szCs w:val="26"/>
        </w:rPr>
        <w:fldChar w:fldCharType="separate"/>
      </w:r>
      <w:r w:rsidR="00725E55" w:rsidRPr="00B81438">
        <w:rPr>
          <w:sz w:val="26"/>
          <w:szCs w:val="26"/>
        </w:rPr>
        <w:t>[15]</w:t>
      </w:r>
      <w:r w:rsidR="00725E55" w:rsidRPr="00B81438">
        <w:rPr>
          <w:sz w:val="26"/>
          <w:szCs w:val="26"/>
        </w:rPr>
        <w:fldChar w:fldCharType="end"/>
      </w:r>
      <w:r w:rsidRPr="00B81438">
        <w:rPr>
          <w:sz w:val="26"/>
          <w:szCs w:val="26"/>
        </w:rPr>
        <w:t>.</w:t>
      </w:r>
    </w:p>
    <w:p w14:paraId="72874443" w14:textId="77777777" w:rsidR="00885633" w:rsidRPr="00B81438" w:rsidRDefault="00885633" w:rsidP="00BF1A09">
      <w:pPr>
        <w:pStyle w:val="NormalWeb"/>
        <w:shd w:val="clear" w:color="auto" w:fill="FFFFFF"/>
        <w:spacing w:before="0" w:beforeAutospacing="0" w:after="0" w:afterAutospacing="0" w:line="360" w:lineRule="auto"/>
        <w:ind w:firstLine="540"/>
        <w:jc w:val="both"/>
        <w:rPr>
          <w:sz w:val="26"/>
          <w:szCs w:val="26"/>
        </w:rPr>
      </w:pPr>
      <w:r w:rsidRPr="00B81438">
        <w:rPr>
          <w:sz w:val="26"/>
          <w:szCs w:val="26"/>
        </w:rPr>
        <w:t>Thuật toán là sự kết hợp của 3 thành phần, Auto-Regressive – AR, Integrated – I và Moving Average – MA tương ứng với các tham số p, d và q đại diện cho ba thành phần chính của mô hình, trong đó:</w:t>
      </w:r>
    </w:p>
    <w:p w14:paraId="4A52BC12" w14:textId="77777777" w:rsidR="00885633" w:rsidRPr="00B81438" w:rsidRDefault="00885633" w:rsidP="00E04FAA">
      <w:pPr>
        <w:pStyle w:val="NormalWeb"/>
        <w:numPr>
          <w:ilvl w:val="0"/>
          <w:numId w:val="9"/>
        </w:numPr>
        <w:shd w:val="clear" w:color="auto" w:fill="FFFFFF"/>
        <w:spacing w:before="0" w:beforeAutospacing="0" w:after="0" w:afterAutospacing="0" w:line="360" w:lineRule="auto"/>
        <w:jc w:val="both"/>
        <w:rPr>
          <w:sz w:val="26"/>
          <w:szCs w:val="26"/>
        </w:rPr>
      </w:pPr>
      <w:r w:rsidRPr="00B81438">
        <w:rPr>
          <w:sz w:val="26"/>
          <w:szCs w:val="26"/>
        </w:rPr>
        <w:t xml:space="preserve">p (AR Order): Tham số p đại diện cho số lượng các quá trình tự hồi quy trong thành phần tự hồi quy (AutoRegressive) của mô hình ARIMA. Nó chỉ ra số lượng ngày quá khứ của chuỗi dữ liệu mà được sử dụng để dự đoán giá trị hiện tại. Mỗi giá trị quá khứ được sử dụng là một hệ số trong mô hình tự hồi quy. Giá trị của p phụ thuộc vào sự phụ thuộc tạm thời trong chuỗi dữ liệu và có thể được xác định bằng cách sử dụng các phương pháp như đồ thị tự tương quan (ACF - AutoCorrelation Function) </w:t>
      </w:r>
      <w:r w:rsidRPr="00B81438">
        <w:rPr>
          <w:sz w:val="26"/>
          <w:szCs w:val="26"/>
        </w:rPr>
        <w:lastRenderedPageBreak/>
        <w:t>hoặc hàm tương quan một lệnh (PACF - Partial AutoCorrelation Function). Phương trình tự hồi quy AR được tổng quát như sau:</w:t>
      </w:r>
    </w:p>
    <w:p w14:paraId="6305D095" w14:textId="722E1FAE" w:rsidR="00885633" w:rsidRPr="00B81438" w:rsidRDefault="002407FF" w:rsidP="00E04FAA">
      <w:pPr>
        <w:pStyle w:val="NormalWeb"/>
        <w:shd w:val="clear" w:color="auto" w:fill="FFFFFF"/>
        <w:spacing w:line="360" w:lineRule="auto"/>
        <w:ind w:left="1080"/>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t</m:t>
              </m:r>
            </m:sub>
          </m:sSub>
          <m:r>
            <w:rPr>
              <w:rFonts w:ascii="Cambria Math" w:hAnsi="Cambria Math"/>
              <w:sz w:val="26"/>
              <w:szCs w:val="26"/>
            </w:rPr>
            <m:t>=</m:t>
          </m:r>
          <m:r>
            <m:rPr>
              <m:sty m:val="p"/>
            </m:rPr>
            <w:rPr>
              <w:rFonts w:ascii="Cambria Math" w:hAnsi="Cambria Math"/>
              <w:sz w:val="26"/>
              <w:szCs w:val="26"/>
            </w:rPr>
            <m:t>c</m:t>
          </m:r>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φ</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t-1</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φ</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t-2</m:t>
              </m:r>
            </m:sub>
          </m:sSub>
          <m:r>
            <w:rPr>
              <w:rFonts w:ascii="Cambria Math" w:hAnsi="Cambria Math"/>
              <w:sz w:val="26"/>
              <w:szCs w:val="26"/>
            </w:rPr>
            <m:t>+</m:t>
          </m:r>
          <m:r>
            <m:rPr>
              <m:sty m:val="p"/>
            </m:rPr>
            <w:rPr>
              <w:rFonts w:ascii="Cambria Math" w:hAnsi="Cambria Math"/>
              <w:sz w:val="26"/>
              <w:szCs w:val="26"/>
            </w:rPr>
            <m:t>…</m:t>
          </m:r>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φ</m:t>
              </m:r>
            </m:e>
            <m:sub>
              <m:r>
                <w:rPr>
                  <w:rFonts w:ascii="Cambria Math" w:hAnsi="Cambria Math"/>
                  <w:sz w:val="26"/>
                  <w:szCs w:val="26"/>
                </w:rPr>
                <m:t>p</m:t>
              </m:r>
            </m:sub>
          </m:sSub>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t-p</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ε</m:t>
              </m:r>
            </m:e>
            <m:sub>
              <m:r>
                <w:rPr>
                  <w:rFonts w:ascii="Cambria Math" w:hAnsi="Cambria Math"/>
                  <w:sz w:val="26"/>
                  <w:szCs w:val="26"/>
                </w:rPr>
                <m:t>t</m:t>
              </m:r>
            </m:sub>
          </m:sSub>
        </m:oMath>
      </m:oMathPara>
    </w:p>
    <w:p w14:paraId="711FE05B" w14:textId="77777777" w:rsidR="00885633" w:rsidRPr="00B81438" w:rsidRDefault="00885633" w:rsidP="00E04FAA">
      <w:pPr>
        <w:pStyle w:val="NormalWeb"/>
        <w:shd w:val="clear" w:color="auto" w:fill="FFFFFF"/>
        <w:spacing w:before="0" w:beforeAutospacing="0" w:after="0" w:afterAutospacing="0" w:line="360" w:lineRule="auto"/>
        <w:ind w:left="1080"/>
        <w:jc w:val="both"/>
        <w:rPr>
          <w:sz w:val="26"/>
          <w:szCs w:val="26"/>
        </w:rPr>
      </w:pPr>
      <w:r w:rsidRPr="00B81438">
        <w:rPr>
          <w:sz w:val="26"/>
          <w:szCs w:val="26"/>
        </w:rPr>
        <w:t>Trong đó:</w:t>
      </w:r>
    </w:p>
    <w:p w14:paraId="6EEF0967" w14:textId="393A003D" w:rsidR="00885633" w:rsidRPr="00B81438" w:rsidRDefault="002407FF" w:rsidP="00DA6C73">
      <w:pPr>
        <w:pStyle w:val="NormalWeb"/>
        <w:shd w:val="clear" w:color="auto" w:fill="FFFFFF"/>
        <w:spacing w:before="0" w:beforeAutospacing="0" w:after="0" w:afterAutospacing="0" w:line="360" w:lineRule="auto"/>
        <w:ind w:left="1701"/>
        <w:jc w:val="both"/>
        <w:rPr>
          <w:sz w:val="26"/>
          <w:szCs w:val="26"/>
        </w:rPr>
      </w:pP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t</m:t>
            </m:r>
          </m:sub>
        </m:sSub>
        <m:r>
          <w:rPr>
            <w:rFonts w:ascii="Cambria Math" w:hAnsi="Cambria Math"/>
            <w:sz w:val="26"/>
            <w:szCs w:val="26"/>
          </w:rPr>
          <m:t>:</m:t>
        </m:r>
      </m:oMath>
      <w:r w:rsidR="00885633" w:rsidRPr="00B81438">
        <w:rPr>
          <w:sz w:val="26"/>
          <w:szCs w:val="26"/>
        </w:rPr>
        <w:t xml:space="preserve"> đại diện cho giá trị dữ liệu tại thời điểm t</w:t>
      </w:r>
    </w:p>
    <w:p w14:paraId="6348A87B" w14:textId="77777777" w:rsidR="00885633" w:rsidRPr="00B81438" w:rsidRDefault="00885633" w:rsidP="00DA6C73">
      <w:pPr>
        <w:pStyle w:val="NormalWeb"/>
        <w:shd w:val="clear" w:color="auto" w:fill="FFFFFF"/>
        <w:spacing w:before="0" w:beforeAutospacing="0" w:after="0" w:afterAutospacing="0" w:line="360" w:lineRule="auto"/>
        <w:ind w:left="1701"/>
        <w:jc w:val="both"/>
        <w:rPr>
          <w:sz w:val="26"/>
          <w:szCs w:val="26"/>
        </w:rPr>
      </w:pPr>
      <w:r w:rsidRPr="00B81438">
        <w:rPr>
          <w:sz w:val="26"/>
          <w:szCs w:val="26"/>
        </w:rPr>
        <w:t>c: hệ số chặn</w:t>
      </w:r>
    </w:p>
    <w:p w14:paraId="75745E75" w14:textId="38194F73" w:rsidR="00885633" w:rsidRPr="00B81438" w:rsidRDefault="002407FF" w:rsidP="00DA6C73">
      <w:pPr>
        <w:pStyle w:val="NormalWeb"/>
        <w:shd w:val="clear" w:color="auto" w:fill="FFFFFF"/>
        <w:spacing w:before="0" w:beforeAutospacing="0" w:after="0" w:afterAutospacing="0" w:line="360" w:lineRule="auto"/>
        <w:ind w:left="1701"/>
        <w:jc w:val="both"/>
        <w:rPr>
          <w:sz w:val="26"/>
          <w:szCs w:val="26"/>
        </w:rPr>
      </w:pPr>
      <m:oMath>
        <m:sSub>
          <m:sSubPr>
            <m:ctrlPr>
              <w:rPr>
                <w:rFonts w:ascii="Cambria Math" w:hAnsi="Cambria Math"/>
                <w:i/>
                <w:sz w:val="26"/>
                <w:szCs w:val="26"/>
              </w:rPr>
            </m:ctrlPr>
          </m:sSubPr>
          <m:e>
            <m:r>
              <m:rPr>
                <m:sty m:val="p"/>
              </m:rPr>
              <w:rPr>
                <w:rFonts w:ascii="Cambria Math" w:hAnsi="Cambria Math"/>
                <w:sz w:val="26"/>
                <w:szCs w:val="26"/>
              </w:rPr>
              <m:t>φ</m:t>
            </m:r>
            <m:ctrlPr>
              <w:rPr>
                <w:rFonts w:ascii="Cambria Math" w:hAnsi="Cambria Math"/>
                <w:sz w:val="26"/>
                <w:szCs w:val="26"/>
              </w:rPr>
            </m:ctrlPr>
          </m:e>
          <m:sub>
            <m:r>
              <w:rPr>
                <w:rFonts w:ascii="Cambria Math" w:hAnsi="Cambria Math"/>
                <w:sz w:val="26"/>
                <w:szCs w:val="26"/>
              </w:rPr>
              <m:t>t</m:t>
            </m:r>
          </m:sub>
        </m:sSub>
        <m:r>
          <w:rPr>
            <w:rFonts w:ascii="Cambria Math" w:hAnsi="Cambria Math"/>
            <w:sz w:val="26"/>
            <w:szCs w:val="26"/>
          </w:rPr>
          <m:t>:</m:t>
        </m:r>
      </m:oMath>
      <w:r w:rsidR="00885633" w:rsidRPr="00B81438">
        <w:rPr>
          <w:sz w:val="26"/>
          <w:szCs w:val="26"/>
        </w:rPr>
        <w:t xml:space="preserve"> tham số phân tích hồi quy</w:t>
      </w:r>
    </w:p>
    <w:p w14:paraId="0C589E4D" w14:textId="6A93F422" w:rsidR="00885633" w:rsidRPr="00B81438" w:rsidRDefault="002407FF" w:rsidP="00DA6C73">
      <w:pPr>
        <w:pStyle w:val="NormalWeb"/>
        <w:shd w:val="clear" w:color="auto" w:fill="FFFFFF"/>
        <w:spacing w:before="0" w:beforeAutospacing="0" w:after="0" w:afterAutospacing="0" w:line="360" w:lineRule="auto"/>
        <w:ind w:left="1701"/>
        <w:jc w:val="both"/>
        <w:rPr>
          <w:sz w:val="26"/>
          <w:szCs w:val="26"/>
        </w:rPr>
      </w:pPr>
      <m:oMath>
        <m:sSub>
          <m:sSubPr>
            <m:ctrlPr>
              <w:rPr>
                <w:rFonts w:ascii="Cambria Math" w:hAnsi="Cambria Math"/>
                <w:i/>
                <w:sz w:val="26"/>
                <w:szCs w:val="26"/>
              </w:rPr>
            </m:ctrlPr>
          </m:sSubPr>
          <m:e>
            <m:r>
              <m:rPr>
                <m:sty m:val="p"/>
              </m:rPr>
              <w:rPr>
                <w:rFonts w:ascii="Cambria Math" w:hAnsi="Cambria Math"/>
                <w:sz w:val="26"/>
                <w:szCs w:val="26"/>
              </w:rPr>
              <m:t>ε</m:t>
            </m:r>
            <m:ctrlPr>
              <w:rPr>
                <w:rFonts w:ascii="Cambria Math" w:hAnsi="Cambria Math"/>
                <w:sz w:val="26"/>
                <w:szCs w:val="26"/>
              </w:rPr>
            </m:ctrlPr>
          </m:e>
          <m:sub>
            <m:r>
              <w:rPr>
                <w:rFonts w:ascii="Cambria Math" w:hAnsi="Cambria Math"/>
                <w:sz w:val="26"/>
                <w:szCs w:val="26"/>
              </w:rPr>
              <m:t>t</m:t>
            </m:r>
          </m:sub>
        </m:sSub>
        <m:r>
          <w:rPr>
            <w:rFonts w:ascii="Cambria Math" w:hAnsi="Cambria Math"/>
            <w:sz w:val="26"/>
            <w:szCs w:val="26"/>
          </w:rPr>
          <m:t>:</m:t>
        </m:r>
      </m:oMath>
      <w:r w:rsidR="00885633" w:rsidRPr="00B81438">
        <w:rPr>
          <w:sz w:val="26"/>
          <w:szCs w:val="26"/>
        </w:rPr>
        <w:t xml:space="preserve"> sai số ngẫu nhiên, thường được mong đợi trung bình bằng 0</w:t>
      </w:r>
    </w:p>
    <w:p w14:paraId="3EBDA3C0" w14:textId="77777777" w:rsidR="00885633" w:rsidRPr="00B81438" w:rsidRDefault="00885633" w:rsidP="00E04FAA">
      <w:pPr>
        <w:pStyle w:val="NormalWeb"/>
        <w:numPr>
          <w:ilvl w:val="0"/>
          <w:numId w:val="9"/>
        </w:numPr>
        <w:shd w:val="clear" w:color="auto" w:fill="FFFFFF"/>
        <w:spacing w:before="0" w:beforeAutospacing="0" w:after="0" w:afterAutospacing="0" w:line="360" w:lineRule="auto"/>
        <w:jc w:val="both"/>
        <w:rPr>
          <w:sz w:val="26"/>
          <w:szCs w:val="26"/>
        </w:rPr>
      </w:pPr>
      <w:r w:rsidRPr="00B81438">
        <w:rPr>
          <w:sz w:val="26"/>
          <w:szCs w:val="26"/>
        </w:rPr>
        <w:t>d (Differencing Order): Tham số d đại diện cho số lần lấy đạo hàm-sai phân (differencing) trên chuỗi dữ liệu ban đầu để loại bỏ xu hướng (trend) và/hoặc thành phần mùa vụ (seasonality) hay chuyển đổi dữ liệu thành chuỗi dừng. Chuỗi dừng là chuỗi thời gian có trung bình và phương sai của nó không đổi theo thời gian và giá trị của đồng phương sai giữa hai thời đoạn chỉ phụ thuộc vào khoảng cách và độ trễ về thời gian giữa hai thời đoạn này chứ không phụ thuộc vào thời điểm thực tế mà đồng phương sai được tính.</w:t>
      </w:r>
    </w:p>
    <w:p w14:paraId="0C3FC3EF" w14:textId="77777777" w:rsidR="00885633" w:rsidRPr="00B81438" w:rsidRDefault="00885633" w:rsidP="00E04FAA">
      <w:pPr>
        <w:pStyle w:val="NormalWeb"/>
        <w:shd w:val="clear" w:color="auto" w:fill="FFFFFF"/>
        <w:spacing w:before="0" w:beforeAutospacing="0" w:after="0" w:afterAutospacing="0" w:line="360" w:lineRule="auto"/>
        <w:ind w:firstLine="720"/>
        <w:jc w:val="both"/>
        <w:rPr>
          <w:sz w:val="26"/>
          <w:szCs w:val="26"/>
        </w:rPr>
      </w:pPr>
      <w:r w:rsidRPr="00B81438">
        <w:rPr>
          <w:sz w:val="26"/>
          <w:szCs w:val="26"/>
        </w:rPr>
        <w:t>Công thức tính sai phân tại thời điểm t như sau:</w:t>
      </w:r>
    </w:p>
    <w:p w14:paraId="054C70BC" w14:textId="2B0A3373" w:rsidR="00885633" w:rsidRPr="00B81438" w:rsidRDefault="000C15CB" w:rsidP="00E04FAA">
      <w:pPr>
        <w:pStyle w:val="NormalWeb"/>
        <w:shd w:val="clear" w:color="auto" w:fill="FFFFFF"/>
        <w:spacing w:before="0" w:beforeAutospacing="0" w:after="0" w:afterAutospacing="0" w:line="360" w:lineRule="auto"/>
        <w:ind w:left="2160" w:firstLine="720"/>
        <w:jc w:val="both"/>
        <w:rPr>
          <w:sz w:val="26"/>
          <w:szCs w:val="26"/>
        </w:rPr>
      </w:pPr>
      <m:oMathPara>
        <m:oMathParaPr>
          <m:jc m:val="center"/>
        </m:oMathParaPr>
        <m:oMath>
          <m:r>
            <m:rPr>
              <m:nor/>
            </m:rP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t</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t</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t-1</m:t>
              </m:r>
            </m:sub>
          </m:sSub>
        </m:oMath>
      </m:oMathPara>
    </w:p>
    <w:p w14:paraId="608D85A8" w14:textId="77777777" w:rsidR="00885633" w:rsidRPr="00B81438" w:rsidRDefault="00885633" w:rsidP="00E04FAA">
      <w:pPr>
        <w:pStyle w:val="NormalWeb"/>
        <w:shd w:val="clear" w:color="auto" w:fill="FFFFFF"/>
        <w:spacing w:before="0" w:beforeAutospacing="0" w:after="0" w:afterAutospacing="0" w:line="360" w:lineRule="auto"/>
        <w:ind w:left="720" w:firstLine="720"/>
        <w:jc w:val="both"/>
        <w:rPr>
          <w:sz w:val="26"/>
          <w:szCs w:val="26"/>
        </w:rPr>
      </w:pPr>
      <w:r w:rsidRPr="00B81438">
        <w:rPr>
          <w:sz w:val="26"/>
          <w:szCs w:val="26"/>
        </w:rPr>
        <w:t>Trong đó:</w:t>
      </w:r>
    </w:p>
    <w:p w14:paraId="304D6210" w14:textId="71D5DD98" w:rsidR="00885633" w:rsidRPr="00B81438" w:rsidRDefault="002407FF" w:rsidP="00DA6C73">
      <w:pPr>
        <w:pStyle w:val="NormalWeb"/>
        <w:shd w:val="clear" w:color="auto" w:fill="FFFFFF"/>
        <w:spacing w:before="0" w:beforeAutospacing="0" w:after="0" w:afterAutospacing="0" w:line="360" w:lineRule="auto"/>
        <w:ind w:left="1548" w:firstLine="720"/>
        <w:jc w:val="both"/>
        <w:rPr>
          <w:sz w:val="26"/>
          <w:szCs w:val="26"/>
        </w:rPr>
      </w:pP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t</m:t>
            </m:r>
          </m:sub>
        </m:sSub>
      </m:oMath>
      <w:r w:rsidR="00885633" w:rsidRPr="00B81438">
        <w:rPr>
          <w:sz w:val="26"/>
          <w:szCs w:val="26"/>
        </w:rPr>
        <w:t>: giá trị dữ liệu tại thời điểm t</w:t>
      </w:r>
    </w:p>
    <w:p w14:paraId="76EE4D91" w14:textId="1434B1D2" w:rsidR="008463E8" w:rsidRPr="00B81438" w:rsidRDefault="00885633" w:rsidP="00E04FAA">
      <w:pPr>
        <w:pStyle w:val="NormalWeb"/>
        <w:numPr>
          <w:ilvl w:val="0"/>
          <w:numId w:val="9"/>
        </w:numPr>
        <w:shd w:val="clear" w:color="auto" w:fill="FFFFFF"/>
        <w:spacing w:before="0" w:beforeAutospacing="0" w:after="0" w:afterAutospacing="0" w:line="360" w:lineRule="auto"/>
        <w:jc w:val="both"/>
        <w:rPr>
          <w:sz w:val="26"/>
          <w:szCs w:val="26"/>
        </w:rPr>
      </w:pPr>
      <w:r w:rsidRPr="00B81438">
        <w:rPr>
          <w:sz w:val="26"/>
          <w:szCs w:val="26"/>
        </w:rPr>
        <w:t>q (MA Order): Tham số q đại diện cho số lượng các thành phần trung bình động (Moving Average) trong mô hình ARIMA. Nó chỉ ra số lượng giá trị trung bình động được sử dụng để dự đoán giá trị hiện tại. Giá trị của q phụ thuộc vào sự phụ thuộc ngẫu nhiên trong chuỗi dữ liệu và có thể được xác định bằng cách sử dụng các phương pháp như đồ thị tự tương quan (ACF) hoặc hàm tương quan một lệnh (PACF).</w:t>
      </w:r>
    </w:p>
    <w:p w14:paraId="5C376F18" w14:textId="53675B04" w:rsidR="00885633" w:rsidRPr="00B81438" w:rsidRDefault="002407FF" w:rsidP="00E04FAA">
      <w:pPr>
        <w:pStyle w:val="NormalWeb"/>
        <w:shd w:val="clear" w:color="auto" w:fill="FFFFFF"/>
        <w:spacing w:before="0" w:beforeAutospacing="0" w:after="0" w:afterAutospacing="0" w:line="360" w:lineRule="auto"/>
        <w:ind w:left="1800"/>
        <w:jc w:val="both"/>
        <w:rPr>
          <w:sz w:val="26"/>
          <w:szCs w:val="26"/>
        </w:rPr>
      </w:pPr>
      <m:oMathPara>
        <m:oMath>
          <m:sSub>
            <m:sSubPr>
              <m:ctrlPr>
                <w:rPr>
                  <w:rFonts w:ascii="Cambria Math" w:hAnsi="Cambria Math"/>
                  <w:i/>
                  <w:sz w:val="26"/>
                  <w:szCs w:val="26"/>
                </w:rPr>
              </m:ctrlPr>
            </m:sSubPr>
            <m:e>
              <m:r>
                <m:rPr>
                  <m:sty m:val="p"/>
                </m:rPr>
                <w:rPr>
                  <w:rFonts w:ascii="Cambria Math" w:hAnsi="Cambria Math"/>
                  <w:sz w:val="26"/>
                  <w:szCs w:val="26"/>
                </w:rPr>
                <m:t>y</m:t>
              </m:r>
              <m:ctrlPr>
                <w:rPr>
                  <w:rFonts w:ascii="Cambria Math" w:hAnsi="Cambria Math"/>
                  <w:sz w:val="26"/>
                  <w:szCs w:val="26"/>
                </w:rPr>
              </m:ctrlPr>
            </m:e>
            <m:sub>
              <m:r>
                <m:rPr>
                  <m:sty m:val="p"/>
                </m:rPr>
                <w:rPr>
                  <w:rFonts w:ascii="Cambria Math" w:hAnsi="Cambria Math"/>
                  <w:sz w:val="26"/>
                  <w:szCs w:val="26"/>
                </w:rPr>
                <m:t>t</m:t>
              </m:r>
            </m:sub>
          </m:sSub>
          <m:r>
            <w:rPr>
              <w:rFonts w:ascii="Cambria Math" w:hAnsi="Cambria Math"/>
              <w:sz w:val="26"/>
              <w:szCs w:val="26"/>
            </w:rPr>
            <m:t>=</m:t>
          </m:r>
          <m:r>
            <m:rPr>
              <m:sty m:val="p"/>
            </m:rPr>
            <w:rPr>
              <w:rFonts w:ascii="Cambria Math" w:hAnsi="Cambria Math"/>
              <w:sz w:val="26"/>
              <w:szCs w:val="26"/>
            </w:rPr>
            <m:t>c</m:t>
          </m:r>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ε</m:t>
              </m:r>
            </m:e>
            <m:sub>
              <m:r>
                <m:rPr>
                  <m:sty m:val="p"/>
                </m:rPr>
                <w:rPr>
                  <w:rFonts w:ascii="Cambria Math" w:hAnsi="Cambria Math"/>
                  <w:sz w:val="26"/>
                  <w:szCs w:val="26"/>
                </w:rPr>
                <m:t>t</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θ</m:t>
              </m:r>
            </m:e>
            <m:sub>
              <m:r>
                <w:rPr>
                  <w:rFonts w:ascii="Cambria Math" w:hAnsi="Cambria Math"/>
                  <w:sz w:val="26"/>
                  <w:szCs w:val="26"/>
                </w:rPr>
                <m:t>1</m:t>
              </m:r>
            </m:sub>
          </m:sSub>
          <m:sSub>
            <m:sSubPr>
              <m:ctrlPr>
                <w:rPr>
                  <w:rFonts w:ascii="Cambria Math" w:hAnsi="Cambria Math"/>
                  <w:i/>
                  <w:sz w:val="26"/>
                  <w:szCs w:val="26"/>
                </w:rPr>
              </m:ctrlPr>
            </m:sSubPr>
            <m:e>
              <m:r>
                <m:rPr>
                  <m:sty m:val="p"/>
                </m:rPr>
                <w:rPr>
                  <w:rFonts w:ascii="Cambria Math" w:hAnsi="Cambria Math"/>
                  <w:sz w:val="26"/>
                  <w:szCs w:val="26"/>
                </w:rPr>
                <m:t>ε</m:t>
              </m:r>
              <m:ctrlPr>
                <w:rPr>
                  <w:rFonts w:ascii="Cambria Math" w:hAnsi="Cambria Math"/>
                  <w:sz w:val="26"/>
                  <w:szCs w:val="26"/>
                </w:rPr>
              </m:ctrlPr>
            </m:e>
            <m:sub>
              <m:r>
                <m:rPr>
                  <m:sty m:val="p"/>
                </m:rPr>
                <w:rPr>
                  <w:rFonts w:ascii="Cambria Math" w:hAnsi="Cambria Math"/>
                  <w:sz w:val="26"/>
                  <w:szCs w:val="26"/>
                </w:rPr>
                <m:t>t</m:t>
              </m:r>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θ</m:t>
              </m:r>
            </m:e>
            <m:sub>
              <m:r>
                <w:rPr>
                  <w:rFonts w:ascii="Cambria Math" w:hAnsi="Cambria Math"/>
                  <w:sz w:val="26"/>
                  <w:szCs w:val="26"/>
                </w:rPr>
                <m:t>1</m:t>
              </m:r>
            </m:sub>
          </m:sSub>
          <m:sSub>
            <m:sSubPr>
              <m:ctrlPr>
                <w:rPr>
                  <w:rFonts w:ascii="Cambria Math" w:hAnsi="Cambria Math"/>
                  <w:i/>
                  <w:sz w:val="26"/>
                  <w:szCs w:val="26"/>
                </w:rPr>
              </m:ctrlPr>
            </m:sSubPr>
            <m:e>
              <m:r>
                <m:rPr>
                  <m:sty m:val="p"/>
                </m:rPr>
                <w:rPr>
                  <w:rFonts w:ascii="Cambria Math" w:hAnsi="Cambria Math"/>
                  <w:sz w:val="26"/>
                  <w:szCs w:val="26"/>
                </w:rPr>
                <m:t>ε</m:t>
              </m:r>
              <m:ctrlPr>
                <w:rPr>
                  <w:rFonts w:ascii="Cambria Math" w:hAnsi="Cambria Math"/>
                  <w:sz w:val="26"/>
                  <w:szCs w:val="26"/>
                </w:rPr>
              </m:ctrlPr>
            </m:e>
            <m:sub>
              <m:r>
                <m:rPr>
                  <m:sty m:val="p"/>
                </m:rPr>
                <w:rPr>
                  <w:rFonts w:ascii="Cambria Math" w:hAnsi="Cambria Math"/>
                  <w:sz w:val="26"/>
                  <w:szCs w:val="26"/>
                </w:rPr>
                <m:t>t</m:t>
              </m:r>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θ</m:t>
              </m:r>
            </m:e>
            <m:sub>
              <m:r>
                <w:rPr>
                  <w:rFonts w:ascii="Cambria Math" w:hAnsi="Cambria Math"/>
                  <w:sz w:val="26"/>
                  <w:szCs w:val="26"/>
                </w:rPr>
                <m:t>2</m:t>
              </m:r>
            </m:sub>
          </m:sSub>
          <m:sSub>
            <m:sSubPr>
              <m:ctrlPr>
                <w:rPr>
                  <w:rFonts w:ascii="Cambria Math" w:hAnsi="Cambria Math"/>
                  <w:i/>
                  <w:sz w:val="26"/>
                  <w:szCs w:val="26"/>
                </w:rPr>
              </m:ctrlPr>
            </m:sSubPr>
            <m:e>
              <m:r>
                <m:rPr>
                  <m:sty m:val="p"/>
                </m:rPr>
                <w:rPr>
                  <w:rFonts w:ascii="Cambria Math" w:hAnsi="Cambria Math"/>
                  <w:sz w:val="26"/>
                  <w:szCs w:val="26"/>
                </w:rPr>
                <m:t>ε</m:t>
              </m:r>
              <m:ctrlPr>
                <w:rPr>
                  <w:rFonts w:ascii="Cambria Math" w:hAnsi="Cambria Math"/>
                  <w:sz w:val="26"/>
                  <w:szCs w:val="26"/>
                </w:rPr>
              </m:ctrlPr>
            </m:e>
            <m:sub>
              <m:r>
                <m:rPr>
                  <m:sty m:val="p"/>
                </m:rPr>
                <w:rPr>
                  <w:rFonts w:ascii="Cambria Math" w:hAnsi="Cambria Math"/>
                  <w:sz w:val="26"/>
                  <w:szCs w:val="26"/>
                </w:rPr>
                <m:t>t</m:t>
              </m:r>
              <m:r>
                <w:rPr>
                  <w:rFonts w:ascii="Cambria Math" w:hAnsi="Cambria Math"/>
                  <w:sz w:val="26"/>
                  <w:szCs w:val="26"/>
                </w:rPr>
                <m:t>-2</m:t>
              </m:r>
            </m:sub>
          </m:sSub>
          <m:r>
            <w:rPr>
              <w:rFonts w:ascii="Cambria Math" w:hAnsi="Cambria Math"/>
              <w:sz w:val="26"/>
              <w:szCs w:val="26"/>
            </w:rPr>
            <m:t>+</m:t>
          </m:r>
          <m:r>
            <m:rPr>
              <m:sty m:val="p"/>
            </m:rPr>
            <w:rPr>
              <w:rFonts w:ascii="Cambria Math" w:hAnsi="Cambria Math"/>
              <w:sz w:val="26"/>
              <w:szCs w:val="26"/>
            </w:rPr>
            <m:t>…</m:t>
          </m:r>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θ</m:t>
              </m:r>
            </m:e>
            <m:sub>
              <m:r>
                <m:rPr>
                  <m:sty m:val="p"/>
                </m:rPr>
                <w:rPr>
                  <w:rFonts w:ascii="Cambria Math" w:hAnsi="Cambria Math"/>
                  <w:sz w:val="26"/>
                  <w:szCs w:val="26"/>
                </w:rPr>
                <m:t>q</m:t>
              </m:r>
            </m:sub>
          </m:sSub>
          <m:sSub>
            <m:sSubPr>
              <m:ctrlPr>
                <w:rPr>
                  <w:rFonts w:ascii="Cambria Math" w:hAnsi="Cambria Math"/>
                  <w:i/>
                  <w:sz w:val="26"/>
                  <w:szCs w:val="26"/>
                </w:rPr>
              </m:ctrlPr>
            </m:sSubPr>
            <m:e>
              <m:r>
                <m:rPr>
                  <m:sty m:val="p"/>
                </m:rPr>
                <w:rPr>
                  <w:rFonts w:ascii="Cambria Math" w:hAnsi="Cambria Math"/>
                  <w:sz w:val="26"/>
                  <w:szCs w:val="26"/>
                </w:rPr>
                <m:t>ε</m:t>
              </m:r>
              <m:ctrlPr>
                <w:rPr>
                  <w:rFonts w:ascii="Cambria Math" w:hAnsi="Cambria Math"/>
                  <w:sz w:val="26"/>
                  <w:szCs w:val="26"/>
                </w:rPr>
              </m:ctrlPr>
            </m:e>
            <m:sub>
              <m:r>
                <m:rPr>
                  <m:sty m:val="p"/>
                </m:rPr>
                <w:rPr>
                  <w:rFonts w:ascii="Cambria Math" w:hAnsi="Cambria Math"/>
                  <w:sz w:val="26"/>
                  <w:szCs w:val="26"/>
                </w:rPr>
                <m:t>t</m:t>
              </m:r>
              <m:r>
                <w:rPr>
                  <w:rFonts w:ascii="Cambria Math" w:hAnsi="Cambria Math"/>
                  <w:sz w:val="26"/>
                  <w:szCs w:val="26"/>
                </w:rPr>
                <m:t>-</m:t>
              </m:r>
              <m:r>
                <m:rPr>
                  <m:sty m:val="p"/>
                </m:rPr>
                <w:rPr>
                  <w:rFonts w:ascii="Cambria Math" w:hAnsi="Cambria Math"/>
                  <w:sz w:val="26"/>
                  <w:szCs w:val="26"/>
                </w:rPr>
                <m:t>q</m:t>
              </m:r>
            </m:sub>
          </m:sSub>
        </m:oMath>
      </m:oMathPara>
    </w:p>
    <w:p w14:paraId="55ADC688" w14:textId="77777777" w:rsidR="00885633" w:rsidRPr="00B81438" w:rsidRDefault="00885633" w:rsidP="00B81438">
      <w:pPr>
        <w:pStyle w:val="NormalWeb"/>
        <w:shd w:val="clear" w:color="auto" w:fill="FFFFFF"/>
        <w:spacing w:before="0" w:beforeAutospacing="0" w:after="0" w:afterAutospacing="0" w:line="360" w:lineRule="auto"/>
        <w:ind w:firstLine="567"/>
        <w:jc w:val="both"/>
        <w:rPr>
          <w:sz w:val="26"/>
          <w:szCs w:val="26"/>
        </w:rPr>
      </w:pPr>
      <w:r w:rsidRPr="00B81438">
        <w:rPr>
          <w:sz w:val="26"/>
          <w:szCs w:val="26"/>
        </w:rPr>
        <w:t xml:space="preserve">Trong đó: </w:t>
      </w:r>
    </w:p>
    <w:p w14:paraId="06A62EF2" w14:textId="77777777" w:rsidR="00885633" w:rsidRPr="00B81438" w:rsidRDefault="00885633" w:rsidP="00B81438">
      <w:pPr>
        <w:pStyle w:val="NormalWeb"/>
        <w:shd w:val="clear" w:color="auto" w:fill="FFFFFF"/>
        <w:spacing w:before="0" w:beforeAutospacing="0" w:after="0" w:afterAutospacing="0" w:line="360" w:lineRule="auto"/>
        <w:ind w:left="1701"/>
        <w:jc w:val="both"/>
        <w:rPr>
          <w:sz w:val="26"/>
          <w:szCs w:val="26"/>
        </w:rPr>
      </w:pPr>
      <w:r w:rsidRPr="00B81438">
        <w:rPr>
          <w:sz w:val="26"/>
          <w:szCs w:val="26"/>
        </w:rPr>
        <w:lastRenderedPageBreak/>
        <w:t>C: hệ số chặn</w:t>
      </w:r>
    </w:p>
    <w:p w14:paraId="30639DBB" w14:textId="45672190" w:rsidR="00885633" w:rsidRPr="00B81438" w:rsidRDefault="002407FF" w:rsidP="00B81438">
      <w:pPr>
        <w:pStyle w:val="NormalWeb"/>
        <w:shd w:val="clear" w:color="auto" w:fill="FFFFFF"/>
        <w:spacing w:before="0" w:beforeAutospacing="0" w:after="0" w:afterAutospacing="0" w:line="360" w:lineRule="auto"/>
        <w:ind w:left="1701"/>
        <w:jc w:val="both"/>
        <w:rPr>
          <w:sz w:val="26"/>
          <w:szCs w:val="26"/>
        </w:rPr>
      </w:pPr>
      <m:oMath>
        <m:sSub>
          <m:sSubPr>
            <m:ctrlPr>
              <w:rPr>
                <w:rFonts w:ascii="Cambria Math" w:hAnsi="Cambria Math"/>
                <w:i/>
                <w:sz w:val="26"/>
                <w:szCs w:val="26"/>
              </w:rPr>
            </m:ctrlPr>
          </m:sSubPr>
          <m:e>
            <m:r>
              <m:rPr>
                <m:sty m:val="p"/>
              </m:rPr>
              <w:rPr>
                <w:rFonts w:ascii="Cambria Math" w:hAnsi="Cambria Math"/>
                <w:sz w:val="26"/>
                <w:szCs w:val="26"/>
              </w:rPr>
              <m:t>ε</m:t>
            </m:r>
            <m:ctrlPr>
              <w:rPr>
                <w:rFonts w:ascii="Cambria Math" w:hAnsi="Cambria Math"/>
                <w:sz w:val="26"/>
                <w:szCs w:val="26"/>
              </w:rPr>
            </m:ctrlPr>
          </m:e>
          <m:sub>
            <m:r>
              <w:rPr>
                <w:rFonts w:ascii="Cambria Math" w:hAnsi="Cambria Math"/>
                <w:sz w:val="26"/>
                <w:szCs w:val="26"/>
              </w:rPr>
              <m:t>t</m:t>
            </m:r>
          </m:sub>
        </m:sSub>
        <m:r>
          <w:rPr>
            <w:rFonts w:ascii="Cambria Math" w:hAnsi="Cambria Math"/>
            <w:sz w:val="26"/>
            <w:szCs w:val="26"/>
          </w:rPr>
          <m:t>:</m:t>
        </m:r>
      </m:oMath>
      <w:r w:rsidR="00885633" w:rsidRPr="00B81438">
        <w:rPr>
          <w:sz w:val="26"/>
          <w:szCs w:val="26"/>
        </w:rPr>
        <w:t xml:space="preserve"> giá trị nhiễu trắng tại thời điểm t</w:t>
      </w:r>
    </w:p>
    <w:p w14:paraId="78A6E207" w14:textId="3618531A" w:rsidR="00885633" w:rsidRPr="00B81438" w:rsidRDefault="002407FF" w:rsidP="00B81438">
      <w:pPr>
        <w:pStyle w:val="NormalWeb"/>
        <w:shd w:val="clear" w:color="auto" w:fill="FFFFFF"/>
        <w:spacing w:before="0" w:beforeAutospacing="0" w:after="0" w:afterAutospacing="0" w:line="360" w:lineRule="auto"/>
        <w:ind w:left="1701"/>
        <w:jc w:val="both"/>
        <w:rPr>
          <w:sz w:val="26"/>
          <w:szCs w:val="26"/>
        </w:rPr>
      </w:pPr>
      <m:oMath>
        <m:sSub>
          <m:sSubPr>
            <m:ctrlPr>
              <w:rPr>
                <w:rFonts w:ascii="Cambria Math" w:hAnsi="Cambria Math"/>
                <w:i/>
                <w:sz w:val="26"/>
                <w:szCs w:val="26"/>
              </w:rPr>
            </m:ctrlPr>
          </m:sSubPr>
          <m:e>
            <m:r>
              <m:rPr>
                <m:sty m:val="p"/>
              </m:rPr>
              <w:rPr>
                <w:rFonts w:ascii="Cambria Math" w:hAnsi="Cambria Math"/>
                <w:sz w:val="26"/>
                <w:szCs w:val="26"/>
              </w:rPr>
              <m:t>θ</m:t>
            </m:r>
            <m:ctrlPr>
              <w:rPr>
                <w:rFonts w:ascii="Cambria Math" w:hAnsi="Cambria Math"/>
                <w:sz w:val="26"/>
                <w:szCs w:val="26"/>
              </w:rPr>
            </m:ctrlPr>
          </m:e>
          <m:sub>
            <m:r>
              <w:rPr>
                <w:rFonts w:ascii="Cambria Math" w:hAnsi="Cambria Math"/>
                <w:sz w:val="26"/>
                <w:szCs w:val="26"/>
              </w:rPr>
              <m:t>1</m:t>
            </m:r>
          </m:sub>
        </m:sSub>
        <m:r>
          <w:rPr>
            <w:rFonts w:ascii="Cambria Math" w:hAnsi="Cambria Math"/>
            <w:sz w:val="26"/>
            <w:szCs w:val="26"/>
          </w:rPr>
          <m:t>:</m:t>
        </m:r>
      </m:oMath>
      <w:r w:rsidR="00885633" w:rsidRPr="00B81438">
        <w:rPr>
          <w:sz w:val="26"/>
          <w:szCs w:val="26"/>
        </w:rPr>
        <w:t xml:space="preserve"> hệ số tương quan</w:t>
      </w:r>
    </w:p>
    <w:p w14:paraId="353A113E" w14:textId="399DC1FD" w:rsidR="00885633" w:rsidRPr="00B81438" w:rsidRDefault="00885633" w:rsidP="005F6BE1">
      <w:pPr>
        <w:pStyle w:val="NormalWeb"/>
        <w:shd w:val="clear" w:color="auto" w:fill="FFFFFF"/>
        <w:spacing w:before="0" w:beforeAutospacing="0" w:after="0" w:afterAutospacing="0" w:line="360" w:lineRule="auto"/>
        <w:ind w:firstLine="540"/>
        <w:jc w:val="both"/>
        <w:rPr>
          <w:sz w:val="26"/>
          <w:szCs w:val="26"/>
        </w:rPr>
      </w:pPr>
      <w:r w:rsidRPr="00B81438">
        <w:rPr>
          <w:sz w:val="26"/>
          <w:szCs w:val="26"/>
        </w:rPr>
        <w:t>Phương trình ARIMA(p,</w:t>
      </w:r>
      <w:r w:rsidR="00DA6C73" w:rsidRPr="00B81438">
        <w:rPr>
          <w:sz w:val="26"/>
          <w:szCs w:val="26"/>
        </w:rPr>
        <w:t xml:space="preserve"> </w:t>
      </w:r>
      <w:r w:rsidRPr="00B81438">
        <w:rPr>
          <w:sz w:val="26"/>
          <w:szCs w:val="26"/>
        </w:rPr>
        <w:t>d,</w:t>
      </w:r>
      <w:r w:rsidR="00DA6C73" w:rsidRPr="00B81438">
        <w:rPr>
          <w:sz w:val="26"/>
          <w:szCs w:val="26"/>
        </w:rPr>
        <w:t xml:space="preserve"> </w:t>
      </w:r>
      <w:r w:rsidRPr="00B81438">
        <w:rPr>
          <w:sz w:val="26"/>
          <w:szCs w:val="26"/>
        </w:rPr>
        <w:t xml:space="preserve">q) được tổng quát: </w:t>
      </w:r>
    </w:p>
    <w:p w14:paraId="0FB4442E" w14:textId="6503CD2E" w:rsidR="00885633" w:rsidRPr="00B81438" w:rsidRDefault="002110B6" w:rsidP="003042D5">
      <w:pPr>
        <w:pStyle w:val="NormalWeb"/>
        <w:shd w:val="clear" w:color="auto" w:fill="FFFFFF"/>
        <w:spacing w:before="0" w:beforeAutospacing="0" w:after="0" w:afterAutospacing="0" w:line="360" w:lineRule="auto"/>
        <w:jc w:val="both"/>
        <w:rPr>
          <w:sz w:val="26"/>
          <w:szCs w:val="26"/>
        </w:rPr>
      </w:pPr>
      <m:oMathPara>
        <m:oMathParaPr>
          <m:jc m:val="center"/>
        </m:oMathParaPr>
        <m:oMath>
          <m:r>
            <m:rPr>
              <m:nor/>
            </m:rP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t</m:t>
              </m:r>
            </m:sub>
          </m:sSub>
          <m:r>
            <w:rPr>
              <w:rFonts w:ascii="Cambria Math" w:hAnsi="Cambria Math"/>
              <w:sz w:val="26"/>
              <w:szCs w:val="26"/>
            </w:rPr>
            <m:t>=</m:t>
          </m:r>
          <m:r>
            <m:rPr>
              <m:sty m:val="p"/>
            </m:rPr>
            <w:rPr>
              <w:rFonts w:ascii="Cambria Math" w:hAnsi="Cambria Math"/>
              <w:sz w:val="26"/>
              <w:szCs w:val="26"/>
            </w:rPr>
            <m:t>c</m:t>
          </m:r>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φ</m:t>
              </m:r>
            </m:e>
            <m:sub>
              <m:r>
                <w:rPr>
                  <w:rFonts w:ascii="Cambria Math" w:hAnsi="Cambria Math"/>
                  <w:sz w:val="26"/>
                  <w:szCs w:val="26"/>
                </w:rPr>
                <m:t>1</m:t>
              </m:r>
              <m:r>
                <m:rPr>
                  <m:nor/>
                </m:rPr>
                <w:rPr>
                  <w:rFonts w:ascii="Cambria Math" w:hAnsi="Cambria Math"/>
                  <w:sz w:val="26"/>
                  <w:szCs w:val="26"/>
                </w:rPr>
                <m:t>∇</m:t>
              </m:r>
            </m:sub>
          </m:sSub>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t-1</m:t>
              </m:r>
            </m:sub>
          </m:sSub>
          <m:r>
            <m:rPr>
              <m:sty m:val="p"/>
            </m:rPr>
            <w:rPr>
              <w:rFonts w:ascii="Cambria Math" w:hAnsi="Cambria Math"/>
              <w:sz w:val="26"/>
              <w:szCs w:val="26"/>
            </w:rPr>
            <m:t>…</m:t>
          </m:r>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φ</m:t>
              </m:r>
            </m:e>
            <m:sub>
              <m:r>
                <w:rPr>
                  <w:rFonts w:ascii="Cambria Math" w:hAnsi="Cambria Math"/>
                  <w:sz w:val="26"/>
                  <w:szCs w:val="26"/>
                </w:rPr>
                <m:t>p</m:t>
              </m:r>
            </m:sub>
          </m:sSub>
          <m:sSub>
            <m:sSubPr>
              <m:ctrlPr>
                <w:rPr>
                  <w:rFonts w:ascii="Cambria Math" w:hAnsi="Cambria Math"/>
                  <w:i/>
                  <w:sz w:val="26"/>
                  <w:szCs w:val="26"/>
                </w:rPr>
              </m:ctrlPr>
            </m:sSubPr>
            <m:e>
              <m:r>
                <m:rPr>
                  <m:nor/>
                </m:rPr>
                <w:rPr>
                  <w:rFonts w:ascii="Cambria Math" w:hAnsi="Cambria Math"/>
                  <w:sz w:val="26"/>
                  <w:szCs w:val="26"/>
                </w:rPr>
                <m:t>∇y</m:t>
              </m:r>
              <m:ctrlPr>
                <w:rPr>
                  <w:rFonts w:ascii="Cambria Math" w:hAnsi="Cambria Math"/>
                  <w:sz w:val="26"/>
                  <w:szCs w:val="26"/>
                </w:rPr>
              </m:ctrlPr>
            </m:e>
            <m:sub>
              <m:r>
                <w:rPr>
                  <w:rFonts w:ascii="Cambria Math" w:hAnsi="Cambria Math"/>
                  <w:sz w:val="26"/>
                  <w:szCs w:val="26"/>
                </w:rPr>
                <m:t>t-p</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ε</m:t>
              </m:r>
            </m:e>
            <m:sub>
              <m:r>
                <w:rPr>
                  <w:rFonts w:ascii="Cambria Math" w:hAnsi="Cambria Math"/>
                  <w:sz w:val="26"/>
                  <w:szCs w:val="26"/>
                </w:rPr>
                <m:t>t</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θ</m:t>
              </m:r>
            </m:e>
            <m:sub>
              <m:r>
                <w:rPr>
                  <w:rFonts w:ascii="Cambria Math" w:hAnsi="Cambria Math"/>
                  <w:sz w:val="26"/>
                  <w:szCs w:val="26"/>
                </w:rPr>
                <m:t>1</m:t>
              </m:r>
            </m:sub>
          </m:sSub>
          <m:sSub>
            <m:sSubPr>
              <m:ctrlPr>
                <w:rPr>
                  <w:rFonts w:ascii="Cambria Math" w:hAnsi="Cambria Math"/>
                  <w:i/>
                  <w:sz w:val="26"/>
                  <w:szCs w:val="26"/>
                </w:rPr>
              </m:ctrlPr>
            </m:sSubPr>
            <m:e>
              <m:r>
                <m:rPr>
                  <m:sty m:val="p"/>
                </m:rPr>
                <w:rPr>
                  <w:rFonts w:ascii="Cambria Math" w:hAnsi="Cambria Math"/>
                  <w:sz w:val="26"/>
                  <w:szCs w:val="26"/>
                </w:rPr>
                <m:t>ε</m:t>
              </m:r>
              <m:ctrlPr>
                <w:rPr>
                  <w:rFonts w:ascii="Cambria Math" w:hAnsi="Cambria Math"/>
                  <w:sz w:val="26"/>
                  <w:szCs w:val="26"/>
                </w:rPr>
              </m:ctrlPr>
            </m:e>
            <m:sub>
              <m:r>
                <w:rPr>
                  <w:rFonts w:ascii="Cambria Math" w:hAnsi="Cambria Math"/>
                  <w:sz w:val="26"/>
                  <w:szCs w:val="26"/>
                </w:rPr>
                <m:t>t-1</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θ</m:t>
              </m:r>
            </m:e>
            <m:sub>
              <m:r>
                <w:rPr>
                  <w:rFonts w:ascii="Cambria Math" w:hAnsi="Cambria Math"/>
                  <w:sz w:val="26"/>
                  <w:szCs w:val="26"/>
                </w:rPr>
                <m:t>1</m:t>
              </m:r>
            </m:sub>
          </m:sSub>
          <m:sSub>
            <m:sSubPr>
              <m:ctrlPr>
                <w:rPr>
                  <w:rFonts w:ascii="Cambria Math" w:hAnsi="Cambria Math"/>
                  <w:i/>
                  <w:sz w:val="26"/>
                  <w:szCs w:val="26"/>
                </w:rPr>
              </m:ctrlPr>
            </m:sSubPr>
            <m:e>
              <m:r>
                <m:rPr>
                  <m:sty m:val="p"/>
                </m:rPr>
                <w:rPr>
                  <w:rFonts w:ascii="Cambria Math" w:hAnsi="Cambria Math"/>
                  <w:sz w:val="26"/>
                  <w:szCs w:val="26"/>
                </w:rPr>
                <m:t>ε</m:t>
              </m:r>
              <m:ctrlPr>
                <w:rPr>
                  <w:rFonts w:ascii="Cambria Math" w:hAnsi="Cambria Math"/>
                  <w:sz w:val="26"/>
                  <w:szCs w:val="26"/>
                </w:rPr>
              </m:ctrlPr>
            </m:e>
            <m:sub>
              <m:r>
                <w:rPr>
                  <w:rFonts w:ascii="Cambria Math" w:hAnsi="Cambria Math"/>
                  <w:sz w:val="26"/>
                  <w:szCs w:val="26"/>
                </w:rPr>
                <m:t>t-1</m:t>
              </m:r>
            </m:sub>
          </m:sSub>
          <m:r>
            <w:rPr>
              <w:rFonts w:ascii="Cambria Math" w:hAnsi="Cambria Math"/>
              <w:sz w:val="26"/>
              <w:szCs w:val="26"/>
            </w:rPr>
            <m:t>+</m:t>
          </m:r>
          <m:r>
            <m:rPr>
              <m:sty m:val="p"/>
            </m:rPr>
            <w:rPr>
              <w:rFonts w:ascii="Cambria Math" w:hAnsi="Cambria Math"/>
              <w:sz w:val="26"/>
              <w:szCs w:val="26"/>
            </w:rPr>
            <m:t>…</m:t>
          </m:r>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θ</m:t>
              </m:r>
            </m:e>
            <m:sub>
              <m:r>
                <w:rPr>
                  <w:rFonts w:ascii="Cambria Math" w:hAnsi="Cambria Math"/>
                  <w:sz w:val="26"/>
                  <w:szCs w:val="26"/>
                </w:rPr>
                <m:t>q</m:t>
              </m:r>
            </m:sub>
          </m:sSub>
          <m:sSub>
            <m:sSubPr>
              <m:ctrlPr>
                <w:rPr>
                  <w:rFonts w:ascii="Cambria Math" w:hAnsi="Cambria Math"/>
                  <w:i/>
                  <w:sz w:val="26"/>
                  <w:szCs w:val="26"/>
                </w:rPr>
              </m:ctrlPr>
            </m:sSubPr>
            <m:e>
              <m:r>
                <m:rPr>
                  <m:sty m:val="p"/>
                </m:rPr>
                <w:rPr>
                  <w:rFonts w:ascii="Cambria Math" w:hAnsi="Cambria Math"/>
                  <w:sz w:val="26"/>
                  <w:szCs w:val="26"/>
                </w:rPr>
                <m:t>ε</m:t>
              </m:r>
              <m:ctrlPr>
                <w:rPr>
                  <w:rFonts w:ascii="Cambria Math" w:hAnsi="Cambria Math"/>
                  <w:sz w:val="26"/>
                  <w:szCs w:val="26"/>
                </w:rPr>
              </m:ctrlPr>
            </m:e>
            <m:sub>
              <m:r>
                <w:rPr>
                  <w:rFonts w:ascii="Cambria Math" w:hAnsi="Cambria Math"/>
                  <w:sz w:val="26"/>
                  <w:szCs w:val="26"/>
                </w:rPr>
                <m:t>t-q</m:t>
              </m:r>
            </m:sub>
          </m:sSub>
        </m:oMath>
      </m:oMathPara>
    </w:p>
    <w:p w14:paraId="11A84539" w14:textId="77777777" w:rsidR="00885633" w:rsidRPr="00B81438" w:rsidRDefault="00885633" w:rsidP="00B81438">
      <w:pPr>
        <w:pStyle w:val="NormalWeb"/>
        <w:shd w:val="clear" w:color="auto" w:fill="FFFFFF"/>
        <w:spacing w:before="0" w:beforeAutospacing="0" w:after="0" w:afterAutospacing="0" w:line="360" w:lineRule="auto"/>
        <w:ind w:firstLine="567"/>
        <w:jc w:val="both"/>
        <w:rPr>
          <w:sz w:val="26"/>
          <w:szCs w:val="26"/>
        </w:rPr>
      </w:pPr>
      <w:r w:rsidRPr="00B81438">
        <w:rPr>
          <w:sz w:val="26"/>
          <w:szCs w:val="26"/>
        </w:rPr>
        <w:t>Trong đó:</w:t>
      </w:r>
    </w:p>
    <w:p w14:paraId="7F744B22" w14:textId="152C3F4F" w:rsidR="00885633" w:rsidRPr="00B81438" w:rsidRDefault="0042434E" w:rsidP="00B81438">
      <w:pPr>
        <w:pStyle w:val="NormalWeb"/>
        <w:shd w:val="clear" w:color="auto" w:fill="FFFFFF"/>
        <w:spacing w:before="0" w:beforeAutospacing="0" w:after="0" w:afterAutospacing="0" w:line="360" w:lineRule="auto"/>
        <w:ind w:left="1701"/>
        <w:jc w:val="both"/>
        <w:rPr>
          <w:sz w:val="26"/>
          <w:szCs w:val="26"/>
        </w:rPr>
      </w:pPr>
      <m:oMath>
        <m:r>
          <m:rPr>
            <m:nor/>
          </m:rP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t</m:t>
            </m:r>
          </m:sub>
        </m:sSub>
        <m:r>
          <w:rPr>
            <w:rFonts w:ascii="Cambria Math" w:hAnsi="Cambria Math"/>
            <w:sz w:val="26"/>
            <w:szCs w:val="26"/>
          </w:rPr>
          <m:t>:</m:t>
        </m:r>
      </m:oMath>
      <w:r w:rsidR="00885633" w:rsidRPr="00B81438">
        <w:rPr>
          <w:sz w:val="26"/>
          <w:szCs w:val="26"/>
        </w:rPr>
        <w:t xml:space="preserve"> giá trị sai phân tại thời điểm t</w:t>
      </w:r>
    </w:p>
    <w:p w14:paraId="2B7356BB" w14:textId="77777777" w:rsidR="00885633" w:rsidRPr="00B81438" w:rsidRDefault="00885633" w:rsidP="00B81438">
      <w:pPr>
        <w:pStyle w:val="NormalWeb"/>
        <w:shd w:val="clear" w:color="auto" w:fill="FFFFFF"/>
        <w:spacing w:before="0" w:beforeAutospacing="0" w:after="0" w:afterAutospacing="0" w:line="360" w:lineRule="auto"/>
        <w:ind w:left="1701"/>
        <w:jc w:val="both"/>
        <w:rPr>
          <w:sz w:val="26"/>
          <w:szCs w:val="26"/>
        </w:rPr>
      </w:pPr>
      <w:r w:rsidRPr="00B81438">
        <w:rPr>
          <w:sz w:val="26"/>
          <w:szCs w:val="26"/>
        </w:rPr>
        <w:t>C: hệ số chặn</w:t>
      </w:r>
    </w:p>
    <w:p w14:paraId="02D315AF" w14:textId="1895069D" w:rsidR="00885633" w:rsidRPr="00B81438" w:rsidRDefault="002407FF" w:rsidP="00B81438">
      <w:pPr>
        <w:pStyle w:val="NormalWeb"/>
        <w:shd w:val="clear" w:color="auto" w:fill="FFFFFF"/>
        <w:spacing w:before="0" w:beforeAutospacing="0" w:after="0" w:afterAutospacing="0" w:line="360" w:lineRule="auto"/>
        <w:ind w:left="1701"/>
        <w:jc w:val="both"/>
        <w:rPr>
          <w:sz w:val="26"/>
          <w:szCs w:val="26"/>
        </w:rPr>
      </w:pPr>
      <m:oMath>
        <m:sSub>
          <m:sSubPr>
            <m:ctrlPr>
              <w:rPr>
                <w:rFonts w:ascii="Cambria Math" w:hAnsi="Cambria Math"/>
                <w:i/>
                <w:sz w:val="26"/>
                <w:szCs w:val="26"/>
              </w:rPr>
            </m:ctrlPr>
          </m:sSubPr>
          <m:e>
            <m:r>
              <m:rPr>
                <m:sty m:val="p"/>
              </m:rPr>
              <w:rPr>
                <w:rFonts w:ascii="Cambria Math" w:hAnsi="Cambria Math"/>
                <w:sz w:val="26"/>
                <w:szCs w:val="26"/>
              </w:rPr>
              <m:t>ε</m:t>
            </m:r>
            <m:ctrlPr>
              <w:rPr>
                <w:rFonts w:ascii="Cambria Math" w:hAnsi="Cambria Math"/>
                <w:sz w:val="26"/>
                <w:szCs w:val="26"/>
              </w:rPr>
            </m:ctrlPr>
          </m:e>
          <m:sub>
            <m:r>
              <w:rPr>
                <w:rFonts w:ascii="Cambria Math" w:hAnsi="Cambria Math"/>
                <w:sz w:val="26"/>
                <w:szCs w:val="26"/>
              </w:rPr>
              <m:t>t</m:t>
            </m:r>
          </m:sub>
        </m:sSub>
        <m:r>
          <w:rPr>
            <w:rFonts w:ascii="Cambria Math" w:hAnsi="Cambria Math"/>
            <w:sz w:val="26"/>
            <w:szCs w:val="26"/>
          </w:rPr>
          <m:t>:</m:t>
        </m:r>
      </m:oMath>
      <w:r w:rsidR="00885633" w:rsidRPr="00B81438">
        <w:rPr>
          <w:sz w:val="26"/>
          <w:szCs w:val="26"/>
        </w:rPr>
        <w:t xml:space="preserve"> giá trị nhiễu trắng tại thời điểm t</w:t>
      </w:r>
    </w:p>
    <w:p w14:paraId="76F39491" w14:textId="60DE19BF" w:rsidR="00885633" w:rsidRPr="00B81438" w:rsidRDefault="002407FF" w:rsidP="00B81438">
      <w:pPr>
        <w:pStyle w:val="NormalWeb"/>
        <w:shd w:val="clear" w:color="auto" w:fill="FFFFFF"/>
        <w:spacing w:before="0" w:beforeAutospacing="0" w:after="0" w:afterAutospacing="0" w:line="360" w:lineRule="auto"/>
        <w:ind w:left="1701"/>
        <w:jc w:val="both"/>
        <w:rPr>
          <w:sz w:val="26"/>
          <w:szCs w:val="26"/>
        </w:rPr>
      </w:pPr>
      <m:oMath>
        <m:sSub>
          <m:sSubPr>
            <m:ctrlPr>
              <w:rPr>
                <w:rFonts w:ascii="Cambria Math" w:hAnsi="Cambria Math"/>
                <w:i/>
                <w:sz w:val="26"/>
                <w:szCs w:val="26"/>
              </w:rPr>
            </m:ctrlPr>
          </m:sSubPr>
          <m:e>
            <m:r>
              <m:rPr>
                <m:sty m:val="p"/>
              </m:rPr>
              <w:rPr>
                <w:rFonts w:ascii="Cambria Math" w:hAnsi="Cambria Math"/>
                <w:sz w:val="26"/>
                <w:szCs w:val="26"/>
              </w:rPr>
              <m:t>θ</m:t>
            </m:r>
            <m:ctrlPr>
              <w:rPr>
                <w:rFonts w:ascii="Cambria Math" w:hAnsi="Cambria Math"/>
                <w:sz w:val="26"/>
                <w:szCs w:val="26"/>
              </w:rPr>
            </m:ctrlPr>
          </m:e>
          <m:sub>
            <m:r>
              <w:rPr>
                <w:rFonts w:ascii="Cambria Math" w:hAnsi="Cambria Math"/>
                <w:sz w:val="26"/>
                <w:szCs w:val="26"/>
              </w:rPr>
              <m:t>1</m:t>
            </m:r>
          </m:sub>
        </m:sSub>
        <m:r>
          <w:rPr>
            <w:rFonts w:ascii="Cambria Math" w:hAnsi="Cambria Math"/>
            <w:sz w:val="26"/>
            <w:szCs w:val="26"/>
          </w:rPr>
          <m:t>:</m:t>
        </m:r>
      </m:oMath>
      <w:r w:rsidR="00885633" w:rsidRPr="00B81438">
        <w:rPr>
          <w:sz w:val="26"/>
          <w:szCs w:val="26"/>
        </w:rPr>
        <w:t xml:space="preserve"> hệ số tương quan</w:t>
      </w:r>
    </w:p>
    <w:p w14:paraId="79976F24" w14:textId="12BC13D8" w:rsidR="00885633" w:rsidRPr="00B81438" w:rsidRDefault="002407FF" w:rsidP="00B81438">
      <w:pPr>
        <w:pStyle w:val="NormalWeb"/>
        <w:shd w:val="clear" w:color="auto" w:fill="FFFFFF"/>
        <w:spacing w:before="0" w:beforeAutospacing="0" w:after="0" w:afterAutospacing="0" w:line="360" w:lineRule="auto"/>
        <w:ind w:left="1701"/>
        <w:jc w:val="both"/>
        <w:rPr>
          <w:sz w:val="26"/>
          <w:szCs w:val="26"/>
        </w:rPr>
      </w:pPr>
      <m:oMath>
        <m:sSub>
          <m:sSubPr>
            <m:ctrlPr>
              <w:rPr>
                <w:rFonts w:ascii="Cambria Math" w:hAnsi="Cambria Math"/>
                <w:i/>
                <w:sz w:val="26"/>
                <w:szCs w:val="26"/>
              </w:rPr>
            </m:ctrlPr>
          </m:sSubPr>
          <m:e>
            <m:r>
              <m:rPr>
                <m:sty m:val="p"/>
              </m:rPr>
              <w:rPr>
                <w:rFonts w:ascii="Cambria Math" w:hAnsi="Cambria Math"/>
                <w:sz w:val="26"/>
                <w:szCs w:val="26"/>
              </w:rPr>
              <m:t>φ</m:t>
            </m:r>
            <m:ctrlPr>
              <w:rPr>
                <w:rFonts w:ascii="Cambria Math" w:hAnsi="Cambria Math"/>
                <w:sz w:val="26"/>
                <w:szCs w:val="26"/>
              </w:rPr>
            </m:ctrlPr>
          </m:e>
          <m:sub>
            <m:r>
              <w:rPr>
                <w:rFonts w:ascii="Cambria Math" w:hAnsi="Cambria Math"/>
                <w:sz w:val="26"/>
                <w:szCs w:val="26"/>
              </w:rPr>
              <m:t>t</m:t>
            </m:r>
          </m:sub>
        </m:sSub>
        <m:r>
          <w:rPr>
            <w:rFonts w:ascii="Cambria Math" w:hAnsi="Cambria Math"/>
            <w:sz w:val="26"/>
            <w:szCs w:val="26"/>
          </w:rPr>
          <m:t>:</m:t>
        </m:r>
      </m:oMath>
      <w:r w:rsidR="00885633" w:rsidRPr="00B81438">
        <w:rPr>
          <w:sz w:val="26"/>
          <w:szCs w:val="26"/>
        </w:rPr>
        <w:t xml:space="preserve"> tham số phân tích hồi quy</w:t>
      </w:r>
    </w:p>
    <w:p w14:paraId="1AA5AA84" w14:textId="104A14CC" w:rsidR="00220F60" w:rsidRPr="00997D56" w:rsidRDefault="00220F60" w:rsidP="00E04FAA">
      <w:pPr>
        <w:pStyle w:val="Heading2"/>
        <w:rPr>
          <w:szCs w:val="26"/>
        </w:rPr>
      </w:pPr>
      <w:bookmarkStart w:id="47" w:name="_Toc138175837"/>
      <w:r w:rsidRPr="00997D56">
        <w:rPr>
          <w:szCs w:val="26"/>
        </w:rPr>
        <w:t>ARIMAX</w:t>
      </w:r>
      <w:bookmarkEnd w:id="47"/>
    </w:p>
    <w:p w14:paraId="4F73F53B" w14:textId="5F09E125" w:rsidR="00220F60" w:rsidRPr="00997D56" w:rsidRDefault="00220F60" w:rsidP="005F6BE1">
      <w:pPr>
        <w:ind w:firstLine="540"/>
        <w:rPr>
          <w:szCs w:val="26"/>
        </w:rPr>
      </w:pPr>
      <w:r w:rsidRPr="00997D56">
        <w:rPr>
          <w:szCs w:val="26"/>
        </w:rPr>
        <w:t>ARIMAX được mở rộng từ mô hình ARIMA</w:t>
      </w:r>
      <w:r w:rsidR="002263B1" w:rsidRPr="00997D56">
        <w:rPr>
          <w:szCs w:val="26"/>
        </w:rPr>
        <w:t xml:space="preserve"> bằng cách</w:t>
      </w:r>
      <w:r w:rsidRPr="00997D56">
        <w:rPr>
          <w:szCs w:val="26"/>
        </w:rPr>
        <w:t xml:space="preserve"> </w:t>
      </w:r>
      <w:r w:rsidR="0076785A" w:rsidRPr="00997D56">
        <w:rPr>
          <w:szCs w:val="26"/>
        </w:rPr>
        <w:t>bổ sung các biến exogenous vào mô hình. Biến exogenous</w:t>
      </w:r>
      <w:r w:rsidR="00985607" w:rsidRPr="00997D56">
        <w:rPr>
          <w:szCs w:val="26"/>
        </w:rPr>
        <w:t xml:space="preserve"> là các biến khác mà không phụ thuộc trực tiếp vào chuỗi dự báo như </w:t>
      </w:r>
      <w:r w:rsidR="008F63F6" w:rsidRPr="00997D56">
        <w:rPr>
          <w:szCs w:val="26"/>
        </w:rPr>
        <w:t xml:space="preserve">các </w:t>
      </w:r>
      <w:r w:rsidR="00C02229" w:rsidRPr="00997D56">
        <w:rPr>
          <w:szCs w:val="26"/>
        </w:rPr>
        <w:t xml:space="preserve">thông số kinh tế, </w:t>
      </w:r>
      <w:r w:rsidR="00541B44" w:rsidRPr="00997D56">
        <w:rPr>
          <w:szCs w:val="26"/>
        </w:rPr>
        <w:t>thời tiết</w:t>
      </w:r>
      <w:r w:rsidR="00541B44" w:rsidRPr="00B81438">
        <w:rPr>
          <w:szCs w:val="26"/>
        </w:rPr>
        <w:t>,…</w:t>
      </w:r>
      <w:r w:rsidR="00F769FB" w:rsidRPr="00997D56">
        <w:rPr>
          <w:szCs w:val="26"/>
        </w:rPr>
        <w:t xml:space="preserve"> </w:t>
      </w:r>
      <w:r w:rsidR="00A24C2A" w:rsidRPr="00997D56">
        <w:rPr>
          <w:szCs w:val="26"/>
        </w:rPr>
        <w:t xml:space="preserve">ARIMAX sẽ tính toán dự báo dựa trên ARIMA và sự ảnh hưởng của biến </w:t>
      </w:r>
      <w:r w:rsidR="00CF63EF" w:rsidRPr="00997D56">
        <w:rPr>
          <w:szCs w:val="26"/>
        </w:rPr>
        <w:t>exog</w:t>
      </w:r>
      <w:r w:rsidR="003D4B8C" w:rsidRPr="00997D56">
        <w:rPr>
          <w:szCs w:val="26"/>
        </w:rPr>
        <w:t>enous.</w:t>
      </w:r>
    </w:p>
    <w:p w14:paraId="17D5BFBB" w14:textId="0A7F97D1" w:rsidR="003169C3" w:rsidRPr="00997D56" w:rsidRDefault="0025749D" w:rsidP="00E04FAA">
      <w:pPr>
        <w:rPr>
          <w:szCs w:val="26"/>
        </w:rPr>
      </w:pPr>
      <w:r w:rsidRPr="00997D56">
        <w:rPr>
          <w:szCs w:val="26"/>
        </w:rPr>
        <w:t>ARIMAX có công thức như sau:</w:t>
      </w:r>
    </w:p>
    <w:p w14:paraId="1F3B21AA" w14:textId="5877B541" w:rsidR="0025749D" w:rsidRPr="00997D56" w:rsidRDefault="000005EE" w:rsidP="00E04FAA">
      <w:pPr>
        <w:pStyle w:val="ListParagraph"/>
        <w:numPr>
          <w:ilvl w:val="0"/>
          <w:numId w:val="15"/>
        </w:numPr>
        <w:jc w:val="center"/>
        <w:rPr>
          <w:szCs w:val="26"/>
        </w:rPr>
      </w:pPr>
      <m:oMath>
        <m:r>
          <w:rPr>
            <w:rFonts w:ascii="Cambria Math" w:hAnsi="Cambria Math"/>
            <w:szCs w:val="26"/>
          </w:rPr>
          <m:t>∅</m:t>
        </m:r>
      </m:oMath>
      <w:r w:rsidR="00F72EE7" w:rsidRPr="00997D56">
        <w:rPr>
          <w:rFonts w:eastAsiaTheme="minorEastAsia"/>
          <w:szCs w:val="26"/>
          <w:vertAlign w:val="subscript"/>
        </w:rPr>
        <w:t>1</w:t>
      </w:r>
      <w:r w:rsidR="00F72EE7" w:rsidRPr="00997D56">
        <w:rPr>
          <w:rFonts w:eastAsiaTheme="minorEastAsia"/>
          <w:szCs w:val="26"/>
        </w:rPr>
        <w:t>B</w:t>
      </w:r>
      <w:r w:rsidR="00231E25" w:rsidRPr="00997D56">
        <w:rPr>
          <w:rFonts w:eastAsiaTheme="minorEastAsia"/>
          <w:szCs w:val="26"/>
        </w:rPr>
        <w:t xml:space="preserve"> -…-</w:t>
      </w:r>
      <m:oMath>
        <m:r>
          <w:rPr>
            <w:rFonts w:ascii="Cambria Math" w:hAnsi="Cambria Math"/>
            <w:szCs w:val="26"/>
          </w:rPr>
          <m:t>∅</m:t>
        </m:r>
      </m:oMath>
      <w:r w:rsidR="00231E25" w:rsidRPr="00997D56">
        <w:rPr>
          <w:rFonts w:eastAsiaTheme="minorEastAsia"/>
          <w:szCs w:val="26"/>
          <w:vertAlign w:val="subscript"/>
        </w:rPr>
        <w:t>p</w:t>
      </w:r>
      <w:r w:rsidR="00231E25" w:rsidRPr="00997D56">
        <w:rPr>
          <w:rFonts w:eastAsiaTheme="minorEastAsia"/>
          <w:szCs w:val="26"/>
        </w:rPr>
        <w:t>B</w:t>
      </w:r>
      <w:r w:rsidR="00C76DBD" w:rsidRPr="00997D56">
        <w:rPr>
          <w:rFonts w:eastAsiaTheme="minorEastAsia"/>
          <w:szCs w:val="26"/>
          <w:vertAlign w:val="superscript"/>
        </w:rPr>
        <w:t>p</w:t>
      </w:r>
      <w:r w:rsidR="00C76DBD" w:rsidRPr="00997D56">
        <w:rPr>
          <w:rFonts w:eastAsiaTheme="minorEastAsia"/>
          <w:szCs w:val="26"/>
        </w:rPr>
        <w:t>)</w:t>
      </w:r>
      <w:r w:rsidR="00021600" w:rsidRPr="00997D56">
        <w:rPr>
          <w:rFonts w:eastAsiaTheme="minorEastAsia"/>
          <w:szCs w:val="26"/>
        </w:rPr>
        <w:t xml:space="preserve"> </w:t>
      </w:r>
      <w:r w:rsidR="00C76DBD" w:rsidRPr="00997D56">
        <w:rPr>
          <w:rFonts w:eastAsiaTheme="minorEastAsia"/>
          <w:szCs w:val="26"/>
        </w:rPr>
        <w:t>y</w:t>
      </w:r>
      <w:r w:rsidR="00C76DBD" w:rsidRPr="00997D56">
        <w:rPr>
          <w:rFonts w:eastAsiaTheme="minorEastAsia"/>
          <w:szCs w:val="26"/>
          <w:vertAlign w:val="subscript"/>
        </w:rPr>
        <w:t>t</w:t>
      </w:r>
      <w:r w:rsidR="00C76DBD" w:rsidRPr="00997D56">
        <w:rPr>
          <w:rFonts w:eastAsiaTheme="minorEastAsia"/>
          <w:szCs w:val="26"/>
        </w:rPr>
        <w:t xml:space="preserve"> = c + </w:t>
      </w:r>
      <w:r w:rsidR="00544B15" w:rsidRPr="00997D56">
        <w:rPr>
          <w:rFonts w:eastAsiaTheme="minorEastAsia" w:cs="Times New Roman"/>
          <w:szCs w:val="26"/>
        </w:rPr>
        <w:t>β</w:t>
      </w:r>
      <w:r w:rsidR="00103CD1" w:rsidRPr="00997D56">
        <w:rPr>
          <w:rFonts w:eastAsiaTheme="minorEastAsia"/>
          <w:szCs w:val="26"/>
        </w:rPr>
        <w:t>X</w:t>
      </w:r>
      <w:r w:rsidR="00103CD1" w:rsidRPr="00997D56">
        <w:rPr>
          <w:rFonts w:eastAsiaTheme="minorEastAsia"/>
          <w:szCs w:val="26"/>
          <w:vertAlign w:val="subscript"/>
        </w:rPr>
        <w:t>t</w:t>
      </w:r>
      <w:r w:rsidR="00103CD1" w:rsidRPr="00997D56">
        <w:rPr>
          <w:rFonts w:eastAsiaTheme="minorEastAsia"/>
          <w:szCs w:val="26"/>
        </w:rPr>
        <w:t xml:space="preserve"> + (</w:t>
      </w:r>
      <w:r w:rsidR="00021600" w:rsidRPr="00997D56">
        <w:rPr>
          <w:rFonts w:eastAsiaTheme="minorEastAsia"/>
          <w:szCs w:val="26"/>
        </w:rPr>
        <w:t xml:space="preserve">1 – </w:t>
      </w:r>
      <w:r w:rsidR="00021600" w:rsidRPr="00997D56">
        <w:rPr>
          <w:rFonts w:eastAsiaTheme="minorEastAsia" w:cs="Times New Roman"/>
          <w:szCs w:val="26"/>
        </w:rPr>
        <w:t>θ</w:t>
      </w:r>
      <w:r w:rsidR="00021600" w:rsidRPr="00997D56">
        <w:rPr>
          <w:rFonts w:eastAsiaTheme="minorEastAsia"/>
          <w:szCs w:val="26"/>
          <w:vertAlign w:val="subscript"/>
        </w:rPr>
        <w:t>1</w:t>
      </w:r>
      <w:r w:rsidR="00021600" w:rsidRPr="00997D56">
        <w:rPr>
          <w:rFonts w:eastAsiaTheme="minorEastAsia"/>
          <w:szCs w:val="26"/>
        </w:rPr>
        <w:t>B -…-</w:t>
      </w:r>
      <w:r w:rsidR="00021600" w:rsidRPr="00997D56">
        <w:rPr>
          <w:rFonts w:eastAsiaTheme="minorEastAsia" w:cs="Times New Roman"/>
          <w:szCs w:val="26"/>
        </w:rPr>
        <w:t xml:space="preserve"> θ</w:t>
      </w:r>
      <w:r w:rsidR="00021600" w:rsidRPr="00997D56">
        <w:rPr>
          <w:rFonts w:eastAsiaTheme="minorEastAsia" w:cs="Times New Roman"/>
          <w:szCs w:val="26"/>
          <w:vertAlign w:val="subscript"/>
        </w:rPr>
        <w:t>p</w:t>
      </w:r>
      <w:r w:rsidR="00021600" w:rsidRPr="00997D56">
        <w:rPr>
          <w:rFonts w:eastAsiaTheme="minorEastAsia" w:cs="Times New Roman"/>
          <w:szCs w:val="26"/>
        </w:rPr>
        <w:t>B</w:t>
      </w:r>
      <w:r w:rsidR="00021600" w:rsidRPr="00997D56">
        <w:rPr>
          <w:rFonts w:eastAsiaTheme="minorEastAsia" w:cs="Times New Roman"/>
          <w:szCs w:val="26"/>
          <w:vertAlign w:val="superscript"/>
        </w:rPr>
        <w:t>p</w:t>
      </w:r>
      <w:r w:rsidR="00103CD1" w:rsidRPr="00997D56">
        <w:rPr>
          <w:rFonts w:eastAsiaTheme="minorEastAsia"/>
          <w:szCs w:val="26"/>
        </w:rPr>
        <w:t>)</w:t>
      </w:r>
      <m:oMath>
        <m:r>
          <w:rPr>
            <w:rFonts w:ascii="Cambria Math" w:eastAsiaTheme="minorEastAsia" w:hAnsi="Cambria Math"/>
            <w:szCs w:val="26"/>
          </w:rPr>
          <m:t>ε</m:t>
        </m:r>
      </m:oMath>
      <w:r w:rsidR="00021600" w:rsidRPr="00997D56">
        <w:rPr>
          <w:rFonts w:eastAsiaTheme="minorEastAsia"/>
          <w:szCs w:val="26"/>
          <w:vertAlign w:val="subscript"/>
        </w:rPr>
        <w:t>t</w:t>
      </w:r>
    </w:p>
    <w:p w14:paraId="493EAC21" w14:textId="3925B3F5" w:rsidR="00EC097B" w:rsidRPr="00997D56" w:rsidRDefault="00EC097B" w:rsidP="00B81438">
      <w:pPr>
        <w:ind w:firstLine="567"/>
        <w:rPr>
          <w:szCs w:val="26"/>
        </w:rPr>
      </w:pPr>
      <w:r w:rsidRPr="00997D56">
        <w:rPr>
          <w:szCs w:val="26"/>
        </w:rPr>
        <w:t>Trong đó:</w:t>
      </w:r>
    </w:p>
    <w:p w14:paraId="15720C1F" w14:textId="031F4647" w:rsidR="0024297D" w:rsidRPr="00997D56" w:rsidRDefault="00A51D01" w:rsidP="003042D5">
      <w:pPr>
        <w:ind w:left="1134"/>
        <w:rPr>
          <w:szCs w:val="26"/>
        </w:rPr>
      </w:pPr>
      <w:r w:rsidRPr="00997D56">
        <w:rPr>
          <w:szCs w:val="26"/>
        </w:rPr>
        <w:t>Y</w:t>
      </w:r>
      <w:r w:rsidR="0024297D" w:rsidRPr="00997D56">
        <w:rPr>
          <w:szCs w:val="26"/>
        </w:rPr>
        <w:t>t</w:t>
      </w:r>
      <w:r w:rsidRPr="00997D56">
        <w:rPr>
          <w:szCs w:val="26"/>
        </w:rPr>
        <w:t xml:space="preserve"> là biến phụ thuộc </w:t>
      </w:r>
      <w:r w:rsidR="007076B6" w:rsidRPr="00997D56">
        <w:rPr>
          <w:szCs w:val="26"/>
        </w:rPr>
        <w:t>của chuỗi thời gian tại thời điểm t</w:t>
      </w:r>
      <w:r w:rsidR="00DD52C1" w:rsidRPr="00997D56">
        <w:rPr>
          <w:szCs w:val="26"/>
        </w:rPr>
        <w:t>.</w:t>
      </w:r>
    </w:p>
    <w:p w14:paraId="5AC635B8" w14:textId="77777777" w:rsidR="003A498B" w:rsidRPr="00997D56" w:rsidRDefault="000005EE" w:rsidP="003042D5">
      <w:pPr>
        <w:ind w:left="1134"/>
        <w:rPr>
          <w:szCs w:val="26"/>
        </w:rPr>
      </w:pPr>
      <m:oMath>
        <m:r>
          <w:rPr>
            <w:rFonts w:ascii="Cambria Math" w:eastAsiaTheme="minorEastAsia" w:hAnsi="Cambria Math"/>
            <w:szCs w:val="26"/>
          </w:rPr>
          <m:t>ε</m:t>
        </m:r>
      </m:oMath>
      <w:r w:rsidR="00DD52C1" w:rsidRPr="00997D56">
        <w:rPr>
          <w:rFonts w:eastAsiaTheme="minorEastAsia"/>
          <w:szCs w:val="26"/>
          <w:vertAlign w:val="subscript"/>
        </w:rPr>
        <w:t>t</w:t>
      </w:r>
      <w:r w:rsidR="00D56503" w:rsidRPr="00997D56">
        <w:rPr>
          <w:szCs w:val="26"/>
        </w:rPr>
        <w:t xml:space="preserve"> là s</w:t>
      </w:r>
      <w:r w:rsidR="000D2E86" w:rsidRPr="00997D56">
        <w:rPr>
          <w:szCs w:val="26"/>
        </w:rPr>
        <w:t>ai số</w:t>
      </w:r>
      <w:r w:rsidR="00D56503" w:rsidRPr="00997D56">
        <w:rPr>
          <w:szCs w:val="26"/>
        </w:rPr>
        <w:t xml:space="preserve"> </w:t>
      </w:r>
      <w:r w:rsidR="003A498B" w:rsidRPr="00997D56">
        <w:rPr>
          <w:szCs w:val="26"/>
        </w:rPr>
        <w:t>tại thời điểm t.</w:t>
      </w:r>
    </w:p>
    <w:p w14:paraId="2D503E66" w14:textId="0107B8DA" w:rsidR="00DD52C1" w:rsidRPr="00997D56" w:rsidRDefault="000005EE" w:rsidP="003042D5">
      <w:pPr>
        <w:ind w:left="1134"/>
        <w:rPr>
          <w:szCs w:val="26"/>
        </w:rPr>
      </w:pPr>
      <m:oMath>
        <m:r>
          <w:rPr>
            <w:rFonts w:ascii="Cambria Math" w:hAnsi="Cambria Math"/>
            <w:szCs w:val="26"/>
          </w:rPr>
          <m:t>∅</m:t>
        </m:r>
      </m:oMath>
      <w:r w:rsidR="00D81D73" w:rsidRPr="00997D56">
        <w:rPr>
          <w:rFonts w:eastAsiaTheme="minorEastAsia"/>
          <w:szCs w:val="26"/>
        </w:rPr>
        <w:t xml:space="preserve"> là hệ số của thành phần </w:t>
      </w:r>
      <w:r w:rsidR="001A645D" w:rsidRPr="00997D56">
        <w:rPr>
          <w:rFonts w:eastAsiaTheme="minorEastAsia"/>
          <w:szCs w:val="26"/>
        </w:rPr>
        <w:t>tự hồi quy.</w:t>
      </w:r>
    </w:p>
    <w:p w14:paraId="182D7B3A" w14:textId="387DB6DB" w:rsidR="001A645D" w:rsidRPr="00997D56" w:rsidRDefault="001A645D" w:rsidP="003042D5">
      <w:pPr>
        <w:ind w:left="1134"/>
        <w:rPr>
          <w:rFonts w:eastAsiaTheme="minorEastAsia" w:cs="Times New Roman"/>
          <w:szCs w:val="26"/>
        </w:rPr>
      </w:pPr>
      <w:r w:rsidRPr="00997D56">
        <w:rPr>
          <w:rFonts w:eastAsiaTheme="minorEastAsia" w:cs="Times New Roman"/>
          <w:szCs w:val="26"/>
        </w:rPr>
        <w:t>θ là</w:t>
      </w:r>
      <w:r w:rsidR="00627AB4" w:rsidRPr="00997D56">
        <w:rPr>
          <w:rFonts w:eastAsiaTheme="minorEastAsia" w:cs="Times New Roman"/>
          <w:szCs w:val="26"/>
        </w:rPr>
        <w:t xml:space="preserve"> hệ số </w:t>
      </w:r>
      <w:r w:rsidR="00C00996" w:rsidRPr="00997D56">
        <w:rPr>
          <w:rFonts w:eastAsiaTheme="minorEastAsia" w:cs="Times New Roman"/>
          <w:szCs w:val="26"/>
        </w:rPr>
        <w:t>trung bình trượt.</w:t>
      </w:r>
    </w:p>
    <w:p w14:paraId="33B19C0D" w14:textId="534CF929" w:rsidR="00C00996" w:rsidRPr="00997D56" w:rsidRDefault="00DC305E" w:rsidP="003042D5">
      <w:pPr>
        <w:ind w:left="1134"/>
        <w:rPr>
          <w:szCs w:val="26"/>
        </w:rPr>
      </w:pPr>
      <w:r w:rsidRPr="00997D56">
        <w:rPr>
          <w:rFonts w:eastAsiaTheme="minorEastAsia" w:cs="Times New Roman"/>
          <w:szCs w:val="26"/>
        </w:rPr>
        <w:t>B là toán tử sai phân.</w:t>
      </w:r>
    </w:p>
    <w:p w14:paraId="2101E0A0" w14:textId="07BF16B0" w:rsidR="00A81EE3" w:rsidRPr="00997D56" w:rsidRDefault="00A81EE3" w:rsidP="00E04FAA">
      <w:pPr>
        <w:pStyle w:val="Heading2"/>
        <w:rPr>
          <w:szCs w:val="26"/>
        </w:rPr>
      </w:pPr>
      <w:bookmarkStart w:id="48" w:name="_Toc138175838"/>
      <w:r w:rsidRPr="00997D56">
        <w:rPr>
          <w:szCs w:val="26"/>
        </w:rPr>
        <w:t>SARIMAX</w:t>
      </w:r>
      <w:bookmarkEnd w:id="48"/>
    </w:p>
    <w:p w14:paraId="011CA116" w14:textId="13EFB2BF" w:rsidR="004814FA" w:rsidRPr="00997D56" w:rsidRDefault="004814FA" w:rsidP="00E04FAA">
      <w:pPr>
        <w:ind w:firstLine="567"/>
        <w:rPr>
          <w:szCs w:val="26"/>
        </w:rPr>
      </w:pPr>
      <w:r w:rsidRPr="00997D56">
        <w:rPr>
          <w:szCs w:val="26"/>
        </w:rPr>
        <w:t xml:space="preserve">SARIMAX được mở rộng từ mô hình SARIMA, được tăng cường với khả năng tích hợp biến ngoại sinh để cải thiện việc </w:t>
      </w:r>
      <w:r w:rsidR="00C106B2">
        <w:rPr>
          <w:szCs w:val="26"/>
        </w:rPr>
        <w:t>dự báo</w:t>
      </w:r>
      <w:r w:rsidRPr="00997D56">
        <w:rPr>
          <w:szCs w:val="26"/>
        </w:rPr>
        <w:t xml:space="preserve"> mô hình</w:t>
      </w:r>
      <w:r w:rsidR="00B75EDA" w:rsidRPr="00997D56">
        <w:rPr>
          <w:szCs w:val="26"/>
        </w:rPr>
        <w:fldChar w:fldCharType="begin"/>
      </w:r>
      <w:r w:rsidR="00725E55">
        <w:rPr>
          <w:szCs w:val="26"/>
        </w:rPr>
        <w:instrText xml:space="preserve"> ADDIN ZOTERO_ITEM CSL_CITATION {"citationID":"tvWcXiVV","properties":{"formattedCitation":"[16]","plainCitation":"[16]","noteIndex":0},"citationItems":[{"id":25,"uris":["http://zotero.org/users/11272034/items/CX4XYKJ6"],"itemData":{"id":25,"type":"paper-conference","container-title":"2016 IEEE International Energy Conference (ENERGYCON)","DOI":"10.1109/ENERGYCON.2016.7514029","event-place":"Leuven, Belgium","event-title":"2016 IEEE International Energy Conference (ENERGYCON)","ISBN":"978-1-4673-8463-6","page":"1-6","publisher":"IEEE","publisher-place":"Leuven, Belgium","source":"DOI.org (Crossref)","title":"Comparison of SARIMAX, SARIMA, modified SARIMA and ANN-based models for short-term PV generation forecasting","URL":"http://ieeexplore.ieee.org/document/7514029/","author":[{"family":"Vagropoulos","given":"Stylianos I."},{"family":"Chouliaras","given":"G. I."},{"family":"Kardakos","given":"E. G."},{"family":"Simoglou","given":"C. K."},{"family":"Bakirtzis","given":"A. G."}],"accessed":{"date-parts":[["2023",6,5]]},"issued":{"date-parts":[["2016",4]]}}}],"schema":"https://github.com/citation-style-language/schema/raw/master/csl-citation.json"} </w:instrText>
      </w:r>
      <w:r w:rsidR="00B75EDA" w:rsidRPr="00997D56">
        <w:rPr>
          <w:szCs w:val="26"/>
        </w:rPr>
        <w:fldChar w:fldCharType="separate"/>
      </w:r>
      <w:r w:rsidR="00725E55" w:rsidRPr="00725E55">
        <w:rPr>
          <w:rFonts w:cs="Times New Roman"/>
        </w:rPr>
        <w:t>[1</w:t>
      </w:r>
      <w:r w:rsidR="00CD2DF7">
        <w:rPr>
          <w:rFonts w:cs="Times New Roman"/>
        </w:rPr>
        <w:t>7</w:t>
      </w:r>
      <w:r w:rsidR="00725E55" w:rsidRPr="00725E55">
        <w:rPr>
          <w:rFonts w:cs="Times New Roman"/>
        </w:rPr>
        <w:t>]</w:t>
      </w:r>
      <w:r w:rsidR="00B75EDA" w:rsidRPr="00997D56">
        <w:rPr>
          <w:szCs w:val="26"/>
        </w:rPr>
        <w:fldChar w:fldCharType="end"/>
      </w:r>
      <w:r w:rsidRPr="00997D56">
        <w:rPr>
          <w:szCs w:val="26"/>
        </w:rPr>
        <w:t xml:space="preserve">. Mô hình ARIMA truyền thống có nhược điểm đó là không giải thích được dữ liệu có tính mùa vụ - là một chuỗi thời gian </w:t>
      </w:r>
      <w:r w:rsidRPr="00997D56">
        <w:rPr>
          <w:szCs w:val="26"/>
        </w:rPr>
        <w:lastRenderedPageBreak/>
        <w:t xml:space="preserve">có sự lặp lại trong dữ liệu. Vì thế, mô hình SARIMA được sử dụng để giải thích các dữ liệu có tính mùa vụ nhờ bổ sung các thành phần mùa vụ vào mô hình ARIMA thông qua các tham số mới P, D, Q, s. </w:t>
      </w:r>
    </w:p>
    <w:p w14:paraId="425C7A12" w14:textId="43F65E64" w:rsidR="004814FA" w:rsidRPr="00997D56" w:rsidRDefault="00055407" w:rsidP="00F62E3C">
      <w:pPr>
        <w:ind w:firstLine="540"/>
        <w:rPr>
          <w:szCs w:val="26"/>
        </w:rPr>
      </w:pPr>
      <w:r w:rsidRPr="00997D56">
        <w:rPr>
          <w:szCs w:val="26"/>
        </w:rPr>
        <w:tab/>
        <w:t>Trong SARIMA, s thể hiện độ dài của chu kỳ diễn ra. Ví dụ, trong dữ liệu theo quý thì s = 4, dữ liệu theo tháng thì s = 12</w:t>
      </w:r>
      <w:r w:rsidR="00D44A01" w:rsidRPr="00997D56">
        <w:rPr>
          <w:szCs w:val="26"/>
        </w:rPr>
        <w:fldChar w:fldCharType="begin"/>
      </w:r>
      <w:r w:rsidR="00725E55">
        <w:rPr>
          <w:szCs w:val="26"/>
        </w:rPr>
        <w:instrText xml:space="preserve"> ADDIN ZOTERO_ITEM CSL_CITATION {"citationID":"v3S2IXGH","properties":{"formattedCitation":"[17]","plainCitation":"[17]","noteIndex":0},"citationItems":[{"id":31,"uris":["http://zotero.org/users/11272034/items/IIIKE7YE"],"itemData":{"id":31,"type":"paper-conference","abstract":"The usefulness of forecasting method in predicting the number of disease incidence is important. It motivates development of a system that can predict the future number of disease occurrences. Fluctuation analysis of forecasting result can be used to support the making of policy from the stake holder. This paper analyses and presents the use of Seasonal Autoregressive Integrated Moving Average (SARIMA) method for developing a forecasting model that able to support and provide prediction number of diasease incidence in human. The dataset for model development was collected from time series data of Malaria occurrences in United States obtained from a study published by Centers for Disease Control and Prevention (CDC). It resulted SARIMA (0, 1,1)(1,1,1)12 as the selected model. The model achieved 21,6% for Mean Absolute Percentage Error (MAPE). It indicated the capability of final model to closely represent and made prediction based on the Malaria historical dataset.","container-title":"2013 International Conference on Information Technology and Electrical Engineering (ICITEE)","DOI":"10.1109/ICITEED.2013.6676239","event-place":"Yogyakarta, Indonesia","event-title":"2013 International Conference on Information Technology and Electrical Engineering (ICITEE)","ISBN":"978-1-4799-0425-9","language":"en","page":"203-207","publisher":"IEEE","publisher-place":"Yogyakarta, Indonesia","source":"DOI.org (Crossref)","title":"SARIMA (Seasonal ARIMA) implementation on time series to forecast the number of Malaria incidence","URL":"http://ieeexplore.ieee.org/document/6676239/","author":[{"family":"Permanasari","given":"Adhistya Erna"},{"family":"Hidayah","given":"Indriana"},{"family":"Bustoni","given":"Isna Alfi"}],"accessed":{"date-parts":[["2023",6,19]]},"issued":{"date-parts":[["2013",10]]}}}],"schema":"https://github.com/citation-style-language/schema/raw/master/csl-citation.json"} </w:instrText>
      </w:r>
      <w:r w:rsidR="00D44A01" w:rsidRPr="00997D56">
        <w:rPr>
          <w:szCs w:val="26"/>
        </w:rPr>
        <w:fldChar w:fldCharType="separate"/>
      </w:r>
      <w:r w:rsidR="00725E55" w:rsidRPr="00725E55">
        <w:rPr>
          <w:rFonts w:cs="Times New Roman"/>
        </w:rPr>
        <w:t>[17]</w:t>
      </w:r>
      <w:r w:rsidR="00D44A01" w:rsidRPr="00997D56">
        <w:rPr>
          <w:szCs w:val="26"/>
        </w:rPr>
        <w:fldChar w:fldCharType="end"/>
      </w:r>
      <w:r w:rsidRPr="00997D56">
        <w:rPr>
          <w:szCs w:val="26"/>
        </w:rPr>
        <w:t>. P, D, Q lần lượt là các thành phần autoregressive (AR), integrated (I), và moving average (MA) trong chu kỳ.</w:t>
      </w:r>
    </w:p>
    <w:p w14:paraId="6EB11414" w14:textId="3E247F12" w:rsidR="004814FA" w:rsidRPr="00997D56" w:rsidRDefault="004814FA" w:rsidP="00E04FAA">
      <w:pPr>
        <w:ind w:firstLine="567"/>
        <w:rPr>
          <w:szCs w:val="26"/>
        </w:rPr>
      </w:pPr>
      <w:r w:rsidRPr="00997D56">
        <w:rPr>
          <w:szCs w:val="26"/>
        </w:rPr>
        <w:t>Từ bài báo của Mohamed M. Fathi và các đồng sự thì mô hình tổng quát SARIMAX(p, d, q)(P, D, Q, s) có công thức</w:t>
      </w:r>
      <w:r w:rsidR="00A14B4D" w:rsidRPr="00997D56">
        <w:rPr>
          <w:szCs w:val="26"/>
        </w:rPr>
        <w:fldChar w:fldCharType="begin"/>
      </w:r>
      <w:r w:rsidR="00725E55">
        <w:rPr>
          <w:szCs w:val="26"/>
        </w:rPr>
        <w:instrText xml:space="preserve"> ADDIN ZOTERO_ITEM CSL_CITATION {"citationID":"ajz6Vx8e","properties":{"formattedCitation":"[18]","plainCitation":"[18]","noteIndex":0},"citationItems":[{"id":29,"uris":["http://zotero.org/users/11272034/items/3SMPYUXI"],"itemData":{"id":29,"type":"article-journal","abstract":"The Budyko framework, used for water balance studies, is an eﬀective tool that estimates the actual evapotranspiration, balancing between energy and water availabilities. In this study, we investigate eight Budyko framework equations as well as the GR1A and GR2M models on the Nile tributary Blue-Nile catchment. On the annual time scale, all investigated models and equations show poor results. Moreover, the resulting errors on the monthly scale show a clear pattern of seasonality and autocorrelation. To overcome such deﬁciencies, we propose a time series SARIMA model, to ﬁt the error term of the best performing Budyko equation. Building on the time series capabilities, we extend the Budyko framework to allow the incorporation of values of precipitation and potential evapotranspiration from previous months. The selected performance criteria are the Nash-Sutcliﬀe and Kling-Gupta eﬃciencies, as well as the coeﬃcient of determination and bias. The novel hybrid SARIMAX-Budyko model exhibits high performance not only on the Blue Nile but also on other ﬁve major rivers worldwide. The proposed model outperforms the previously published Budyko equations, as well as the GR1M and GR2A as benchmark models, in almost all performance criteria and especially on the annual time scale.","container-title":"Journal of Hydrology","DOI":"10.1016/j.jhydrol.2019.01.037","ISSN":"00221694","journalAbbreviation":"Journal of Hydrology","language":"en","page":"827-838","source":"DOI.org (Crossref)","title":"A new Budyko framework extension using time series SARIMAX model","volume":"570","author":[{"family":"Fathi","given":"Mohamed M."},{"family":"Awadallah","given":"Ayman G."},{"family":"Abdelbaki","given":"Ahmed M."},{"family":"Haggag","given":"Mohammed"}],"issued":{"date-parts":[["2019",3]]}}}],"schema":"https://github.com/citation-style-language/schema/raw/master/csl-citation.json"} </w:instrText>
      </w:r>
      <w:r w:rsidR="00A14B4D" w:rsidRPr="00997D56">
        <w:rPr>
          <w:szCs w:val="26"/>
        </w:rPr>
        <w:fldChar w:fldCharType="separate"/>
      </w:r>
      <w:r w:rsidR="00725E55" w:rsidRPr="00725E55">
        <w:rPr>
          <w:rFonts w:cs="Times New Roman"/>
        </w:rPr>
        <w:t>[18]</w:t>
      </w:r>
      <w:r w:rsidR="00A14B4D" w:rsidRPr="00997D56">
        <w:rPr>
          <w:szCs w:val="26"/>
        </w:rPr>
        <w:fldChar w:fldCharType="end"/>
      </w:r>
      <w:r w:rsidR="001F7E17" w:rsidRPr="00997D56">
        <w:rPr>
          <w:szCs w:val="26"/>
        </w:rPr>
        <w:t>:</w:t>
      </w:r>
    </w:p>
    <w:p w14:paraId="430470B9" w14:textId="06648ED7" w:rsidR="001F7E17" w:rsidRPr="00997D56" w:rsidRDefault="002407FF" w:rsidP="00E04FAA">
      <w:pPr>
        <w:rPr>
          <w:rFonts w:eastAsiaTheme="minorEastAsia"/>
          <w:szCs w:val="26"/>
        </w:rPr>
      </w:pPr>
      <m:oMathPara>
        <m:oMath>
          <m:sSub>
            <m:sSubPr>
              <m:ctrlPr>
                <w:rPr>
                  <w:rFonts w:ascii="Cambria Math" w:hAnsi="Cambria Math"/>
                  <w:i/>
                  <w:szCs w:val="26"/>
                </w:rPr>
              </m:ctrlPr>
            </m:sSubPr>
            <m:e>
              <m:r>
                <m:rPr>
                  <m:sty m:val="p"/>
                </m:rPr>
                <w:rPr>
                  <w:rFonts w:ascii="Cambria Math" w:hAnsi="Cambria Math"/>
                  <w:szCs w:val="26"/>
                </w:rPr>
                <m:t>ϕ</m:t>
              </m:r>
              <m:ctrlPr>
                <w:rPr>
                  <w:rFonts w:ascii="Cambria Math" w:hAnsi="Cambria Math"/>
                  <w:szCs w:val="26"/>
                </w:rPr>
              </m:ctrlPr>
            </m:e>
            <m:sub>
              <m:r>
                <w:rPr>
                  <w:rFonts w:ascii="Cambria Math" w:hAnsi="Cambria Math"/>
                  <w:szCs w:val="26"/>
                </w:rPr>
                <m:t>p</m:t>
              </m:r>
            </m:sub>
          </m:sSub>
          <m:d>
            <m:dPr>
              <m:ctrlPr>
                <w:rPr>
                  <w:rFonts w:ascii="Cambria Math" w:hAnsi="Cambria Math"/>
                  <w:i/>
                  <w:szCs w:val="26"/>
                </w:rPr>
              </m:ctrlPr>
            </m:dPr>
            <m:e>
              <m:r>
                <w:rPr>
                  <w:rFonts w:ascii="Cambria Math" w:hAnsi="Cambria Math"/>
                  <w:szCs w:val="26"/>
                </w:rPr>
                <m:t>B</m:t>
              </m:r>
            </m:e>
          </m:d>
          <m:sSub>
            <m:sSubPr>
              <m:ctrlPr>
                <w:rPr>
                  <w:rFonts w:ascii="Cambria Math" w:hAnsi="Cambria Math"/>
                  <w:i/>
                  <w:szCs w:val="26"/>
                </w:rPr>
              </m:ctrlPr>
            </m:sSubPr>
            <m:e>
              <m:r>
                <m:rPr>
                  <m:sty m:val="p"/>
                </m:rPr>
                <w:rPr>
                  <w:rFonts w:ascii="Cambria Math" w:hAnsi="Cambria Math"/>
                  <w:szCs w:val="26"/>
                </w:rPr>
                <m:t>Φ</m:t>
              </m:r>
              <m:ctrlPr>
                <w:rPr>
                  <w:rFonts w:ascii="Cambria Math" w:hAnsi="Cambria Math"/>
                  <w:szCs w:val="26"/>
                </w:rPr>
              </m:ctrlPr>
            </m:e>
            <m:sub>
              <m:r>
                <w:rPr>
                  <w:rFonts w:ascii="Cambria Math" w:hAnsi="Cambria Math"/>
                  <w:szCs w:val="26"/>
                </w:rPr>
                <m:t>P</m:t>
              </m:r>
            </m:sub>
          </m:sSub>
          <m:d>
            <m:dPr>
              <m:ctrlPr>
                <w:rPr>
                  <w:rFonts w:ascii="Cambria Math" w:hAnsi="Cambria Math"/>
                  <w:i/>
                  <w:szCs w:val="26"/>
                </w:rPr>
              </m:ctrlPr>
            </m:dPr>
            <m:e>
              <m:sSup>
                <m:sSupPr>
                  <m:ctrlPr>
                    <w:rPr>
                      <w:rFonts w:ascii="Cambria Math" w:hAnsi="Cambria Math"/>
                      <w:i/>
                      <w:szCs w:val="26"/>
                    </w:rPr>
                  </m:ctrlPr>
                </m:sSupPr>
                <m:e>
                  <m:r>
                    <w:rPr>
                      <w:rFonts w:ascii="Cambria Math" w:hAnsi="Cambria Math"/>
                      <w:szCs w:val="26"/>
                    </w:rPr>
                    <m:t>B</m:t>
                  </m:r>
                </m:e>
                <m:sup>
                  <m:r>
                    <w:rPr>
                      <w:rFonts w:ascii="Cambria Math" w:hAnsi="Cambria Math"/>
                      <w:szCs w:val="26"/>
                    </w:rPr>
                    <m:t>s</m:t>
                  </m:r>
                </m:sup>
              </m:sSup>
            </m:e>
          </m:d>
          <m:sSup>
            <m:sSupPr>
              <m:ctrlPr>
                <w:rPr>
                  <w:rFonts w:ascii="Cambria Math" w:hAnsi="Cambria Math"/>
                  <w:i/>
                  <w:szCs w:val="26"/>
                </w:rPr>
              </m:ctrlPr>
            </m:sSupPr>
            <m:e>
              <m:d>
                <m:dPr>
                  <m:ctrlPr>
                    <w:rPr>
                      <w:rFonts w:ascii="Cambria Math" w:hAnsi="Cambria Math"/>
                      <w:i/>
                      <w:szCs w:val="26"/>
                    </w:rPr>
                  </m:ctrlPr>
                </m:dPr>
                <m:e>
                  <m:r>
                    <w:rPr>
                      <w:rFonts w:ascii="Cambria Math" w:hAnsi="Cambria Math"/>
                      <w:szCs w:val="26"/>
                    </w:rPr>
                    <m:t>1-B</m:t>
                  </m:r>
                </m:e>
              </m:d>
            </m:e>
            <m:sup>
              <m:r>
                <w:rPr>
                  <w:rFonts w:ascii="Cambria Math" w:hAnsi="Cambria Math"/>
                  <w:szCs w:val="26"/>
                </w:rPr>
                <m:t>d</m:t>
              </m:r>
            </m:sup>
          </m:sSup>
          <m:sSup>
            <m:sSupPr>
              <m:ctrlPr>
                <w:rPr>
                  <w:rFonts w:ascii="Cambria Math" w:hAnsi="Cambria Math"/>
                  <w:i/>
                  <w:szCs w:val="26"/>
                </w:rPr>
              </m:ctrlPr>
            </m:sSupPr>
            <m:e>
              <m:d>
                <m:dPr>
                  <m:ctrlPr>
                    <w:rPr>
                      <w:rFonts w:ascii="Cambria Math" w:hAnsi="Cambria Math"/>
                      <w:i/>
                      <w:szCs w:val="26"/>
                    </w:rPr>
                  </m:ctrlPr>
                </m:dPr>
                <m:e>
                  <m:r>
                    <w:rPr>
                      <w:rFonts w:ascii="Cambria Math" w:hAnsi="Cambria Math"/>
                      <w:szCs w:val="26"/>
                    </w:rPr>
                    <m:t>1-</m:t>
                  </m:r>
                  <m:sSup>
                    <m:sSupPr>
                      <m:ctrlPr>
                        <w:rPr>
                          <w:rFonts w:ascii="Cambria Math" w:hAnsi="Cambria Math"/>
                          <w:i/>
                          <w:szCs w:val="26"/>
                        </w:rPr>
                      </m:ctrlPr>
                    </m:sSupPr>
                    <m:e>
                      <m:r>
                        <w:rPr>
                          <w:rFonts w:ascii="Cambria Math" w:hAnsi="Cambria Math"/>
                          <w:szCs w:val="26"/>
                        </w:rPr>
                        <m:t>B</m:t>
                      </m:r>
                    </m:e>
                    <m:sup>
                      <m:r>
                        <w:rPr>
                          <w:rFonts w:ascii="Cambria Math" w:hAnsi="Cambria Math"/>
                          <w:szCs w:val="26"/>
                        </w:rPr>
                        <m:t>s</m:t>
                      </m:r>
                    </m:sup>
                  </m:sSup>
                </m:e>
              </m:d>
            </m:e>
            <m:sup>
              <m:r>
                <w:rPr>
                  <w:rFonts w:ascii="Cambria Math" w:hAnsi="Cambria Math"/>
                  <w:szCs w:val="26"/>
                </w:rPr>
                <m:t>D</m:t>
              </m:r>
            </m:sup>
          </m:sSup>
          <m:sSub>
            <m:sSubPr>
              <m:ctrlPr>
                <w:rPr>
                  <w:rFonts w:ascii="Cambria Math" w:hAnsi="Cambria Math"/>
                  <w:i/>
                  <w:szCs w:val="26"/>
                </w:rPr>
              </m:ctrlPr>
            </m:sSubPr>
            <m:e>
              <m:r>
                <w:rPr>
                  <w:rFonts w:ascii="Cambria Math" w:hAnsi="Cambria Math"/>
                  <w:szCs w:val="26"/>
                </w:rPr>
                <m:t>Y</m:t>
              </m:r>
            </m:e>
            <m:sub>
              <m:r>
                <w:rPr>
                  <w:rFonts w:ascii="Cambria Math" w:hAnsi="Cambria Math"/>
                  <w:szCs w:val="26"/>
                </w:rPr>
                <m:t>t</m:t>
              </m:r>
            </m:sub>
          </m:sSub>
          <m:r>
            <w:rPr>
              <w:rFonts w:ascii="Cambria Math" w:hAnsi="Cambria Math"/>
              <w:szCs w:val="26"/>
            </w:rPr>
            <m:t>=c+</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t</m:t>
              </m:r>
            </m:sub>
          </m:sSub>
          <m:r>
            <m:rPr>
              <m:sty m:val="p"/>
            </m:rPr>
            <w:rPr>
              <w:rFonts w:ascii="Cambria Math" w:hAnsi="Cambria Math"/>
              <w:szCs w:val="26"/>
            </w:rPr>
            <m:t>β</m:t>
          </m:r>
          <m:r>
            <w:rPr>
              <w:rFonts w:ascii="Cambria Math" w:hAnsi="Cambria Math"/>
              <w:szCs w:val="26"/>
            </w:rPr>
            <m:t>+</m:t>
          </m:r>
          <m:sSub>
            <m:sSubPr>
              <m:ctrlPr>
                <w:rPr>
                  <w:rFonts w:ascii="Cambria Math" w:hAnsi="Cambria Math"/>
                  <w:i/>
                  <w:szCs w:val="26"/>
                </w:rPr>
              </m:ctrlPr>
            </m:sSubPr>
            <m:e>
              <m:r>
                <m:rPr>
                  <m:sty m:val="p"/>
                </m:rPr>
                <w:rPr>
                  <w:rFonts w:ascii="Cambria Math" w:hAnsi="Cambria Math"/>
                  <w:szCs w:val="26"/>
                </w:rPr>
                <m:t>θ</m:t>
              </m:r>
            </m:e>
            <m:sub>
              <m:r>
                <w:rPr>
                  <w:rFonts w:ascii="Cambria Math" w:hAnsi="Cambria Math"/>
                  <w:szCs w:val="26"/>
                </w:rPr>
                <m:t>q</m:t>
              </m:r>
            </m:sub>
          </m:sSub>
          <m:d>
            <m:dPr>
              <m:ctrlPr>
                <w:rPr>
                  <w:rFonts w:ascii="Cambria Math" w:hAnsi="Cambria Math"/>
                  <w:i/>
                  <w:szCs w:val="26"/>
                </w:rPr>
              </m:ctrlPr>
            </m:dPr>
            <m:e>
              <m:r>
                <w:rPr>
                  <w:rFonts w:ascii="Cambria Math" w:hAnsi="Cambria Math"/>
                  <w:szCs w:val="26"/>
                </w:rPr>
                <m:t>B</m:t>
              </m:r>
            </m:e>
          </m:d>
          <m:sSub>
            <m:sSubPr>
              <m:ctrlPr>
                <w:rPr>
                  <w:rFonts w:ascii="Cambria Math" w:hAnsi="Cambria Math"/>
                  <w:i/>
                  <w:szCs w:val="26"/>
                </w:rPr>
              </m:ctrlPr>
            </m:sSubPr>
            <m:e>
              <m:r>
                <m:rPr>
                  <m:sty m:val="p"/>
                </m:rPr>
                <w:rPr>
                  <w:rFonts w:ascii="Cambria Math" w:hAnsi="Cambria Math"/>
                  <w:szCs w:val="26"/>
                </w:rPr>
                <m:t>Θ</m:t>
              </m:r>
              <m:ctrlPr>
                <w:rPr>
                  <w:rFonts w:ascii="Cambria Math" w:hAnsi="Cambria Math"/>
                  <w:szCs w:val="26"/>
                </w:rPr>
              </m:ctrlPr>
            </m:e>
            <m:sub>
              <m:r>
                <w:rPr>
                  <w:rFonts w:ascii="Cambria Math" w:hAnsi="Cambria Math"/>
                  <w:szCs w:val="26"/>
                </w:rPr>
                <m:t>Q</m:t>
              </m:r>
            </m:sub>
          </m:sSub>
          <m:d>
            <m:dPr>
              <m:ctrlPr>
                <w:rPr>
                  <w:rFonts w:ascii="Cambria Math" w:hAnsi="Cambria Math"/>
                  <w:i/>
                  <w:szCs w:val="26"/>
                </w:rPr>
              </m:ctrlPr>
            </m:dPr>
            <m:e>
              <m:sSup>
                <m:sSupPr>
                  <m:ctrlPr>
                    <w:rPr>
                      <w:rFonts w:ascii="Cambria Math" w:hAnsi="Cambria Math"/>
                      <w:i/>
                      <w:szCs w:val="26"/>
                    </w:rPr>
                  </m:ctrlPr>
                </m:sSupPr>
                <m:e>
                  <m:r>
                    <w:rPr>
                      <w:rFonts w:ascii="Cambria Math" w:hAnsi="Cambria Math"/>
                      <w:szCs w:val="26"/>
                    </w:rPr>
                    <m:t>B</m:t>
                  </m:r>
                </m:e>
                <m:sup>
                  <m:r>
                    <w:rPr>
                      <w:rFonts w:ascii="Cambria Math" w:hAnsi="Cambria Math"/>
                      <w:szCs w:val="26"/>
                    </w:rPr>
                    <m:t>s</m:t>
                  </m:r>
                </m:sup>
              </m:sSup>
            </m:e>
          </m:d>
          <m:sSub>
            <m:sSubPr>
              <m:ctrlPr>
                <w:rPr>
                  <w:rFonts w:ascii="Cambria Math" w:hAnsi="Cambria Math"/>
                  <w:i/>
                  <w:szCs w:val="26"/>
                </w:rPr>
              </m:ctrlPr>
            </m:sSubPr>
            <m:e>
              <m:r>
                <m:rPr>
                  <m:sty m:val="p"/>
                </m:rPr>
                <w:rPr>
                  <w:rFonts w:ascii="Cambria Math" w:hAnsi="Cambria Math"/>
                  <w:szCs w:val="26"/>
                </w:rPr>
                <m:t>ε</m:t>
              </m:r>
              <m:ctrlPr>
                <w:rPr>
                  <w:rFonts w:ascii="Cambria Math" w:hAnsi="Cambria Math"/>
                  <w:szCs w:val="26"/>
                </w:rPr>
              </m:ctrlPr>
            </m:e>
            <m:sub>
              <m:r>
                <w:rPr>
                  <w:rFonts w:ascii="Cambria Math" w:hAnsi="Cambria Math"/>
                  <w:szCs w:val="26"/>
                </w:rPr>
                <m:t>t</m:t>
              </m:r>
            </m:sub>
          </m:sSub>
        </m:oMath>
      </m:oMathPara>
    </w:p>
    <w:p w14:paraId="7B5C09A9" w14:textId="77777777" w:rsidR="006A24B5" w:rsidRPr="00997D56" w:rsidRDefault="000674E6" w:rsidP="00F62E3C">
      <w:pPr>
        <w:ind w:firstLine="540"/>
        <w:rPr>
          <w:rFonts w:eastAsiaTheme="minorEastAsia"/>
          <w:szCs w:val="26"/>
        </w:rPr>
      </w:pPr>
      <w:r w:rsidRPr="00997D56">
        <w:rPr>
          <w:rFonts w:eastAsiaTheme="minorEastAsia"/>
          <w:szCs w:val="26"/>
        </w:rPr>
        <w:tab/>
      </w:r>
      <w:r w:rsidR="006A24B5" w:rsidRPr="00997D56">
        <w:rPr>
          <w:rFonts w:eastAsiaTheme="minorEastAsia"/>
          <w:szCs w:val="26"/>
        </w:rPr>
        <w:t>Trong đó:</w:t>
      </w:r>
    </w:p>
    <w:p w14:paraId="2BA36A44" w14:textId="4B69E2AA" w:rsidR="006A24B5" w:rsidRPr="00997D56" w:rsidRDefault="002407FF" w:rsidP="003042D5">
      <w:pPr>
        <w:ind w:left="1134"/>
        <w:rPr>
          <w:rFonts w:eastAsiaTheme="minorEastAsia"/>
          <w:szCs w:val="26"/>
        </w:rPr>
      </w:pPr>
      <m:oMath>
        <m:sSub>
          <m:sSubPr>
            <m:ctrlPr>
              <w:rPr>
                <w:rFonts w:ascii="Cambria Math" w:eastAsiaTheme="minorEastAsia" w:hAnsi="Cambria Math"/>
                <w:i/>
                <w:szCs w:val="26"/>
              </w:rPr>
            </m:ctrlPr>
          </m:sSubPr>
          <m:e>
            <m:r>
              <w:rPr>
                <w:rFonts w:ascii="Cambria Math" w:eastAsiaTheme="minorEastAsia" w:hAnsi="Cambria Math"/>
                <w:szCs w:val="26"/>
              </w:rPr>
              <m:t>Y</m:t>
            </m:r>
            <m:ctrlPr>
              <w:rPr>
                <w:rFonts w:ascii="Cambria Math" w:eastAsiaTheme="minorEastAsia" w:hAnsi="Cambria Math"/>
                <w:szCs w:val="26"/>
              </w:rPr>
            </m:ctrlPr>
          </m:e>
          <m:sub>
            <m:r>
              <w:rPr>
                <w:rFonts w:ascii="Cambria Math" w:eastAsiaTheme="minorEastAsia" w:hAnsi="Cambria Math"/>
                <w:szCs w:val="26"/>
              </w:rPr>
              <m:t>t</m:t>
            </m:r>
          </m:sub>
        </m:sSub>
      </m:oMath>
      <w:r w:rsidR="006A24B5" w:rsidRPr="00997D56">
        <w:rPr>
          <w:rFonts w:eastAsiaTheme="minorEastAsia"/>
          <w:szCs w:val="26"/>
        </w:rPr>
        <w:t xml:space="preserve"> là biến phụ thuộc của chuỗi thời gian tại thời điểm t. </w:t>
      </w:r>
    </w:p>
    <w:p w14:paraId="5B47B0C8" w14:textId="2A2864BE" w:rsidR="006A24B5" w:rsidRPr="00997D56" w:rsidRDefault="002407FF" w:rsidP="003042D5">
      <w:pPr>
        <w:ind w:left="1134"/>
        <w:rPr>
          <w:rFonts w:eastAsiaTheme="minorEastAsia"/>
          <w:szCs w:val="26"/>
        </w:rPr>
      </w:pPr>
      <m:oMath>
        <m:sSub>
          <m:sSubPr>
            <m:ctrlPr>
              <w:rPr>
                <w:rFonts w:ascii="Cambria Math" w:eastAsiaTheme="minorEastAsia" w:hAnsi="Cambria Math"/>
                <w:i/>
                <w:szCs w:val="26"/>
              </w:rPr>
            </m:ctrlPr>
          </m:sSubPr>
          <m:e>
            <m:r>
              <w:rPr>
                <w:rFonts w:ascii="Cambria Math" w:eastAsiaTheme="minorEastAsia" w:hAnsi="Cambria Math"/>
                <w:szCs w:val="26"/>
              </w:rPr>
              <m:t>ε</m:t>
            </m:r>
            <m:ctrlPr>
              <w:rPr>
                <w:rFonts w:ascii="Cambria Math" w:eastAsiaTheme="minorEastAsia" w:hAnsi="Cambria Math"/>
                <w:szCs w:val="26"/>
              </w:rPr>
            </m:ctrlPr>
          </m:e>
          <m:sub>
            <m:r>
              <w:rPr>
                <w:rFonts w:ascii="Cambria Math" w:eastAsiaTheme="minorEastAsia" w:hAnsi="Cambria Math"/>
                <w:szCs w:val="26"/>
              </w:rPr>
              <m:t>t</m:t>
            </m:r>
          </m:sub>
        </m:sSub>
      </m:oMath>
      <w:r w:rsidR="006A24B5" w:rsidRPr="00997D56">
        <w:rPr>
          <w:rFonts w:eastAsiaTheme="minorEastAsia"/>
          <w:szCs w:val="26"/>
        </w:rPr>
        <w:t xml:space="preserve"> là sai số tại thời điểm t.</w:t>
      </w:r>
    </w:p>
    <w:p w14:paraId="3E0851DC" w14:textId="7D35141F" w:rsidR="006A24B5" w:rsidRPr="00997D56" w:rsidRDefault="000005EE" w:rsidP="003042D5">
      <w:pPr>
        <w:ind w:left="1134"/>
        <w:rPr>
          <w:rFonts w:eastAsiaTheme="minorEastAsia"/>
          <w:szCs w:val="26"/>
        </w:rPr>
      </w:pPr>
      <m:oMath>
        <m:r>
          <w:rPr>
            <w:rFonts w:ascii="Cambria Math" w:eastAsiaTheme="minorEastAsia" w:hAnsi="Cambria Math"/>
            <w:szCs w:val="26"/>
          </w:rPr>
          <m:t>c</m:t>
        </m:r>
      </m:oMath>
      <w:r w:rsidR="006A24B5" w:rsidRPr="00997D56">
        <w:rPr>
          <w:rFonts w:eastAsiaTheme="minorEastAsia"/>
          <w:szCs w:val="26"/>
        </w:rPr>
        <w:t xml:space="preserve"> là hằng số. </w:t>
      </w:r>
    </w:p>
    <w:p w14:paraId="78DA9D42" w14:textId="334E6334" w:rsidR="006A24B5" w:rsidRPr="00997D56" w:rsidRDefault="000005EE" w:rsidP="003042D5">
      <w:pPr>
        <w:ind w:left="1134"/>
        <w:rPr>
          <w:rFonts w:eastAsiaTheme="minorEastAsia"/>
          <w:szCs w:val="26"/>
        </w:rPr>
      </w:pPr>
      <m:oMath>
        <m:r>
          <w:rPr>
            <w:rFonts w:ascii="Cambria Math" w:eastAsiaTheme="minorEastAsia" w:hAnsi="Cambria Math"/>
            <w:szCs w:val="26"/>
          </w:rPr>
          <m:t>B</m:t>
        </m:r>
      </m:oMath>
      <w:r w:rsidR="006A24B5" w:rsidRPr="00997D56">
        <w:rPr>
          <w:rFonts w:eastAsiaTheme="minorEastAsia"/>
          <w:szCs w:val="26"/>
        </w:rPr>
        <w:t xml:space="preserve"> là toán tử sai phân </w:t>
      </w:r>
      <m:oMath>
        <m:d>
          <m:dPr>
            <m:ctrlPr>
              <w:rPr>
                <w:rFonts w:ascii="Cambria Math" w:eastAsiaTheme="minorEastAsia" w:hAnsi="Cambria Math"/>
                <w:i/>
                <w:szCs w:val="26"/>
              </w:rPr>
            </m:ctrlPr>
          </m:dPr>
          <m:e>
            <m:r>
              <w:rPr>
                <w:rFonts w:ascii="Cambria Math" w:eastAsiaTheme="minorEastAsia" w:hAnsi="Cambria Math"/>
                <w:szCs w:val="26"/>
              </w:rPr>
              <m:t>B</m:t>
            </m:r>
            <m:sSub>
              <m:sSubPr>
                <m:ctrlPr>
                  <w:rPr>
                    <w:rFonts w:ascii="Cambria Math" w:eastAsiaTheme="minorEastAsia" w:hAnsi="Cambria Math"/>
                    <w:i/>
                    <w:szCs w:val="26"/>
                  </w:rPr>
                </m:ctrlPr>
              </m:sSubPr>
              <m:e>
                <m:r>
                  <w:rPr>
                    <w:rFonts w:ascii="Cambria Math" w:eastAsiaTheme="minorEastAsia" w:hAnsi="Cambria Math"/>
                    <w:szCs w:val="26"/>
                  </w:rPr>
                  <m:t>Y</m:t>
                </m:r>
              </m:e>
              <m:sub>
                <m:r>
                  <w:rPr>
                    <w:rFonts w:ascii="Cambria Math" w:eastAsiaTheme="minorEastAsia" w:hAnsi="Cambria Math"/>
                    <w:szCs w:val="26"/>
                  </w:rPr>
                  <m:t>t</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Y</m:t>
                </m:r>
              </m:e>
              <m:sub>
                <m:r>
                  <w:rPr>
                    <w:rFonts w:ascii="Cambria Math" w:eastAsiaTheme="minorEastAsia" w:hAnsi="Cambria Math"/>
                    <w:szCs w:val="26"/>
                  </w:rPr>
                  <m:t>t</m:t>
                </m:r>
              </m:sub>
            </m:sSub>
            <m:r>
              <w:rPr>
                <w:rFonts w:ascii="Cambria Math" w:eastAsiaTheme="minorEastAsia" w:hAnsi="Cambria Math"/>
                <w:szCs w:val="26"/>
              </w:rPr>
              <m:t>-1</m:t>
            </m:r>
          </m:e>
        </m:d>
      </m:oMath>
      <w:r w:rsidR="006A24B5" w:rsidRPr="00997D56">
        <w:rPr>
          <w:rFonts w:eastAsiaTheme="minorEastAsia"/>
          <w:szCs w:val="26"/>
        </w:rPr>
        <w:t xml:space="preserve">. </w:t>
      </w:r>
    </w:p>
    <w:p w14:paraId="42DF457F" w14:textId="67BB6815" w:rsidR="006A24B5" w:rsidRPr="00997D56" w:rsidRDefault="000005EE" w:rsidP="003042D5">
      <w:pPr>
        <w:ind w:left="1134"/>
        <w:rPr>
          <w:rFonts w:eastAsiaTheme="minorEastAsia"/>
          <w:szCs w:val="26"/>
        </w:rPr>
      </w:pPr>
      <m:oMath>
        <m:r>
          <w:rPr>
            <w:rFonts w:ascii="Cambria Math" w:eastAsiaTheme="minorEastAsia" w:hAnsi="Cambria Math"/>
            <w:szCs w:val="26"/>
          </w:rPr>
          <m:t>p, q, d</m:t>
        </m:r>
      </m:oMath>
      <w:r w:rsidR="006A24B5" w:rsidRPr="00997D56">
        <w:rPr>
          <w:rFonts w:eastAsiaTheme="minorEastAsia"/>
          <w:szCs w:val="26"/>
        </w:rPr>
        <w:t xml:space="preserve"> lần lượt là các thành phần tự hồi quy, trung bình trượt và sai phân không mùa vụ. </w:t>
      </w:r>
    </w:p>
    <w:p w14:paraId="2B49EFCB" w14:textId="2E57C753" w:rsidR="006A24B5" w:rsidRPr="00997D56" w:rsidRDefault="000005EE" w:rsidP="00311572">
      <w:pPr>
        <w:ind w:left="1134"/>
        <w:rPr>
          <w:rFonts w:eastAsiaTheme="minorEastAsia"/>
          <w:szCs w:val="26"/>
        </w:rPr>
      </w:pPr>
      <m:oMath>
        <m:r>
          <w:rPr>
            <w:rFonts w:ascii="Cambria Math" w:eastAsiaTheme="minorEastAsia" w:hAnsi="Cambria Math"/>
            <w:szCs w:val="26"/>
          </w:rPr>
          <m:t>ϕ</m:t>
        </m:r>
      </m:oMath>
      <w:r w:rsidR="006A24B5" w:rsidRPr="00997D56">
        <w:rPr>
          <w:rFonts w:eastAsiaTheme="minorEastAsia"/>
          <w:szCs w:val="26"/>
        </w:rPr>
        <w:t xml:space="preserve"> và </w:t>
      </w:r>
      <m:oMath>
        <m:r>
          <m:rPr>
            <m:sty m:val="p"/>
          </m:rPr>
          <w:rPr>
            <w:rFonts w:ascii="Cambria Math" w:eastAsiaTheme="minorEastAsia" w:hAnsi="Cambria Math"/>
            <w:szCs w:val="26"/>
          </w:rPr>
          <m:t>Φ</m:t>
        </m:r>
      </m:oMath>
      <w:r w:rsidR="006A24B5" w:rsidRPr="00997D56">
        <w:rPr>
          <w:rFonts w:eastAsiaTheme="minorEastAsia"/>
          <w:szCs w:val="26"/>
        </w:rPr>
        <w:t xml:space="preserve"> lần lượt là các hệ số của thành phần tự hồi quy và trung bình trượt không mùa vụ. </w:t>
      </w:r>
    </w:p>
    <w:p w14:paraId="481D953C" w14:textId="7D88C868" w:rsidR="006A24B5" w:rsidRPr="00997D56" w:rsidRDefault="000005EE" w:rsidP="00311572">
      <w:pPr>
        <w:ind w:left="1134"/>
        <w:rPr>
          <w:rFonts w:eastAsiaTheme="minorEastAsia"/>
          <w:szCs w:val="26"/>
        </w:rPr>
      </w:pPr>
      <m:oMath>
        <m:r>
          <w:rPr>
            <w:rFonts w:ascii="Cambria Math" w:eastAsiaTheme="minorEastAsia" w:hAnsi="Cambria Math"/>
            <w:szCs w:val="26"/>
          </w:rPr>
          <m:t>θ</m:t>
        </m:r>
      </m:oMath>
      <w:r w:rsidR="006A24B5" w:rsidRPr="00997D56">
        <w:rPr>
          <w:rFonts w:eastAsiaTheme="minorEastAsia"/>
          <w:szCs w:val="26"/>
        </w:rPr>
        <w:t xml:space="preserve"> và </w:t>
      </w:r>
      <m:oMath>
        <m:r>
          <m:rPr>
            <m:sty m:val="p"/>
          </m:rPr>
          <w:rPr>
            <w:rFonts w:ascii="Cambria Math" w:eastAsiaTheme="minorEastAsia" w:hAnsi="Cambria Math"/>
            <w:szCs w:val="26"/>
          </w:rPr>
          <m:t>Θ</m:t>
        </m:r>
      </m:oMath>
      <w:r w:rsidR="006A24B5" w:rsidRPr="00997D56">
        <w:rPr>
          <w:rFonts w:eastAsiaTheme="minorEastAsia"/>
          <w:szCs w:val="26"/>
        </w:rPr>
        <w:t xml:space="preserve"> lần lượt là các hệ số của thành phần tự hồi quy và trung bình trượt trong mùa vụ. </w:t>
      </w:r>
    </w:p>
    <w:p w14:paraId="52308BC4" w14:textId="3BB135B7" w:rsidR="006A24B5" w:rsidRPr="00997D56" w:rsidRDefault="002407FF" w:rsidP="00311572">
      <w:pPr>
        <w:ind w:left="1134"/>
        <w:rPr>
          <w:rFonts w:eastAsiaTheme="minorEastAsia"/>
          <w:szCs w:val="26"/>
        </w:rPr>
      </w:pPr>
      <m:oMath>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t</m:t>
            </m:r>
          </m:sub>
        </m:sSub>
      </m:oMath>
      <w:r w:rsidR="006A24B5" w:rsidRPr="00997D56">
        <w:rPr>
          <w:rFonts w:eastAsiaTheme="minorEastAsia"/>
          <w:szCs w:val="26"/>
        </w:rPr>
        <w:t xml:space="preserve"> là biến ngoại sinh giải thích tại thời điểm t. </w:t>
      </w:r>
    </w:p>
    <w:p w14:paraId="50276039" w14:textId="0CF4C4DF" w:rsidR="006A24B5" w:rsidRPr="00997D56" w:rsidRDefault="000005EE" w:rsidP="00311572">
      <w:pPr>
        <w:ind w:left="1134"/>
        <w:rPr>
          <w:rFonts w:eastAsiaTheme="minorEastAsia"/>
          <w:szCs w:val="26"/>
        </w:rPr>
      </w:pPr>
      <m:oMath>
        <m:r>
          <w:rPr>
            <w:rFonts w:ascii="Cambria Math" w:eastAsiaTheme="minorEastAsia" w:hAnsi="Cambria Math"/>
            <w:szCs w:val="26"/>
          </w:rPr>
          <m:t>β</m:t>
        </m:r>
      </m:oMath>
      <w:r w:rsidR="006A24B5" w:rsidRPr="00997D56">
        <w:rPr>
          <w:rFonts w:eastAsiaTheme="minorEastAsia"/>
          <w:szCs w:val="26"/>
        </w:rPr>
        <w:t xml:space="preserve"> là hệ số biến ngoại sinh của biến ngoại sinh </w:t>
      </w:r>
      <m:oMath>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t</m:t>
            </m:r>
          </m:sub>
        </m:sSub>
      </m:oMath>
      <w:r w:rsidR="006A24B5" w:rsidRPr="00997D56">
        <w:rPr>
          <w:rFonts w:eastAsiaTheme="minorEastAsia"/>
          <w:szCs w:val="26"/>
        </w:rPr>
        <w:t xml:space="preserve">. </w:t>
      </w:r>
    </w:p>
    <w:p w14:paraId="0039DD96" w14:textId="4BABE757" w:rsidR="00BB6990" w:rsidRPr="00997D56" w:rsidRDefault="000005EE" w:rsidP="00311572">
      <w:pPr>
        <w:ind w:left="1134"/>
        <w:rPr>
          <w:rFonts w:eastAsiaTheme="minorEastAsia"/>
          <w:szCs w:val="26"/>
        </w:rPr>
      </w:pPr>
      <m:oMath>
        <m:r>
          <w:rPr>
            <w:rFonts w:ascii="Cambria Math" w:eastAsiaTheme="minorEastAsia" w:hAnsi="Cambria Math"/>
            <w:szCs w:val="26"/>
          </w:rPr>
          <m:t>s</m:t>
        </m:r>
      </m:oMath>
      <w:r w:rsidR="006A24B5" w:rsidRPr="00997D56">
        <w:rPr>
          <w:rFonts w:eastAsiaTheme="minorEastAsia"/>
          <w:szCs w:val="26"/>
        </w:rPr>
        <w:t xml:space="preserve"> là độ dài chu kỳ mùa vụ trong chuỗi thời gian.</w:t>
      </w:r>
    </w:p>
    <w:p w14:paraId="55981600" w14:textId="649D1366" w:rsidR="009D08F5" w:rsidRPr="00997D56" w:rsidRDefault="009D08F5" w:rsidP="00E04FAA">
      <w:pPr>
        <w:pStyle w:val="Heading2"/>
        <w:rPr>
          <w:szCs w:val="26"/>
        </w:rPr>
      </w:pPr>
      <w:bookmarkStart w:id="49" w:name="_Toc138175839"/>
      <w:r w:rsidRPr="00997D56">
        <w:rPr>
          <w:szCs w:val="26"/>
        </w:rPr>
        <w:t>RNN</w:t>
      </w:r>
      <w:bookmarkEnd w:id="49"/>
    </w:p>
    <w:p w14:paraId="50CC6040" w14:textId="5F2E345D" w:rsidR="003334AA" w:rsidRPr="00B81438" w:rsidRDefault="00D67DC3" w:rsidP="00E04FAA">
      <w:pPr>
        <w:ind w:firstLine="567"/>
        <w:rPr>
          <w:szCs w:val="26"/>
        </w:rPr>
      </w:pPr>
      <w:r w:rsidRPr="00B81438">
        <w:rPr>
          <w:szCs w:val="26"/>
        </w:rPr>
        <w:t>Cấu trúc mạng lặp lại sử dụng đầu ra - output như là một bộ nhớ linh động, là tiền thân của mô hình RNN ngày nay, được Jordan đề xuất vào năm 1986</w:t>
      </w:r>
      <w:r w:rsidR="00AD54C1" w:rsidRPr="00B81438">
        <w:rPr>
          <w:szCs w:val="26"/>
        </w:rPr>
        <w:fldChar w:fldCharType="begin"/>
      </w:r>
      <w:r w:rsidR="00725E55" w:rsidRPr="00B81438">
        <w:rPr>
          <w:szCs w:val="26"/>
        </w:rPr>
        <w:instrText xml:space="preserve"> ADDIN ZOTERO_ITEM CSL_CITATION {"citationID":"klmAPCSb","properties":{"formattedCitation":"[19]","plainCitation":"[19]","noteIndex":0},"citationItems":[{"id":32,"uris":["http://zotero.org/users/11272034/items/LEN7TB44"],"itemData":{"id":32,"type":"article-journal","abstract":"Time underlies many interesting human behaviors. Thus, the question of how to represent time in connectionist models is very important. One approach is to represent time implicitly by its effects on processing rather than explicitly (as in a spatial representation). The current report develops a proposal along these lines first described by Jordan (1986) which involves the use of recurrent links in order to provide networks with a dynamic memory. In this approach, hidden unit patterns are fed back to themselves: the internal representations which develop thus reflect task demands in the context of prior internal states. A set of simulations is reported which range from relatively simple problems (temporal version of XOR) to discovering syntactic/semantic features for words. The networks are able to learn interesting internal representations which incorporate task demands with memory demands: indeed, in this approach the notion of memory is inextricably bound up with task processing. These representations reveal a rich structure, which allows them to be highly context-dependent, while also expressing generalizations across classes of items. These representations suggest a method for representing lexical categories and the type/token distinction.","container-title":"Cognitive Science","DOI":"10.1207/s15516709cog1402_1","ISSN":"1551-6709","issue":"2","language":"en","note":"_eprint: https://onlinelibrary.wiley.com/doi/pdf/10.1207/s15516709cog1402_1","page":"179-211","source":"Wiley Online Library","title":"Finding Structure in Time","volume":"14","author":[{"family":"Elman","given":"Jeffrey L."}],"issued":{"date-parts":[["1990"]]}}}],"schema":"https://github.com/citation-style-language/schema/raw/master/csl-citation.json"} </w:instrText>
      </w:r>
      <w:r w:rsidR="00AD54C1" w:rsidRPr="00B81438">
        <w:rPr>
          <w:szCs w:val="26"/>
        </w:rPr>
        <w:fldChar w:fldCharType="separate"/>
      </w:r>
      <w:r w:rsidR="00725E55" w:rsidRPr="00B81438">
        <w:rPr>
          <w:rFonts w:cs="Times New Roman"/>
          <w:szCs w:val="26"/>
        </w:rPr>
        <w:t>[19]</w:t>
      </w:r>
      <w:r w:rsidR="00AD54C1" w:rsidRPr="00B81438">
        <w:rPr>
          <w:szCs w:val="26"/>
        </w:rPr>
        <w:fldChar w:fldCharType="end"/>
      </w:r>
      <w:r w:rsidRPr="00B81438">
        <w:rPr>
          <w:szCs w:val="26"/>
        </w:rPr>
        <w:t xml:space="preserve">. Mô hình RNN dựa trên ý tưởng giống như mô hình mạng nơ-ron truyền thẳng. Sự khác biệt là các đầu ra của mạng nơ-ron truyền thẳng tại bất cứ thời điểm t nào, đều là hàm từ đầu vào - input tại </w:t>
      </w:r>
      <w:r w:rsidRPr="00B81438">
        <w:rPr>
          <w:szCs w:val="26"/>
        </w:rPr>
        <w:lastRenderedPageBreak/>
        <w:t xml:space="preserve">thời điểm hiện tại cùng với trọng số - weight. Trong khi đó các đầu ra của RNN tại thời điểm t thì không chỉ dựa vào đầu vào hiện tại và weight mà còn dựa vào đầu vào trước đó, điều này khắc phực nhược điểm của mô hình mạng nơ-ron truyền thẳng là bị giới hạn bởi nó không giải thích được sự phụ thuộc thời gian - temporal dependencies. Xem minh họa cấu trúc RNN </w:t>
      </w:r>
      <w:r w:rsidR="006B6CC3" w:rsidRPr="00B81438">
        <w:rPr>
          <w:szCs w:val="26"/>
        </w:rPr>
        <w:t>tổng quát</w:t>
      </w:r>
      <w:r w:rsidRPr="00B81438">
        <w:rPr>
          <w:szCs w:val="26"/>
        </w:rPr>
        <w:t xml:space="preserve"> tại hình</w:t>
      </w:r>
      <w:r w:rsidR="001C5928" w:rsidRPr="00B81438">
        <w:rPr>
          <w:szCs w:val="26"/>
        </w:rPr>
        <w:t xml:space="preserve"> bên dưới.</w:t>
      </w:r>
    </w:p>
    <w:p w14:paraId="39001E20" w14:textId="77777777" w:rsidR="00CE0141" w:rsidRPr="00997D56" w:rsidRDefault="003334AA" w:rsidP="00CE0141">
      <w:pPr>
        <w:keepNext/>
        <w:jc w:val="center"/>
        <w:rPr>
          <w:szCs w:val="26"/>
        </w:rPr>
      </w:pPr>
      <w:r w:rsidRPr="00997D56">
        <w:rPr>
          <w:noProof/>
          <w:szCs w:val="26"/>
        </w:rPr>
        <w:drawing>
          <wp:inline distT="0" distB="0" distL="0" distR="0" wp14:anchorId="18FB5B6F" wp14:editId="618563E1">
            <wp:extent cx="5052060" cy="1584960"/>
            <wp:effectExtent l="0" t="0" r="0" b="0"/>
            <wp:docPr id="2029249068" name="Picture 2029249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49068" name="Picture 2029249068"/>
                    <pic:cNvPicPr/>
                  </pic:nvPicPr>
                  <pic:blipFill rotWithShape="1">
                    <a:blip r:embed="rId18" cstate="print">
                      <a:extLst>
                        <a:ext uri="{28A0092B-C50C-407E-A947-70E740481C1C}">
                          <a14:useLocalDpi xmlns:a14="http://schemas.microsoft.com/office/drawing/2010/main" val="0"/>
                        </a:ext>
                      </a:extLst>
                    </a:blip>
                    <a:srcRect r="15000"/>
                    <a:stretch/>
                  </pic:blipFill>
                  <pic:spPr bwMode="auto">
                    <a:xfrm>
                      <a:off x="0" y="0"/>
                      <a:ext cx="5052060" cy="1584960"/>
                    </a:xfrm>
                    <a:prstGeom prst="rect">
                      <a:avLst/>
                    </a:prstGeom>
                    <a:ln>
                      <a:noFill/>
                    </a:ln>
                    <a:extLst>
                      <a:ext uri="{53640926-AAD7-44D8-BBD7-CCE9431645EC}">
                        <a14:shadowObscured xmlns:a14="http://schemas.microsoft.com/office/drawing/2010/main"/>
                      </a:ext>
                    </a:extLst>
                  </pic:spPr>
                </pic:pic>
              </a:graphicData>
            </a:graphic>
          </wp:inline>
        </w:drawing>
      </w:r>
    </w:p>
    <w:p w14:paraId="1031710C" w14:textId="5A26403B" w:rsidR="003334AA" w:rsidRPr="00530EA5" w:rsidRDefault="00CE0141" w:rsidP="007827DE">
      <w:pPr>
        <w:pStyle w:val="Caption"/>
      </w:pPr>
      <w:bookmarkStart w:id="50" w:name="_Toc138164870"/>
      <w:bookmarkStart w:id="51" w:name="_Toc138170752"/>
      <w:bookmarkStart w:id="52" w:name="_Toc138240576"/>
      <w:r w:rsidRPr="00530EA5">
        <w:t xml:space="preserve">Hình </w:t>
      </w:r>
      <w:fldSimple w:instr=" STYLEREF 1 \s ">
        <w:r w:rsidR="0049610D" w:rsidRPr="00530EA5">
          <w:t>4</w:t>
        </w:r>
      </w:fldSimple>
      <w:r w:rsidR="0049610D" w:rsidRPr="00530EA5">
        <w:t>.</w:t>
      </w:r>
      <w:fldSimple w:instr=" SEQ Hình \* ARABIC \s 1 ">
        <w:r w:rsidR="0049610D" w:rsidRPr="00530EA5">
          <w:t>1</w:t>
        </w:r>
      </w:fldSimple>
      <w:r w:rsidRPr="00530EA5">
        <w:t>. Mô hình hóa mô hình RNN.</w:t>
      </w:r>
      <w:bookmarkEnd w:id="50"/>
      <w:bookmarkEnd w:id="51"/>
      <w:bookmarkEnd w:id="52"/>
    </w:p>
    <w:p w14:paraId="111612E2" w14:textId="10F9B4D3" w:rsidR="006653DA" w:rsidRPr="00B81438" w:rsidRDefault="006653DA" w:rsidP="006653DA">
      <w:pPr>
        <w:rPr>
          <w:szCs w:val="26"/>
        </w:rPr>
      </w:pPr>
      <w:r w:rsidRPr="00B81438">
        <w:rPr>
          <w:szCs w:val="26"/>
        </w:rPr>
        <w:tab/>
        <w:t xml:space="preserve">Mạng RNN gồm nhiều </w:t>
      </w:r>
      <w:r w:rsidR="002C4016" w:rsidRPr="00B81438">
        <w:rPr>
          <w:szCs w:val="26"/>
        </w:rPr>
        <w:t>đơn vị</w:t>
      </w:r>
      <w:r w:rsidR="00C060C5" w:rsidRPr="00B81438">
        <w:rPr>
          <w:szCs w:val="26"/>
        </w:rPr>
        <w:t xml:space="preserve"> RNN </w:t>
      </w:r>
      <w:r w:rsidR="00AB6E4A" w:rsidRPr="00B81438">
        <w:rPr>
          <w:szCs w:val="26"/>
        </w:rPr>
        <w:t xml:space="preserve">liên kết với nhau và mỗi đơn vị sẽ bao gồm 1 đầu vào, 1 </w:t>
      </w:r>
      <w:r w:rsidR="003305A5" w:rsidRPr="00B81438">
        <w:rPr>
          <w:szCs w:val="26"/>
        </w:rPr>
        <w:t xml:space="preserve">đầu vào cho trạng thái ẩn hay còn gọi là </w:t>
      </w:r>
      <w:r w:rsidR="008F5870" w:rsidRPr="00B81438">
        <w:rPr>
          <w:szCs w:val="26"/>
        </w:rPr>
        <w:t>thông tin trong quá khứ.</w:t>
      </w:r>
    </w:p>
    <w:p w14:paraId="197FBBF4" w14:textId="77777777" w:rsidR="00C060C5" w:rsidRPr="00B81438" w:rsidRDefault="00C060C5" w:rsidP="002E2438">
      <w:pPr>
        <w:keepNext/>
        <w:rPr>
          <w:szCs w:val="26"/>
        </w:rPr>
      </w:pPr>
      <w:r w:rsidRPr="00B81438">
        <w:rPr>
          <w:noProof/>
          <w:szCs w:val="26"/>
        </w:rPr>
        <w:drawing>
          <wp:inline distT="0" distB="0" distL="0" distR="0" wp14:anchorId="5D190E9E" wp14:editId="7635C3E3">
            <wp:extent cx="5943600" cy="2971800"/>
            <wp:effectExtent l="0" t="0" r="0" b="0"/>
            <wp:docPr id="1455417349" name="Picture 1455417349"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17349" name="Picture 1" descr="A picture containing screenshot, text,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D59E6C6" w14:textId="44AD53D6" w:rsidR="002E2438" w:rsidRPr="00530EA5" w:rsidRDefault="002E2438" w:rsidP="007827DE">
      <w:pPr>
        <w:pStyle w:val="Caption"/>
      </w:pPr>
      <w:bookmarkStart w:id="53" w:name="_Toc138164871"/>
      <w:bookmarkStart w:id="54" w:name="_Toc138170753"/>
      <w:bookmarkStart w:id="55" w:name="_Toc138240577"/>
      <w:r w:rsidRPr="00530EA5">
        <w:t xml:space="preserve">Hình </w:t>
      </w:r>
      <w:fldSimple w:instr=" STYLEREF 1 \s ">
        <w:r w:rsidR="0049610D" w:rsidRPr="00530EA5">
          <w:t>4</w:t>
        </w:r>
      </w:fldSimple>
      <w:r w:rsidR="0049610D" w:rsidRPr="00530EA5">
        <w:t>.</w:t>
      </w:r>
      <w:fldSimple w:instr=" SEQ Hình \* ARABIC \s 1 ">
        <w:r w:rsidR="0049610D" w:rsidRPr="00530EA5">
          <w:t>2</w:t>
        </w:r>
      </w:fldSimple>
      <w:r w:rsidRPr="00530EA5">
        <w:t xml:space="preserve"> Cấu trúc của 1 đơn vị RNN</w:t>
      </w:r>
      <w:bookmarkEnd w:id="53"/>
      <w:bookmarkEnd w:id="54"/>
      <w:bookmarkEnd w:id="55"/>
    </w:p>
    <w:p w14:paraId="7439A071" w14:textId="429A87D6" w:rsidR="005651A3" w:rsidRPr="007F11BE" w:rsidRDefault="00D11D56" w:rsidP="00E04FAA">
      <w:pPr>
        <w:ind w:firstLine="567"/>
        <w:rPr>
          <w:rFonts w:cs="Times New Roman"/>
          <w:szCs w:val="26"/>
        </w:rPr>
      </w:pPr>
      <w:r w:rsidRPr="00B81438">
        <w:rPr>
          <w:rFonts w:cs="Times New Roman"/>
          <w:color w:val="24292E"/>
          <w:szCs w:val="26"/>
          <w:shd w:val="clear" w:color="auto" w:fill="FFFFFF"/>
        </w:rPr>
        <w:t>Tại mỗi bước </w:t>
      </w:r>
      <w:r w:rsidRPr="00B81438">
        <w:rPr>
          <w:rStyle w:val="mord"/>
          <w:rFonts w:cs="Times New Roman"/>
          <w:i/>
          <w:color w:val="24292E"/>
          <w:szCs w:val="26"/>
          <w:shd w:val="clear" w:color="auto" w:fill="FFFFFF"/>
        </w:rPr>
        <w:t>t</w:t>
      </w:r>
      <w:r w:rsidRPr="00B81438">
        <w:rPr>
          <w:rFonts w:cs="Times New Roman"/>
          <w:color w:val="24292E"/>
          <w:szCs w:val="26"/>
          <w:shd w:val="clear" w:color="auto" w:fill="FFFFFF"/>
        </w:rPr>
        <w:t xml:space="preserve">, giá trị </w:t>
      </w:r>
      <w:r w:rsidR="001151B2" w:rsidRPr="00B81438">
        <w:rPr>
          <w:rFonts w:cs="Times New Roman"/>
          <w:color w:val="24292E"/>
          <w:szCs w:val="26"/>
          <w:shd w:val="clear" w:color="auto" w:fill="FFFFFF"/>
        </w:rPr>
        <w:t>trạng thái ẩn</w:t>
      </w:r>
      <w:r w:rsidRPr="00B81438">
        <w:rPr>
          <w:rFonts w:cs="Times New Roman"/>
          <w:color w:val="24292E"/>
          <w:szCs w:val="26"/>
          <w:shd w:val="clear" w:color="auto" w:fill="FFFFFF"/>
        </w:rPr>
        <w:t xml:space="preserve"> </w:t>
      </w:r>
      <w:r w:rsidRPr="00B81438">
        <w:rPr>
          <w:rStyle w:val="mord"/>
          <w:rFonts w:cs="Times New Roman"/>
          <w:i/>
          <w:color w:val="24292E"/>
          <w:szCs w:val="26"/>
          <w:shd w:val="clear" w:color="auto" w:fill="FFFFFF"/>
        </w:rPr>
        <w:t>a</w:t>
      </w:r>
      <w:r w:rsidRPr="007F11BE">
        <w:rPr>
          <w:rStyle w:val="mrel"/>
          <w:rFonts w:cs="Times New Roman"/>
          <w:color w:val="24292E"/>
          <w:szCs w:val="26"/>
          <w:shd w:val="clear" w:color="auto" w:fill="FFFFFF"/>
          <w:vertAlign w:val="superscript"/>
        </w:rPr>
        <w:t>&lt;</w:t>
      </w:r>
      <w:r w:rsidRPr="007F11BE">
        <w:rPr>
          <w:rStyle w:val="mord"/>
          <w:rFonts w:cs="Times New Roman"/>
          <w:i/>
          <w:color w:val="24292E"/>
          <w:szCs w:val="26"/>
          <w:shd w:val="clear" w:color="auto" w:fill="FFFFFF"/>
          <w:vertAlign w:val="superscript"/>
        </w:rPr>
        <w:t>t</w:t>
      </w:r>
      <w:r w:rsidRPr="007F11BE">
        <w:rPr>
          <w:rStyle w:val="mrel"/>
          <w:rFonts w:cs="Times New Roman"/>
          <w:color w:val="24292E"/>
          <w:szCs w:val="26"/>
          <w:shd w:val="clear" w:color="auto" w:fill="FFFFFF"/>
          <w:vertAlign w:val="superscript"/>
        </w:rPr>
        <w:t>&gt;</w:t>
      </w:r>
      <w:r w:rsidRPr="00B81438">
        <w:rPr>
          <w:rFonts w:cs="Times New Roman"/>
          <w:color w:val="24292E"/>
          <w:szCs w:val="26"/>
          <w:shd w:val="clear" w:color="auto" w:fill="FFFFFF"/>
        </w:rPr>
        <w:t> và đầu ra </w:t>
      </w:r>
      <w:r w:rsidRPr="00B81438">
        <w:rPr>
          <w:rStyle w:val="mord"/>
          <w:rFonts w:cs="Times New Roman"/>
          <w:i/>
          <w:color w:val="24292E"/>
          <w:szCs w:val="26"/>
          <w:shd w:val="clear" w:color="auto" w:fill="FFFFFF"/>
        </w:rPr>
        <w:t>y</w:t>
      </w:r>
      <w:r w:rsidRPr="00B81438">
        <w:rPr>
          <w:rStyle w:val="mrel"/>
          <w:rFonts w:cs="Times New Roman"/>
          <w:color w:val="24292E"/>
          <w:szCs w:val="26"/>
          <w:shd w:val="clear" w:color="auto" w:fill="FFFFFF"/>
          <w:vertAlign w:val="superscript"/>
        </w:rPr>
        <w:t>&lt;</w:t>
      </w:r>
      <w:r w:rsidRPr="00B81438">
        <w:rPr>
          <w:rStyle w:val="mord"/>
          <w:rFonts w:cs="Times New Roman"/>
          <w:i/>
          <w:color w:val="24292E"/>
          <w:szCs w:val="26"/>
          <w:shd w:val="clear" w:color="auto" w:fill="FFFFFF"/>
          <w:vertAlign w:val="superscript"/>
        </w:rPr>
        <w:t>t</w:t>
      </w:r>
      <w:r w:rsidRPr="00B81438">
        <w:rPr>
          <w:rStyle w:val="mrel"/>
          <w:rFonts w:cs="Times New Roman"/>
          <w:color w:val="24292E"/>
          <w:szCs w:val="26"/>
          <w:shd w:val="clear" w:color="auto" w:fill="FFFFFF"/>
          <w:vertAlign w:val="superscript"/>
        </w:rPr>
        <w:t>&gt;</w:t>
      </w:r>
      <w:r w:rsidRPr="00B81438">
        <w:rPr>
          <w:rFonts w:cs="Times New Roman"/>
          <w:color w:val="24292E"/>
          <w:szCs w:val="26"/>
          <w:shd w:val="clear" w:color="auto" w:fill="FFFFFF"/>
        </w:rPr>
        <w:t> được biểu diễn như sau:</w:t>
      </w:r>
    </w:p>
    <w:p w14:paraId="65A79CFA" w14:textId="77777777" w:rsidR="005714A4" w:rsidRPr="005714A4" w:rsidRDefault="002407FF" w:rsidP="00D67DC3">
      <w:pPr>
        <w:ind w:firstLine="567"/>
        <w:rPr>
          <w:rFonts w:eastAsiaTheme="minorEastAsia" w:cs="Times New Roman"/>
          <w:szCs w:val="26"/>
        </w:rPr>
      </w:pPr>
      <m:oMathPara>
        <m:oMath>
          <m:sSup>
            <m:sSupPr>
              <m:ctrlPr>
                <w:rPr>
                  <w:rFonts w:ascii="Cambria Math" w:hAnsi="Cambria Math"/>
                  <w:i/>
                  <w:szCs w:val="26"/>
                </w:rPr>
              </m:ctrlPr>
            </m:sSupPr>
            <m:e>
              <m:r>
                <w:rPr>
                  <w:rFonts w:ascii="Cambria Math" w:hAnsi="Cambria Math"/>
                  <w:szCs w:val="26"/>
                </w:rPr>
                <m:t>a</m:t>
              </m:r>
            </m:e>
            <m:sup>
              <m:r>
                <w:rPr>
                  <w:rFonts w:ascii="Cambria Math" w:hAnsi="Cambria Math"/>
                  <w:szCs w:val="26"/>
                </w:rPr>
                <m:t>&lt;t&gt;</m:t>
              </m:r>
            </m:sup>
          </m:sSup>
          <m:r>
            <w:rPr>
              <w:rFonts w:ascii="Cambria Math" w:hAnsi="Cambria Math"/>
              <w:szCs w:val="26"/>
            </w:rPr>
            <m:t>=</m:t>
          </m:r>
          <m:sSub>
            <m:sSubPr>
              <m:ctrlPr>
                <w:rPr>
                  <w:rFonts w:ascii="Cambria Math" w:hAnsi="Cambria Math"/>
                  <w:i/>
                  <w:szCs w:val="26"/>
                </w:rPr>
              </m:ctrlPr>
            </m:sSubPr>
            <m:e>
              <m:r>
                <w:rPr>
                  <w:rFonts w:ascii="Cambria Math" w:hAnsi="Cambria Math"/>
                  <w:szCs w:val="26"/>
                </w:rPr>
                <m:t>g</m:t>
              </m:r>
            </m:e>
            <m:sub>
              <m:r>
                <w:rPr>
                  <w:rFonts w:ascii="Cambria Math" w:hAnsi="Cambria Math"/>
                  <w:szCs w:val="26"/>
                </w:rPr>
                <m:t>1</m:t>
              </m:r>
            </m:sub>
          </m:sSub>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W</m:t>
                  </m:r>
                </m:e>
                <m:sub>
                  <m:r>
                    <w:rPr>
                      <w:rFonts w:ascii="Cambria Math" w:hAnsi="Cambria Math"/>
                      <w:szCs w:val="26"/>
                    </w:rPr>
                    <m:t>aa</m:t>
                  </m:r>
                </m:sub>
              </m:sSub>
              <m:sSup>
                <m:sSupPr>
                  <m:ctrlPr>
                    <w:rPr>
                      <w:rFonts w:ascii="Cambria Math" w:hAnsi="Cambria Math"/>
                      <w:i/>
                      <w:szCs w:val="26"/>
                    </w:rPr>
                  </m:ctrlPr>
                </m:sSupPr>
                <m:e>
                  <m:r>
                    <w:rPr>
                      <w:rFonts w:ascii="Cambria Math" w:hAnsi="Cambria Math"/>
                      <w:szCs w:val="26"/>
                    </w:rPr>
                    <m:t>a</m:t>
                  </m:r>
                </m:e>
                <m:sup>
                  <m:r>
                    <w:rPr>
                      <w:rFonts w:ascii="Cambria Math" w:hAnsi="Cambria Math"/>
                      <w:szCs w:val="26"/>
                    </w:rPr>
                    <m:t>&lt;t-1&gt;</m:t>
                  </m:r>
                </m:sup>
              </m:sSup>
              <m:r>
                <w:rPr>
                  <w:rFonts w:ascii="Cambria Math" w:hAnsi="Cambria Math"/>
                  <w:szCs w:val="26"/>
                </w:rPr>
                <m:t>+</m:t>
              </m:r>
              <m:sSub>
                <m:sSubPr>
                  <m:ctrlPr>
                    <w:rPr>
                      <w:rFonts w:ascii="Cambria Math" w:hAnsi="Cambria Math"/>
                      <w:i/>
                      <w:szCs w:val="26"/>
                    </w:rPr>
                  </m:ctrlPr>
                </m:sSubPr>
                <m:e>
                  <m:r>
                    <w:rPr>
                      <w:rFonts w:ascii="Cambria Math" w:hAnsi="Cambria Math"/>
                      <w:szCs w:val="26"/>
                    </w:rPr>
                    <m:t>W</m:t>
                  </m:r>
                </m:e>
                <m:sub>
                  <m:r>
                    <w:rPr>
                      <w:rFonts w:ascii="Cambria Math" w:hAnsi="Cambria Math"/>
                      <w:szCs w:val="26"/>
                    </w:rPr>
                    <m:t>ax</m:t>
                  </m:r>
                </m:sub>
              </m:sSub>
              <m:sSup>
                <m:sSupPr>
                  <m:ctrlPr>
                    <w:rPr>
                      <w:rFonts w:ascii="Cambria Math" w:hAnsi="Cambria Math"/>
                      <w:i/>
                      <w:szCs w:val="26"/>
                    </w:rPr>
                  </m:ctrlPr>
                </m:sSupPr>
                <m:e>
                  <m:r>
                    <w:rPr>
                      <w:rFonts w:ascii="Cambria Math" w:hAnsi="Cambria Math"/>
                      <w:szCs w:val="26"/>
                    </w:rPr>
                    <m:t>x</m:t>
                  </m:r>
                </m:e>
                <m:sup>
                  <m:r>
                    <w:rPr>
                      <w:rFonts w:ascii="Cambria Math" w:hAnsi="Cambria Math"/>
                      <w:szCs w:val="26"/>
                    </w:rPr>
                    <m:t>&lt;t&gt;</m:t>
                  </m:r>
                </m:sup>
              </m:sSup>
              <m:r>
                <w:rPr>
                  <w:rFonts w:ascii="Cambria Math" w:hAnsi="Cambria Math"/>
                  <w:szCs w:val="26"/>
                </w:rPr>
                <m:t>+</m:t>
              </m:r>
              <m:sSub>
                <m:sSubPr>
                  <m:ctrlPr>
                    <w:rPr>
                      <w:rFonts w:ascii="Cambria Math" w:hAnsi="Cambria Math"/>
                      <w:i/>
                      <w:szCs w:val="26"/>
                    </w:rPr>
                  </m:ctrlPr>
                </m:sSubPr>
                <m:e>
                  <m:r>
                    <w:rPr>
                      <w:rFonts w:ascii="Cambria Math" w:hAnsi="Cambria Math"/>
                      <w:szCs w:val="26"/>
                    </w:rPr>
                    <m:t>b</m:t>
                  </m:r>
                </m:e>
                <m:sub>
                  <m:r>
                    <w:rPr>
                      <w:rFonts w:ascii="Cambria Math" w:hAnsi="Cambria Math"/>
                      <w:szCs w:val="26"/>
                    </w:rPr>
                    <m:t>a</m:t>
                  </m:r>
                </m:sub>
              </m:sSub>
            </m:e>
          </m:d>
        </m:oMath>
      </m:oMathPara>
    </w:p>
    <w:p w14:paraId="0D4DF849" w14:textId="34B9187D" w:rsidR="000E5368" w:rsidRPr="005714A4" w:rsidRDefault="002407FF" w:rsidP="00277539">
      <w:pPr>
        <w:ind w:firstLine="567"/>
        <w:jc w:val="center"/>
        <w:rPr>
          <w:rFonts w:eastAsiaTheme="minorEastAsia" w:cs="Times New Roman"/>
          <w:szCs w:val="26"/>
        </w:rPr>
      </w:pPr>
      <m:oMathPara>
        <m:oMath>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y</m:t>
              </m:r>
            </m:e>
            <m:sup>
              <m:r>
                <w:rPr>
                  <w:rFonts w:ascii="Cambria Math" w:eastAsiaTheme="minorEastAsia" w:hAnsi="Cambria Math" w:cs="Times New Roman"/>
                  <w:szCs w:val="26"/>
                </w:rPr>
                <m:t>&lt;t&gt;</m:t>
              </m:r>
            </m:sup>
          </m:sSup>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2</m:t>
              </m:r>
            </m:sub>
          </m:sSub>
          <m:d>
            <m:dPr>
              <m:ctrlPr>
                <w:rPr>
                  <w:rFonts w:ascii="Cambria Math" w:eastAsiaTheme="minorEastAsia" w:hAnsi="Cambria Math" w:cs="Times New Roman"/>
                  <w:i/>
                  <w:szCs w:val="26"/>
                </w:rPr>
              </m:ctrlPr>
            </m:d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W</m:t>
                  </m:r>
                </m:e>
                <m:sub>
                  <m:r>
                    <w:rPr>
                      <w:rFonts w:ascii="Cambria Math" w:eastAsiaTheme="minorEastAsia" w:hAnsi="Cambria Math" w:cs="Times New Roman"/>
                      <w:szCs w:val="26"/>
                    </w:rPr>
                    <m:t>ya</m:t>
                  </m:r>
                </m:sub>
              </m:sSub>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a</m:t>
                  </m:r>
                </m:e>
                <m:sup>
                  <m:r>
                    <w:rPr>
                      <w:rFonts w:ascii="Cambria Math" w:eastAsiaTheme="minorEastAsia" w:hAnsi="Cambria Math" w:cs="Times New Roman"/>
                      <w:szCs w:val="26"/>
                    </w:rPr>
                    <m:t>&lt;t-1&gt;</m:t>
                  </m:r>
                </m:sup>
              </m:sSup>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b</m:t>
                  </m:r>
                </m:e>
                <m:sub>
                  <m:r>
                    <w:rPr>
                      <w:rFonts w:ascii="Cambria Math" w:eastAsiaTheme="minorEastAsia" w:hAnsi="Cambria Math" w:cs="Times New Roman"/>
                      <w:szCs w:val="26"/>
                    </w:rPr>
                    <m:t>y</m:t>
                  </m:r>
                </m:sub>
              </m:sSub>
            </m:e>
          </m:d>
        </m:oMath>
      </m:oMathPara>
    </w:p>
    <w:p w14:paraId="595D76EA" w14:textId="71A7D103" w:rsidR="002D5BA9" w:rsidRPr="00B81438" w:rsidRDefault="002D5BA9" w:rsidP="00D67DC3">
      <w:pPr>
        <w:ind w:firstLine="567"/>
        <w:rPr>
          <w:rFonts w:cs="Times New Roman"/>
          <w:color w:val="24292E"/>
          <w:szCs w:val="26"/>
          <w:shd w:val="clear" w:color="auto" w:fill="FFFFFF"/>
        </w:rPr>
      </w:pPr>
      <w:r w:rsidRPr="00B81438">
        <w:rPr>
          <w:rFonts w:cs="Times New Roman"/>
          <w:color w:val="24292E"/>
          <w:szCs w:val="26"/>
          <w:shd w:val="clear" w:color="auto" w:fill="FFFFFF"/>
        </w:rPr>
        <w:lastRenderedPageBreak/>
        <w:t>Trong đó:</w:t>
      </w:r>
    </w:p>
    <w:p w14:paraId="5A6426E6" w14:textId="17DE9A93" w:rsidR="00E87187" w:rsidRPr="00B81438" w:rsidRDefault="002407FF" w:rsidP="00B40161">
      <w:pPr>
        <w:ind w:left="1134"/>
        <w:rPr>
          <w:rFonts w:eastAsiaTheme="minorEastAsia" w:cs="Times New Roman"/>
          <w:color w:val="24292E"/>
          <w:szCs w:val="26"/>
          <w:shd w:val="clear" w:color="auto" w:fill="FFFFFF"/>
        </w:rPr>
      </w:pPr>
      <m:oMath>
        <m:sSub>
          <m:sSubPr>
            <m:ctrlPr>
              <w:rPr>
                <w:rFonts w:ascii="Cambria Math" w:hAnsi="Cambria Math" w:cs="Times New Roman"/>
                <w:i/>
                <w:color w:val="24292E"/>
                <w:szCs w:val="26"/>
                <w:shd w:val="clear" w:color="auto" w:fill="FFFFFF"/>
              </w:rPr>
            </m:ctrlPr>
          </m:sSubPr>
          <m:e>
            <m:r>
              <w:rPr>
                <w:rFonts w:ascii="Cambria Math" w:hAnsi="Cambria Math" w:cs="Times New Roman"/>
                <w:color w:val="24292E"/>
                <w:szCs w:val="26"/>
                <w:shd w:val="clear" w:color="auto" w:fill="FFFFFF"/>
              </w:rPr>
              <m:t>g</m:t>
            </m:r>
          </m:e>
          <m:sub>
            <m:r>
              <w:rPr>
                <w:rFonts w:ascii="Cambria Math" w:hAnsi="Cambria Math" w:cs="Times New Roman"/>
                <w:color w:val="24292E"/>
                <w:szCs w:val="26"/>
                <w:shd w:val="clear" w:color="auto" w:fill="FFFFFF"/>
              </w:rPr>
              <m:t>1</m:t>
            </m:r>
          </m:sub>
        </m:sSub>
        <m:r>
          <w:rPr>
            <w:rFonts w:ascii="Cambria Math" w:hAnsi="Cambria Math" w:cs="Times New Roman"/>
            <w:color w:val="24292E"/>
            <w:szCs w:val="26"/>
            <w:shd w:val="clear" w:color="auto" w:fill="FFFFFF"/>
          </w:rPr>
          <m:t>,</m:t>
        </m:r>
        <m:sSub>
          <m:sSubPr>
            <m:ctrlPr>
              <w:rPr>
                <w:rFonts w:ascii="Cambria Math" w:hAnsi="Cambria Math" w:cs="Times New Roman"/>
                <w:i/>
                <w:color w:val="24292E"/>
                <w:szCs w:val="26"/>
                <w:shd w:val="clear" w:color="auto" w:fill="FFFFFF"/>
              </w:rPr>
            </m:ctrlPr>
          </m:sSubPr>
          <m:e>
            <m:r>
              <w:rPr>
                <w:rFonts w:ascii="Cambria Math" w:hAnsi="Cambria Math" w:cs="Times New Roman"/>
                <w:color w:val="24292E"/>
                <w:szCs w:val="26"/>
                <w:shd w:val="clear" w:color="auto" w:fill="FFFFFF"/>
              </w:rPr>
              <m:t>g</m:t>
            </m:r>
          </m:e>
          <m:sub>
            <m:r>
              <w:rPr>
                <w:rFonts w:ascii="Cambria Math" w:hAnsi="Cambria Math" w:cs="Times New Roman"/>
                <w:color w:val="24292E"/>
                <w:szCs w:val="26"/>
                <w:shd w:val="clear" w:color="auto" w:fill="FFFFFF"/>
              </w:rPr>
              <m:t>2</m:t>
            </m:r>
          </m:sub>
        </m:sSub>
      </m:oMath>
      <w:r w:rsidR="00E87187" w:rsidRPr="00B81438">
        <w:rPr>
          <w:rFonts w:eastAsiaTheme="minorEastAsia" w:cs="Times New Roman"/>
          <w:color w:val="24292E"/>
          <w:szCs w:val="26"/>
          <w:shd w:val="clear" w:color="auto" w:fill="FFFFFF"/>
        </w:rPr>
        <w:t xml:space="preserve"> </w:t>
      </w:r>
      <w:r w:rsidR="005D0D0D" w:rsidRPr="00B81438">
        <w:rPr>
          <w:rFonts w:eastAsiaTheme="minorEastAsia" w:cs="Times New Roman"/>
          <w:color w:val="24292E"/>
          <w:szCs w:val="26"/>
          <w:shd w:val="clear" w:color="auto" w:fill="FFFFFF"/>
        </w:rPr>
        <w:t xml:space="preserve">: </w:t>
      </w:r>
      <w:r w:rsidR="00E87187" w:rsidRPr="00B81438">
        <w:rPr>
          <w:rFonts w:eastAsiaTheme="minorEastAsia" w:cs="Times New Roman"/>
          <w:color w:val="24292E"/>
          <w:szCs w:val="26"/>
          <w:shd w:val="clear" w:color="auto" w:fill="FFFFFF"/>
        </w:rPr>
        <w:t>là các hàm kích hoạt</w:t>
      </w:r>
      <w:r w:rsidR="004631CB" w:rsidRPr="00B81438">
        <w:rPr>
          <w:rFonts w:eastAsiaTheme="minorEastAsia" w:cs="Times New Roman"/>
          <w:color w:val="24292E"/>
          <w:szCs w:val="26"/>
          <w:shd w:val="clear" w:color="auto" w:fill="FFFFFF"/>
        </w:rPr>
        <w:t>.</w:t>
      </w:r>
    </w:p>
    <w:p w14:paraId="3AFB5543" w14:textId="106EC791" w:rsidR="002C5AC6" w:rsidRPr="00B81438" w:rsidRDefault="002407FF" w:rsidP="00B40161">
      <w:pPr>
        <w:ind w:left="1134"/>
        <w:rPr>
          <w:rFonts w:eastAsiaTheme="minorEastAsia" w:cs="Times New Roman"/>
          <w:color w:val="24292E"/>
          <w:szCs w:val="26"/>
          <w:shd w:val="clear" w:color="auto" w:fill="FFFFFF"/>
        </w:rPr>
      </w:pPr>
      <m:oMath>
        <m:sSub>
          <m:sSubPr>
            <m:ctrlPr>
              <w:rPr>
                <w:rFonts w:ascii="Cambria Math" w:eastAsiaTheme="minorEastAsia" w:hAnsi="Cambria Math" w:cs="Times New Roman"/>
                <w:i/>
                <w:color w:val="24292E"/>
                <w:szCs w:val="26"/>
                <w:shd w:val="clear" w:color="auto" w:fill="FFFFFF"/>
              </w:rPr>
            </m:ctrlPr>
          </m:sSubPr>
          <m:e>
            <m:r>
              <w:rPr>
                <w:rFonts w:ascii="Cambria Math" w:eastAsiaTheme="minorEastAsia" w:hAnsi="Cambria Math" w:cs="Times New Roman"/>
                <w:color w:val="24292E"/>
                <w:szCs w:val="26"/>
                <w:shd w:val="clear" w:color="auto" w:fill="FFFFFF"/>
              </w:rPr>
              <m:t>b</m:t>
            </m:r>
          </m:e>
          <m:sub>
            <m:r>
              <w:rPr>
                <w:rFonts w:ascii="Cambria Math" w:eastAsiaTheme="minorEastAsia" w:hAnsi="Cambria Math" w:cs="Times New Roman"/>
                <w:color w:val="24292E"/>
                <w:szCs w:val="26"/>
                <w:shd w:val="clear" w:color="auto" w:fill="FFFFFF"/>
              </w:rPr>
              <m:t>a</m:t>
            </m:r>
          </m:sub>
        </m:sSub>
        <m:r>
          <w:rPr>
            <w:rFonts w:ascii="Cambria Math" w:eastAsiaTheme="minorEastAsia" w:hAnsi="Cambria Math" w:cs="Times New Roman"/>
            <w:color w:val="24292E"/>
            <w:szCs w:val="26"/>
            <w:shd w:val="clear" w:color="auto" w:fill="FFFFFF"/>
          </w:rPr>
          <m:t>,</m:t>
        </m:r>
        <m:sSub>
          <m:sSubPr>
            <m:ctrlPr>
              <w:rPr>
                <w:rFonts w:ascii="Cambria Math" w:eastAsiaTheme="minorEastAsia" w:hAnsi="Cambria Math" w:cs="Times New Roman"/>
                <w:i/>
                <w:color w:val="24292E"/>
                <w:szCs w:val="26"/>
                <w:shd w:val="clear" w:color="auto" w:fill="FFFFFF"/>
              </w:rPr>
            </m:ctrlPr>
          </m:sSubPr>
          <m:e>
            <m:r>
              <w:rPr>
                <w:rFonts w:ascii="Cambria Math" w:eastAsiaTheme="minorEastAsia" w:hAnsi="Cambria Math" w:cs="Times New Roman"/>
                <w:color w:val="24292E"/>
                <w:szCs w:val="26"/>
                <w:shd w:val="clear" w:color="auto" w:fill="FFFFFF"/>
              </w:rPr>
              <m:t>b</m:t>
            </m:r>
          </m:e>
          <m:sub>
            <m:r>
              <w:rPr>
                <w:rFonts w:ascii="Cambria Math" w:eastAsiaTheme="minorEastAsia" w:hAnsi="Cambria Math" w:cs="Times New Roman"/>
                <w:color w:val="24292E"/>
                <w:szCs w:val="26"/>
                <w:shd w:val="clear" w:color="auto" w:fill="FFFFFF"/>
              </w:rPr>
              <m:t>y</m:t>
            </m:r>
          </m:sub>
        </m:sSub>
      </m:oMath>
      <w:r w:rsidR="002C5AC6" w:rsidRPr="00B81438">
        <w:rPr>
          <w:rFonts w:eastAsiaTheme="minorEastAsia" w:cs="Times New Roman"/>
          <w:color w:val="24292E"/>
          <w:szCs w:val="26"/>
          <w:shd w:val="clear" w:color="auto" w:fill="FFFFFF"/>
        </w:rPr>
        <w:t xml:space="preserve"> </w:t>
      </w:r>
      <w:r w:rsidR="005D0D0D" w:rsidRPr="00B81438">
        <w:rPr>
          <w:rFonts w:eastAsiaTheme="minorEastAsia" w:cs="Times New Roman"/>
          <w:color w:val="24292E"/>
          <w:szCs w:val="26"/>
          <w:shd w:val="clear" w:color="auto" w:fill="FFFFFF"/>
        </w:rPr>
        <w:t>: lần lượt</w:t>
      </w:r>
      <w:r w:rsidR="002C5AC6" w:rsidRPr="00B81438">
        <w:rPr>
          <w:rFonts w:eastAsiaTheme="minorEastAsia" w:cs="Times New Roman"/>
          <w:color w:val="24292E"/>
          <w:szCs w:val="26"/>
          <w:shd w:val="clear" w:color="auto" w:fill="FFFFFF"/>
        </w:rPr>
        <w:t xml:space="preserve"> </w:t>
      </w:r>
      <w:r w:rsidR="005D0D0D" w:rsidRPr="00B81438">
        <w:rPr>
          <w:rFonts w:eastAsiaTheme="minorEastAsia" w:cs="Times New Roman"/>
          <w:color w:val="24292E"/>
          <w:szCs w:val="26"/>
          <w:shd w:val="clear" w:color="auto" w:fill="FFFFFF"/>
        </w:rPr>
        <w:t>là</w:t>
      </w:r>
      <w:r w:rsidR="002C5AC6" w:rsidRPr="00B81438">
        <w:rPr>
          <w:rFonts w:eastAsiaTheme="minorEastAsia" w:cs="Times New Roman"/>
          <w:color w:val="24292E"/>
          <w:szCs w:val="26"/>
          <w:shd w:val="clear" w:color="auto" w:fill="FFFFFF"/>
        </w:rPr>
        <w:t xml:space="preserve"> bias </w:t>
      </w:r>
      <w:r w:rsidR="00534FDB" w:rsidRPr="00B81438">
        <w:rPr>
          <w:rFonts w:eastAsiaTheme="minorEastAsia" w:cs="Times New Roman"/>
          <w:color w:val="24292E"/>
          <w:szCs w:val="26"/>
          <w:shd w:val="clear" w:color="auto" w:fill="FFFFFF"/>
        </w:rPr>
        <w:t xml:space="preserve">của trạng thái </w:t>
      </w:r>
      <w:r w:rsidR="005B1524" w:rsidRPr="00B81438">
        <w:rPr>
          <w:rFonts w:eastAsiaTheme="minorEastAsia" w:cs="Times New Roman"/>
          <w:color w:val="24292E"/>
          <w:szCs w:val="26"/>
          <w:shd w:val="clear" w:color="auto" w:fill="FFFFFF"/>
        </w:rPr>
        <w:t>ẩn và vector đầu ra</w:t>
      </w:r>
      <w:r w:rsidR="00F374B3" w:rsidRPr="00B81438">
        <w:rPr>
          <w:rFonts w:eastAsiaTheme="minorEastAsia" w:cs="Times New Roman"/>
          <w:color w:val="24292E"/>
          <w:szCs w:val="26"/>
          <w:shd w:val="clear" w:color="auto" w:fill="FFFFFF"/>
        </w:rPr>
        <w:t>.</w:t>
      </w:r>
    </w:p>
    <w:p w14:paraId="0544A9D5" w14:textId="026695B1" w:rsidR="00FD22F3" w:rsidRPr="00B81438" w:rsidRDefault="002407FF" w:rsidP="00B40161">
      <w:pPr>
        <w:ind w:left="1134"/>
        <w:rPr>
          <w:rFonts w:eastAsiaTheme="minorEastAsia" w:cs="Times New Roman"/>
          <w:color w:val="24292E"/>
          <w:szCs w:val="26"/>
          <w:shd w:val="clear" w:color="auto" w:fill="FFFFFF"/>
        </w:rPr>
      </w:pPr>
      <m:oMath>
        <m:sSup>
          <m:sSupPr>
            <m:ctrlPr>
              <w:rPr>
                <w:rFonts w:ascii="Cambria Math" w:eastAsiaTheme="minorEastAsia" w:hAnsi="Cambria Math" w:cs="Times New Roman"/>
                <w:i/>
                <w:color w:val="24292E"/>
                <w:szCs w:val="26"/>
                <w:shd w:val="clear" w:color="auto" w:fill="FFFFFF"/>
              </w:rPr>
            </m:ctrlPr>
          </m:sSupPr>
          <m:e>
            <m:r>
              <w:rPr>
                <w:rFonts w:ascii="Cambria Math" w:eastAsiaTheme="minorEastAsia" w:hAnsi="Cambria Math" w:cs="Times New Roman"/>
                <w:color w:val="24292E"/>
                <w:szCs w:val="26"/>
                <w:shd w:val="clear" w:color="auto" w:fill="FFFFFF"/>
              </w:rPr>
              <m:t>a</m:t>
            </m:r>
          </m:e>
          <m:sup>
            <m:r>
              <w:rPr>
                <w:rFonts w:ascii="Cambria Math" w:eastAsiaTheme="minorEastAsia" w:hAnsi="Cambria Math" w:cs="Times New Roman"/>
                <w:color w:val="24292E"/>
                <w:szCs w:val="26"/>
                <w:shd w:val="clear" w:color="auto" w:fill="FFFFFF"/>
              </w:rPr>
              <m:t>&lt;t&gt;</m:t>
            </m:r>
          </m:sup>
        </m:sSup>
      </m:oMath>
      <w:r w:rsidR="00FD22F3" w:rsidRPr="00B81438">
        <w:rPr>
          <w:rFonts w:eastAsiaTheme="minorEastAsia" w:cs="Times New Roman"/>
          <w:color w:val="24292E"/>
          <w:szCs w:val="26"/>
          <w:shd w:val="clear" w:color="auto" w:fill="FFFFFF"/>
        </w:rPr>
        <w:t xml:space="preserve">: </w:t>
      </w:r>
      <w:r w:rsidR="00E34B69" w:rsidRPr="00B81438">
        <w:rPr>
          <w:rFonts w:eastAsiaTheme="minorEastAsia" w:cs="Times New Roman"/>
          <w:color w:val="24292E"/>
          <w:szCs w:val="26"/>
          <w:shd w:val="clear" w:color="auto" w:fill="FFFFFF"/>
        </w:rPr>
        <w:t>đ</w:t>
      </w:r>
      <w:r w:rsidR="00FD22F3" w:rsidRPr="00B81438">
        <w:rPr>
          <w:rFonts w:eastAsiaTheme="minorEastAsia" w:cs="Times New Roman"/>
          <w:color w:val="24292E"/>
          <w:szCs w:val="26"/>
          <w:shd w:val="clear" w:color="auto" w:fill="FFFFFF"/>
        </w:rPr>
        <w:t>ây là trạng thái ẩn (hidden state) tại thời điểm hiện tại (thời điểm t). Nó đại diện cho thông tin được truyền từ quá khứ và sẽ được sử dụng để tính toán đầu ra và trạng thái tiếp theo trong chuỗi thời gian.</w:t>
      </w:r>
    </w:p>
    <w:p w14:paraId="1E48B9FD" w14:textId="6AD03677" w:rsidR="00F0052C" w:rsidRPr="00B81438" w:rsidRDefault="002407FF" w:rsidP="00B40161">
      <w:pPr>
        <w:ind w:left="1134"/>
        <w:rPr>
          <w:rFonts w:eastAsiaTheme="minorEastAsia" w:cs="Times New Roman"/>
          <w:color w:val="24292E"/>
          <w:szCs w:val="26"/>
          <w:shd w:val="clear" w:color="auto" w:fill="FFFFFF"/>
        </w:rPr>
      </w:pPr>
      <m:oMath>
        <m:sSup>
          <m:sSupPr>
            <m:ctrlPr>
              <w:rPr>
                <w:rFonts w:ascii="Cambria Math" w:eastAsiaTheme="minorEastAsia" w:hAnsi="Cambria Math" w:cs="Times New Roman"/>
                <w:i/>
                <w:color w:val="24292E"/>
                <w:szCs w:val="26"/>
                <w:shd w:val="clear" w:color="auto" w:fill="FFFFFF"/>
              </w:rPr>
            </m:ctrlPr>
          </m:sSupPr>
          <m:e>
            <m:r>
              <w:rPr>
                <w:rFonts w:ascii="Cambria Math" w:eastAsiaTheme="minorEastAsia" w:hAnsi="Cambria Math" w:cs="Times New Roman"/>
                <w:color w:val="24292E"/>
                <w:szCs w:val="26"/>
                <w:shd w:val="clear" w:color="auto" w:fill="FFFFFF"/>
              </w:rPr>
              <m:t>a</m:t>
            </m:r>
          </m:e>
          <m:sup>
            <m:r>
              <w:rPr>
                <w:rFonts w:ascii="Cambria Math" w:eastAsiaTheme="minorEastAsia" w:hAnsi="Cambria Math" w:cs="Times New Roman"/>
                <w:color w:val="24292E"/>
                <w:szCs w:val="26"/>
                <w:shd w:val="clear" w:color="auto" w:fill="FFFFFF"/>
              </w:rPr>
              <m:t>&lt;t-1&gt;</m:t>
            </m:r>
          </m:sup>
        </m:sSup>
      </m:oMath>
      <w:r w:rsidR="00F0052C" w:rsidRPr="00B81438">
        <w:rPr>
          <w:rFonts w:eastAsiaTheme="minorEastAsia" w:cs="Times New Roman"/>
          <w:color w:val="24292E"/>
          <w:szCs w:val="26"/>
          <w:shd w:val="clear" w:color="auto" w:fill="FFFFFF"/>
        </w:rPr>
        <w:t xml:space="preserve">: </w:t>
      </w:r>
      <w:r w:rsidR="00E34B69" w:rsidRPr="00B81438">
        <w:rPr>
          <w:rFonts w:eastAsiaTheme="minorEastAsia" w:cs="Times New Roman"/>
          <w:color w:val="24292E"/>
          <w:szCs w:val="26"/>
          <w:shd w:val="clear" w:color="auto" w:fill="FFFFFF"/>
        </w:rPr>
        <w:t>đ</w:t>
      </w:r>
      <w:r w:rsidR="00F0052C" w:rsidRPr="00B81438">
        <w:rPr>
          <w:rFonts w:eastAsiaTheme="minorEastAsia" w:cs="Times New Roman"/>
          <w:color w:val="24292E"/>
          <w:szCs w:val="26"/>
          <w:shd w:val="clear" w:color="auto" w:fill="FFFFFF"/>
        </w:rPr>
        <w:t xml:space="preserve">ây là trạng thái tại thời điểm </w:t>
      </w:r>
      <w:r w:rsidR="007D792F" w:rsidRPr="00B81438">
        <w:rPr>
          <w:rFonts w:eastAsiaTheme="minorEastAsia" w:cs="Times New Roman"/>
          <w:color w:val="24292E"/>
          <w:szCs w:val="26"/>
          <w:shd w:val="clear" w:color="auto" w:fill="FFFFFF"/>
        </w:rPr>
        <w:t>trước đó</w:t>
      </w:r>
      <w:r w:rsidR="00F0052C" w:rsidRPr="00B81438">
        <w:rPr>
          <w:rFonts w:eastAsiaTheme="minorEastAsia" w:cs="Times New Roman"/>
          <w:color w:val="24292E"/>
          <w:szCs w:val="26"/>
          <w:shd w:val="clear" w:color="auto" w:fill="FFFFFF"/>
        </w:rPr>
        <w:t xml:space="preserve"> (thời điểm t-1).</w:t>
      </w:r>
    </w:p>
    <w:p w14:paraId="02CCDC9D" w14:textId="09A9665C" w:rsidR="001031CB" w:rsidRPr="00B81438" w:rsidRDefault="002407FF" w:rsidP="00B40161">
      <w:pPr>
        <w:ind w:left="1134"/>
        <w:rPr>
          <w:rFonts w:eastAsiaTheme="minorEastAsia" w:cs="Times New Roman"/>
          <w:color w:val="24292E"/>
          <w:szCs w:val="26"/>
          <w:shd w:val="clear" w:color="auto" w:fill="FFFFFF"/>
        </w:rPr>
      </w:pPr>
      <m:oMath>
        <m:sSub>
          <m:sSubPr>
            <m:ctrlPr>
              <w:rPr>
                <w:rFonts w:ascii="Cambria Math" w:eastAsiaTheme="minorEastAsia" w:hAnsi="Cambria Math" w:cs="Times New Roman"/>
                <w:i/>
                <w:color w:val="24292E"/>
                <w:szCs w:val="26"/>
                <w:shd w:val="clear" w:color="auto" w:fill="FFFFFF"/>
              </w:rPr>
            </m:ctrlPr>
          </m:sSubPr>
          <m:e>
            <m:r>
              <w:rPr>
                <w:rFonts w:ascii="Cambria Math" w:eastAsiaTheme="minorEastAsia" w:hAnsi="Cambria Math" w:cs="Times New Roman"/>
                <w:color w:val="24292E"/>
                <w:szCs w:val="26"/>
                <w:shd w:val="clear" w:color="auto" w:fill="FFFFFF"/>
              </w:rPr>
              <m:t>W</m:t>
            </m:r>
          </m:e>
          <m:sub>
            <m:r>
              <w:rPr>
                <w:rFonts w:ascii="Cambria Math" w:eastAsiaTheme="minorEastAsia" w:hAnsi="Cambria Math" w:cs="Times New Roman"/>
                <w:color w:val="24292E"/>
                <w:szCs w:val="26"/>
                <w:shd w:val="clear" w:color="auto" w:fill="FFFFFF"/>
              </w:rPr>
              <m:t>aa</m:t>
            </m:r>
          </m:sub>
        </m:sSub>
      </m:oMath>
      <w:r w:rsidR="001031CB" w:rsidRPr="00B81438">
        <w:rPr>
          <w:rFonts w:eastAsiaTheme="minorEastAsia" w:cs="Times New Roman"/>
          <w:color w:val="24292E"/>
          <w:szCs w:val="26"/>
          <w:shd w:val="clear" w:color="auto" w:fill="FFFFFF"/>
        </w:rPr>
        <w:t xml:space="preserve"> </w:t>
      </w:r>
      <w:r w:rsidR="00E34B69" w:rsidRPr="00B81438">
        <w:rPr>
          <w:rFonts w:eastAsiaTheme="minorEastAsia" w:cs="Times New Roman"/>
          <w:color w:val="24292E"/>
          <w:szCs w:val="26"/>
          <w:shd w:val="clear" w:color="auto" w:fill="FFFFFF"/>
        </w:rPr>
        <w:t>:</w:t>
      </w:r>
      <w:r w:rsidR="001031CB" w:rsidRPr="00B81438">
        <w:rPr>
          <w:rFonts w:eastAsiaTheme="minorEastAsia" w:cs="Times New Roman"/>
          <w:color w:val="24292E"/>
          <w:szCs w:val="26"/>
          <w:shd w:val="clear" w:color="auto" w:fill="FFFFFF"/>
        </w:rPr>
        <w:t xml:space="preserve"> là ma trận trọng số chia sẻ giữa các đơn vị trạng thái ẩn của thời </w:t>
      </w:r>
      <w:r w:rsidR="006F0BBA" w:rsidRPr="00B81438">
        <w:rPr>
          <w:rFonts w:eastAsiaTheme="minorEastAsia" w:cs="Times New Roman"/>
          <w:color w:val="24292E"/>
          <w:szCs w:val="26"/>
          <w:shd w:val="clear" w:color="auto" w:fill="FFFFFF"/>
        </w:rPr>
        <w:t xml:space="preserve">điềm hiện tại </w:t>
      </w:r>
      <w:r w:rsidR="006F0BBA" w:rsidRPr="00B81438">
        <w:rPr>
          <w:rFonts w:eastAsiaTheme="minorEastAsia" w:cs="Times New Roman"/>
          <w:i/>
          <w:color w:val="24292E"/>
          <w:szCs w:val="26"/>
          <w:shd w:val="clear" w:color="auto" w:fill="FFFFFF"/>
        </w:rPr>
        <w:t>t</w:t>
      </w:r>
      <w:r w:rsidR="001031CB" w:rsidRPr="00B81438">
        <w:rPr>
          <w:rFonts w:eastAsiaTheme="minorEastAsia" w:cs="Times New Roman"/>
          <w:color w:val="24292E"/>
          <w:szCs w:val="26"/>
          <w:shd w:val="clear" w:color="auto" w:fill="FFFFFF"/>
        </w:rPr>
        <w:t>, trong cùng một layer RNN.</w:t>
      </w:r>
    </w:p>
    <w:p w14:paraId="43078DC9" w14:textId="2D993DF0" w:rsidR="001031CB" w:rsidRPr="00B81438" w:rsidRDefault="002407FF" w:rsidP="00B40161">
      <w:pPr>
        <w:ind w:left="1134"/>
        <w:rPr>
          <w:rFonts w:eastAsiaTheme="minorEastAsia" w:cs="Times New Roman"/>
          <w:color w:val="24292E"/>
          <w:szCs w:val="26"/>
          <w:shd w:val="clear" w:color="auto" w:fill="FFFFFF"/>
        </w:rPr>
      </w:pPr>
      <m:oMath>
        <m:sSub>
          <m:sSubPr>
            <m:ctrlPr>
              <w:rPr>
                <w:rFonts w:ascii="Cambria Math" w:eastAsiaTheme="minorEastAsia" w:hAnsi="Cambria Math" w:cs="Times New Roman"/>
                <w:i/>
                <w:color w:val="24292E"/>
                <w:szCs w:val="26"/>
                <w:shd w:val="clear" w:color="auto" w:fill="FFFFFF"/>
              </w:rPr>
            </m:ctrlPr>
          </m:sSubPr>
          <m:e>
            <m:r>
              <w:rPr>
                <w:rFonts w:ascii="Cambria Math" w:eastAsiaTheme="minorEastAsia" w:hAnsi="Cambria Math" w:cs="Times New Roman"/>
                <w:color w:val="24292E"/>
                <w:szCs w:val="26"/>
                <w:shd w:val="clear" w:color="auto" w:fill="FFFFFF"/>
              </w:rPr>
              <m:t>W</m:t>
            </m:r>
          </m:e>
          <m:sub>
            <m:r>
              <w:rPr>
                <w:rFonts w:ascii="Cambria Math" w:eastAsiaTheme="minorEastAsia" w:hAnsi="Cambria Math" w:cs="Times New Roman"/>
                <w:color w:val="24292E"/>
                <w:szCs w:val="26"/>
                <w:shd w:val="clear" w:color="auto" w:fill="FFFFFF"/>
              </w:rPr>
              <m:t>ax</m:t>
            </m:r>
          </m:sub>
        </m:sSub>
      </m:oMath>
      <w:r w:rsidR="00FB582C" w:rsidRPr="00B81438">
        <w:rPr>
          <w:rFonts w:eastAsiaTheme="minorEastAsia" w:cs="Times New Roman"/>
          <w:color w:val="24292E"/>
          <w:szCs w:val="26"/>
          <w:shd w:val="clear" w:color="auto" w:fill="FFFFFF"/>
        </w:rPr>
        <w:t xml:space="preserve"> </w:t>
      </w:r>
      <w:r w:rsidR="00E34B69" w:rsidRPr="00B81438">
        <w:rPr>
          <w:rFonts w:eastAsiaTheme="minorEastAsia" w:cs="Times New Roman"/>
          <w:color w:val="24292E"/>
          <w:szCs w:val="26"/>
          <w:shd w:val="clear" w:color="auto" w:fill="FFFFFF"/>
        </w:rPr>
        <w:t>:</w:t>
      </w:r>
      <w:r w:rsidR="00FB582C" w:rsidRPr="00B81438">
        <w:rPr>
          <w:rFonts w:eastAsiaTheme="minorEastAsia" w:cs="Times New Roman"/>
          <w:color w:val="24292E"/>
          <w:szCs w:val="26"/>
          <w:shd w:val="clear" w:color="auto" w:fill="FFFFFF"/>
        </w:rPr>
        <w:t xml:space="preserve"> là ma trận trọng số chia sẻ giữa các đơn vị trạng thái ẩn</w:t>
      </w:r>
      <w:r w:rsidR="00304359" w:rsidRPr="00B81438">
        <w:rPr>
          <w:rFonts w:eastAsiaTheme="minorEastAsia" w:cs="Times New Roman"/>
          <w:color w:val="24292E"/>
          <w:szCs w:val="26"/>
          <w:shd w:val="clear" w:color="auto" w:fill="FFFFFF"/>
        </w:rPr>
        <w:t xml:space="preserve"> </w:t>
      </w:r>
      <w:r w:rsidR="00FB582C" w:rsidRPr="00B81438">
        <w:rPr>
          <w:rFonts w:eastAsiaTheme="minorEastAsia" w:cs="Times New Roman"/>
          <w:color w:val="24292E"/>
          <w:szCs w:val="26"/>
          <w:shd w:val="clear" w:color="auto" w:fill="FFFFFF"/>
        </w:rPr>
        <w:t xml:space="preserve">và các đơn vị </w:t>
      </w:r>
      <w:r w:rsidR="00304359" w:rsidRPr="00B81438">
        <w:rPr>
          <w:rFonts w:eastAsiaTheme="minorEastAsia" w:cs="Times New Roman"/>
          <w:color w:val="24292E"/>
          <w:szCs w:val="26"/>
          <w:shd w:val="clear" w:color="auto" w:fill="FFFFFF"/>
        </w:rPr>
        <w:t xml:space="preserve">đầu </w:t>
      </w:r>
      <w:r w:rsidR="003B4E9D" w:rsidRPr="00B81438">
        <w:rPr>
          <w:rFonts w:eastAsiaTheme="minorEastAsia" w:cs="Times New Roman"/>
          <w:color w:val="24292E"/>
          <w:szCs w:val="26"/>
          <w:shd w:val="clear" w:color="auto" w:fill="FFFFFF"/>
        </w:rPr>
        <w:t>của</w:t>
      </w:r>
      <w:r w:rsidR="00FB582C" w:rsidRPr="00B81438">
        <w:rPr>
          <w:rFonts w:eastAsiaTheme="minorEastAsia" w:cs="Times New Roman"/>
          <w:color w:val="24292E"/>
          <w:szCs w:val="26"/>
          <w:shd w:val="clear" w:color="auto" w:fill="FFFFFF"/>
        </w:rPr>
        <w:t xml:space="preserve"> thời </w:t>
      </w:r>
      <w:r w:rsidR="003B4E9D" w:rsidRPr="00B81438">
        <w:rPr>
          <w:rFonts w:eastAsiaTheme="minorEastAsia" w:cs="Times New Roman"/>
          <w:color w:val="24292E"/>
          <w:szCs w:val="26"/>
          <w:shd w:val="clear" w:color="auto" w:fill="FFFFFF"/>
        </w:rPr>
        <w:t xml:space="preserve">điềm hiện tại </w:t>
      </w:r>
      <w:r w:rsidR="003B4E9D" w:rsidRPr="00B81438">
        <w:rPr>
          <w:rFonts w:eastAsiaTheme="minorEastAsia" w:cs="Times New Roman"/>
          <w:i/>
          <w:color w:val="24292E"/>
          <w:szCs w:val="26"/>
          <w:shd w:val="clear" w:color="auto" w:fill="FFFFFF"/>
        </w:rPr>
        <w:t>t</w:t>
      </w:r>
      <w:r w:rsidR="00FB582C" w:rsidRPr="00B81438">
        <w:rPr>
          <w:rFonts w:eastAsiaTheme="minorEastAsia" w:cs="Times New Roman"/>
          <w:color w:val="24292E"/>
          <w:szCs w:val="26"/>
          <w:shd w:val="clear" w:color="auto" w:fill="FFFFFF"/>
        </w:rPr>
        <w:t>, trong cùng một layer RNN</w:t>
      </w:r>
      <w:r w:rsidR="003B4E9D" w:rsidRPr="00B81438">
        <w:rPr>
          <w:rFonts w:eastAsiaTheme="minorEastAsia" w:cs="Times New Roman"/>
          <w:color w:val="24292E"/>
          <w:szCs w:val="26"/>
          <w:shd w:val="clear" w:color="auto" w:fill="FFFFFF"/>
        </w:rPr>
        <w:t>.</w:t>
      </w:r>
    </w:p>
    <w:p w14:paraId="313F7101" w14:textId="594C7913" w:rsidR="00882B16" w:rsidRPr="00B81438" w:rsidRDefault="002407FF" w:rsidP="00B40161">
      <w:pPr>
        <w:ind w:left="1134"/>
        <w:rPr>
          <w:rFonts w:eastAsiaTheme="minorEastAsia" w:cs="Times New Roman"/>
          <w:color w:val="24292E"/>
          <w:szCs w:val="26"/>
          <w:shd w:val="clear" w:color="auto" w:fill="FFFFFF"/>
        </w:rPr>
      </w:pPr>
      <m:oMath>
        <m:sSub>
          <m:sSubPr>
            <m:ctrlPr>
              <w:rPr>
                <w:rFonts w:ascii="Cambria Math" w:eastAsiaTheme="minorEastAsia" w:hAnsi="Cambria Math" w:cs="Times New Roman"/>
                <w:i/>
                <w:color w:val="24292E"/>
                <w:szCs w:val="26"/>
                <w:shd w:val="clear" w:color="auto" w:fill="FFFFFF"/>
              </w:rPr>
            </m:ctrlPr>
          </m:sSubPr>
          <m:e>
            <m:r>
              <w:rPr>
                <w:rFonts w:ascii="Cambria Math" w:eastAsiaTheme="minorEastAsia" w:hAnsi="Cambria Math" w:cs="Times New Roman"/>
                <w:color w:val="24292E"/>
                <w:szCs w:val="26"/>
                <w:shd w:val="clear" w:color="auto" w:fill="FFFFFF"/>
              </w:rPr>
              <m:t>W</m:t>
            </m:r>
          </m:e>
          <m:sub>
            <m:r>
              <w:rPr>
                <w:rFonts w:ascii="Cambria Math" w:eastAsiaTheme="minorEastAsia" w:hAnsi="Cambria Math" w:cs="Times New Roman"/>
                <w:color w:val="24292E"/>
                <w:szCs w:val="26"/>
                <w:shd w:val="clear" w:color="auto" w:fill="FFFFFF"/>
              </w:rPr>
              <m:t>ya</m:t>
            </m:r>
          </m:sub>
        </m:sSub>
      </m:oMath>
      <w:r w:rsidR="00882B16" w:rsidRPr="00B81438">
        <w:rPr>
          <w:rFonts w:eastAsiaTheme="minorEastAsia" w:cs="Times New Roman"/>
          <w:color w:val="24292E"/>
          <w:szCs w:val="26"/>
          <w:shd w:val="clear" w:color="auto" w:fill="FFFFFF"/>
        </w:rPr>
        <w:t xml:space="preserve"> </w:t>
      </w:r>
      <w:r w:rsidR="00E34B69" w:rsidRPr="00B81438">
        <w:rPr>
          <w:rFonts w:eastAsiaTheme="minorEastAsia" w:cs="Times New Roman"/>
          <w:color w:val="24292E"/>
          <w:szCs w:val="26"/>
          <w:shd w:val="clear" w:color="auto" w:fill="FFFFFF"/>
        </w:rPr>
        <w:t>:</w:t>
      </w:r>
      <w:r w:rsidR="00882B16" w:rsidRPr="00B81438">
        <w:rPr>
          <w:rFonts w:eastAsiaTheme="minorEastAsia" w:cs="Times New Roman"/>
          <w:color w:val="24292E"/>
          <w:szCs w:val="26"/>
          <w:shd w:val="clear" w:color="auto" w:fill="FFFFFF"/>
        </w:rPr>
        <w:t xml:space="preserve"> là ma trận trọng số chia sẻ giữa các </w:t>
      </w:r>
      <w:r w:rsidR="00304359" w:rsidRPr="00B81438">
        <w:rPr>
          <w:rFonts w:eastAsiaTheme="minorEastAsia" w:cs="Times New Roman"/>
          <w:color w:val="24292E"/>
          <w:szCs w:val="26"/>
          <w:shd w:val="clear" w:color="auto" w:fill="FFFFFF"/>
        </w:rPr>
        <w:t>các đơn v</w:t>
      </w:r>
      <w:r w:rsidR="00100746" w:rsidRPr="00B81438">
        <w:rPr>
          <w:rFonts w:eastAsiaTheme="minorEastAsia" w:cs="Times New Roman"/>
          <w:color w:val="24292E"/>
          <w:szCs w:val="26"/>
          <w:shd w:val="clear" w:color="auto" w:fill="FFFFFF"/>
        </w:rPr>
        <w:t xml:space="preserve">ị đầu ra dự báo </w:t>
      </w:r>
      <w:r w:rsidR="00304359" w:rsidRPr="00B81438">
        <w:rPr>
          <w:rFonts w:eastAsiaTheme="minorEastAsia" w:cs="Times New Roman"/>
          <w:color w:val="24292E"/>
          <w:szCs w:val="26"/>
          <w:shd w:val="clear" w:color="auto" w:fill="FFFFFF"/>
        </w:rPr>
        <w:t>và</w:t>
      </w:r>
      <w:r w:rsidR="0084727F" w:rsidRPr="00B81438">
        <w:rPr>
          <w:rFonts w:eastAsiaTheme="minorEastAsia" w:cs="Times New Roman"/>
          <w:color w:val="24292E"/>
          <w:szCs w:val="26"/>
          <w:shd w:val="clear" w:color="auto" w:fill="FFFFFF"/>
        </w:rPr>
        <w:t xml:space="preserve"> đơn vị trạng thái ẩn </w:t>
      </w:r>
      <w:r w:rsidR="003B4E9D" w:rsidRPr="00B81438">
        <w:rPr>
          <w:rFonts w:eastAsiaTheme="minorEastAsia" w:cs="Times New Roman"/>
          <w:color w:val="24292E"/>
          <w:szCs w:val="26"/>
          <w:shd w:val="clear" w:color="auto" w:fill="FFFFFF"/>
        </w:rPr>
        <w:t>của</w:t>
      </w:r>
      <w:r w:rsidR="00882B16" w:rsidRPr="00B81438">
        <w:rPr>
          <w:rFonts w:eastAsiaTheme="minorEastAsia" w:cs="Times New Roman"/>
          <w:color w:val="24292E"/>
          <w:szCs w:val="26"/>
          <w:shd w:val="clear" w:color="auto" w:fill="FFFFFF"/>
        </w:rPr>
        <w:t xml:space="preserve"> thời </w:t>
      </w:r>
      <w:r w:rsidR="003B4E9D" w:rsidRPr="00B81438">
        <w:rPr>
          <w:rFonts w:eastAsiaTheme="minorEastAsia" w:cs="Times New Roman"/>
          <w:color w:val="24292E"/>
          <w:szCs w:val="26"/>
          <w:shd w:val="clear" w:color="auto" w:fill="FFFFFF"/>
        </w:rPr>
        <w:t xml:space="preserve">điềm hiện tại </w:t>
      </w:r>
      <w:r w:rsidR="003B4E9D" w:rsidRPr="00B81438">
        <w:rPr>
          <w:rFonts w:eastAsiaTheme="minorEastAsia" w:cs="Times New Roman"/>
          <w:i/>
          <w:color w:val="24292E"/>
          <w:szCs w:val="26"/>
          <w:shd w:val="clear" w:color="auto" w:fill="FFFFFF"/>
        </w:rPr>
        <w:t>t</w:t>
      </w:r>
      <w:r w:rsidR="00882B16" w:rsidRPr="00B81438">
        <w:rPr>
          <w:rFonts w:eastAsiaTheme="minorEastAsia" w:cs="Times New Roman"/>
          <w:color w:val="24292E"/>
          <w:szCs w:val="26"/>
          <w:shd w:val="clear" w:color="auto" w:fill="FFFFFF"/>
        </w:rPr>
        <w:t>, trong cùng một layer RNN</w:t>
      </w:r>
      <w:r w:rsidR="003B4E9D" w:rsidRPr="00B81438">
        <w:rPr>
          <w:rFonts w:eastAsiaTheme="minorEastAsia" w:cs="Times New Roman"/>
          <w:color w:val="24292E"/>
          <w:szCs w:val="26"/>
          <w:shd w:val="clear" w:color="auto" w:fill="FFFFFF"/>
        </w:rPr>
        <w:t>.</w:t>
      </w:r>
    </w:p>
    <w:p w14:paraId="375005F2" w14:textId="5C0BC835" w:rsidR="00882B16" w:rsidRPr="00B81438" w:rsidRDefault="002407FF" w:rsidP="00B5626C">
      <w:pPr>
        <w:ind w:left="1134"/>
        <w:rPr>
          <w:rFonts w:eastAsiaTheme="minorEastAsia" w:cs="Times New Roman"/>
          <w:color w:val="24292E"/>
          <w:szCs w:val="26"/>
          <w:shd w:val="clear" w:color="auto" w:fill="FFFFFF"/>
        </w:rPr>
      </w:pPr>
      <m:oMath>
        <m:sSup>
          <m:sSupPr>
            <m:ctrlPr>
              <w:rPr>
                <w:rFonts w:ascii="Cambria Math" w:eastAsiaTheme="minorEastAsia" w:hAnsi="Cambria Math" w:cs="Times New Roman"/>
                <w:i/>
                <w:color w:val="24292E"/>
                <w:szCs w:val="26"/>
                <w:shd w:val="clear" w:color="auto" w:fill="FFFFFF"/>
              </w:rPr>
            </m:ctrlPr>
          </m:sSupPr>
          <m:e>
            <m:r>
              <w:rPr>
                <w:rFonts w:ascii="Cambria Math" w:eastAsiaTheme="minorEastAsia" w:hAnsi="Cambria Math" w:cs="Times New Roman"/>
                <w:color w:val="24292E"/>
                <w:szCs w:val="26"/>
                <w:shd w:val="clear" w:color="auto" w:fill="FFFFFF"/>
              </w:rPr>
              <m:t>y</m:t>
            </m:r>
          </m:e>
          <m:sup>
            <m:r>
              <w:rPr>
                <w:rFonts w:ascii="Cambria Math" w:eastAsiaTheme="minorEastAsia" w:hAnsi="Cambria Math" w:cs="Times New Roman"/>
                <w:color w:val="24292E"/>
                <w:szCs w:val="26"/>
                <w:shd w:val="clear" w:color="auto" w:fill="FFFFFF"/>
              </w:rPr>
              <m:t>&lt;t&gt;</m:t>
            </m:r>
          </m:sup>
        </m:sSup>
      </m:oMath>
      <w:r w:rsidR="00E34B69" w:rsidRPr="00B81438">
        <w:rPr>
          <w:rFonts w:eastAsiaTheme="minorEastAsia" w:cs="Times New Roman"/>
          <w:color w:val="24292E"/>
          <w:szCs w:val="26"/>
          <w:shd w:val="clear" w:color="auto" w:fill="FFFFFF"/>
        </w:rPr>
        <w:t xml:space="preserve"> : là đầu ra </w:t>
      </w:r>
      <w:r w:rsidR="00C106B2" w:rsidRPr="00B81438">
        <w:rPr>
          <w:rFonts w:eastAsiaTheme="minorEastAsia" w:cs="Times New Roman"/>
          <w:color w:val="24292E"/>
          <w:szCs w:val="26"/>
          <w:shd w:val="clear" w:color="auto" w:fill="FFFFFF"/>
        </w:rPr>
        <w:t>dự báo</w:t>
      </w:r>
      <w:r w:rsidR="00E34B69" w:rsidRPr="00B81438">
        <w:rPr>
          <w:rFonts w:eastAsiaTheme="minorEastAsia" w:cs="Times New Roman"/>
          <w:color w:val="24292E"/>
          <w:szCs w:val="26"/>
          <w:shd w:val="clear" w:color="auto" w:fill="FFFFFF"/>
        </w:rPr>
        <w:t xml:space="preserve"> thời điểm hiện tại t.</w:t>
      </w:r>
    </w:p>
    <w:p w14:paraId="4FCC66C3" w14:textId="7BDFA1F5" w:rsidR="00BB66C8" w:rsidRPr="00B81438" w:rsidRDefault="00A20156" w:rsidP="002E2438">
      <w:pPr>
        <w:rPr>
          <w:rFonts w:cs="Times New Roman"/>
          <w:color w:val="24292E"/>
          <w:szCs w:val="26"/>
          <w:shd w:val="clear" w:color="auto" w:fill="FFFFFF"/>
        </w:rPr>
      </w:pPr>
      <w:r w:rsidRPr="00B81438">
        <w:rPr>
          <w:rFonts w:cs="Times New Roman"/>
          <w:color w:val="24292E"/>
          <w:szCs w:val="26"/>
          <w:shd w:val="clear" w:color="auto" w:fill="FFFFFF"/>
        </w:rPr>
        <w:t xml:space="preserve">Chi tiết </w:t>
      </w:r>
      <w:r w:rsidR="00536F57" w:rsidRPr="00B81438">
        <w:rPr>
          <w:rFonts w:cs="Times New Roman"/>
          <w:color w:val="24292E"/>
          <w:szCs w:val="26"/>
          <w:shd w:val="clear" w:color="auto" w:fill="FFFFFF"/>
        </w:rPr>
        <w:t xml:space="preserve">tại mỗi bước </w:t>
      </w:r>
      <w:r w:rsidR="004631CB" w:rsidRPr="00B81438">
        <w:rPr>
          <w:rStyle w:val="mord"/>
          <w:rFonts w:cs="Times New Roman"/>
          <w:i/>
          <w:color w:val="24292E"/>
          <w:szCs w:val="26"/>
          <w:shd w:val="clear" w:color="auto" w:fill="FFFFFF"/>
        </w:rPr>
        <w:t>t</w:t>
      </w:r>
      <w:r w:rsidR="00536F57" w:rsidRPr="00B81438">
        <w:rPr>
          <w:rFonts w:cs="Times New Roman"/>
          <w:color w:val="24292E"/>
          <w:szCs w:val="26"/>
          <w:shd w:val="clear" w:color="auto" w:fill="FFFFFF"/>
        </w:rPr>
        <w:t xml:space="preserve"> sẽ thực hiện các công việc như sau:</w:t>
      </w:r>
    </w:p>
    <w:p w14:paraId="5DFBCC08" w14:textId="1C27C33D" w:rsidR="00536F57" w:rsidRPr="00B81438" w:rsidRDefault="00536F57" w:rsidP="002E2438">
      <w:pPr>
        <w:ind w:firstLine="567"/>
        <w:rPr>
          <w:rFonts w:eastAsiaTheme="minorEastAsia" w:cs="Times New Roman"/>
          <w:color w:val="24292E"/>
          <w:szCs w:val="26"/>
          <w:shd w:val="clear" w:color="auto" w:fill="FFFFFF"/>
        </w:rPr>
      </w:pPr>
      <w:r w:rsidRPr="00B81438">
        <w:rPr>
          <w:rFonts w:cs="Times New Roman"/>
          <w:b/>
          <w:color w:val="24292E"/>
          <w:szCs w:val="26"/>
          <w:shd w:val="clear" w:color="auto" w:fill="FFFFFF"/>
        </w:rPr>
        <w:t>Bước 1</w:t>
      </w:r>
      <w:r w:rsidRPr="00B81438">
        <w:rPr>
          <w:rFonts w:cs="Times New Roman"/>
          <w:color w:val="24292E"/>
          <w:szCs w:val="26"/>
          <w:shd w:val="clear" w:color="auto" w:fill="FFFFFF"/>
        </w:rPr>
        <w:t xml:space="preserve">: </w:t>
      </w:r>
      <w:r w:rsidR="00DE488A" w:rsidRPr="00B81438">
        <w:rPr>
          <w:rFonts w:cs="Times New Roman"/>
          <w:color w:val="24292E"/>
          <w:szCs w:val="26"/>
          <w:shd w:val="clear" w:color="auto" w:fill="FFFFFF"/>
        </w:rPr>
        <w:t xml:space="preserve">Nhập các đầu vào </w:t>
      </w:r>
      <m:oMath>
        <m:sSup>
          <m:sSupPr>
            <m:ctrlPr>
              <w:rPr>
                <w:rFonts w:ascii="Cambria Math" w:eastAsiaTheme="minorEastAsia" w:hAnsi="Cambria Math" w:cs="Times New Roman"/>
                <w:i/>
                <w:color w:val="24292E"/>
                <w:szCs w:val="26"/>
                <w:shd w:val="clear" w:color="auto" w:fill="FFFFFF"/>
              </w:rPr>
            </m:ctrlPr>
          </m:sSupPr>
          <m:e>
            <m:r>
              <w:rPr>
                <w:rFonts w:ascii="Cambria Math" w:eastAsiaTheme="minorEastAsia" w:hAnsi="Cambria Math" w:cs="Times New Roman"/>
                <w:color w:val="24292E"/>
                <w:szCs w:val="26"/>
                <w:shd w:val="clear" w:color="auto" w:fill="FFFFFF"/>
              </w:rPr>
              <m:t>a</m:t>
            </m:r>
          </m:e>
          <m:sup>
            <m:r>
              <w:rPr>
                <w:rFonts w:ascii="Cambria Math" w:eastAsiaTheme="minorEastAsia" w:hAnsi="Cambria Math" w:cs="Times New Roman"/>
                <w:color w:val="24292E"/>
                <w:szCs w:val="26"/>
                <w:shd w:val="clear" w:color="auto" w:fill="FFFFFF"/>
              </w:rPr>
              <m:t>&lt;t-1&gt;</m:t>
            </m:r>
          </m:sup>
        </m:sSup>
      </m:oMath>
      <w:r w:rsidR="00E34B69" w:rsidRPr="00B81438">
        <w:rPr>
          <w:rFonts w:eastAsiaTheme="minorEastAsia" w:cs="Times New Roman"/>
          <w:color w:val="24292E"/>
          <w:szCs w:val="26"/>
          <w:shd w:val="clear" w:color="auto" w:fill="FFFFFF"/>
        </w:rPr>
        <w:t xml:space="preserve"> và </w:t>
      </w:r>
      <m:oMath>
        <m:sSup>
          <m:sSupPr>
            <m:ctrlPr>
              <w:rPr>
                <w:rFonts w:ascii="Cambria Math" w:eastAsiaTheme="minorEastAsia" w:hAnsi="Cambria Math" w:cs="Times New Roman"/>
                <w:iCs/>
                <w:color w:val="24292E"/>
                <w:szCs w:val="26"/>
                <w:shd w:val="clear" w:color="auto" w:fill="FFFFFF"/>
              </w:rPr>
            </m:ctrlPr>
          </m:sSupPr>
          <m:e>
            <m:r>
              <w:rPr>
                <w:rFonts w:ascii="Cambria Math" w:eastAsiaTheme="minorEastAsia" w:hAnsi="Cambria Math" w:cs="Times New Roman"/>
                <w:color w:val="24292E"/>
                <w:szCs w:val="26"/>
                <w:shd w:val="clear" w:color="auto" w:fill="FFFFFF"/>
              </w:rPr>
              <m:t>x</m:t>
            </m:r>
          </m:e>
          <m:sup>
            <m:r>
              <m:rPr>
                <m:sty m:val="p"/>
              </m:rPr>
              <w:rPr>
                <w:rFonts w:ascii="Cambria Math" w:eastAsiaTheme="minorEastAsia" w:hAnsi="Cambria Math" w:cs="Times New Roman"/>
                <w:color w:val="24292E"/>
                <w:szCs w:val="26"/>
                <w:shd w:val="clear" w:color="auto" w:fill="FFFFFF"/>
              </w:rPr>
              <m:t>&lt;t&gt;</m:t>
            </m:r>
          </m:sup>
        </m:sSup>
      </m:oMath>
      <w:r w:rsidR="003203A4" w:rsidRPr="00B81438">
        <w:rPr>
          <w:rFonts w:eastAsiaTheme="minorEastAsia" w:cs="Times New Roman"/>
          <w:color w:val="24292E"/>
          <w:szCs w:val="26"/>
          <w:shd w:val="clear" w:color="auto" w:fill="FFFFFF"/>
        </w:rPr>
        <w:t xml:space="preserve"> lần lượt là trạng thái ẩn của thời điểm trước đó và </w:t>
      </w:r>
      <w:r w:rsidR="00470577" w:rsidRPr="00B81438">
        <w:rPr>
          <w:rFonts w:eastAsiaTheme="minorEastAsia" w:cs="Times New Roman"/>
          <w:color w:val="24292E"/>
          <w:szCs w:val="26"/>
          <w:shd w:val="clear" w:color="auto" w:fill="FFFFFF"/>
        </w:rPr>
        <w:t>giá trị đầu vào của thời điểm hiện tại.</w:t>
      </w:r>
    </w:p>
    <w:p w14:paraId="1AC789D9" w14:textId="6845EFC6" w:rsidR="00485E70" w:rsidRPr="00B81438" w:rsidRDefault="003414BE" w:rsidP="002E2438">
      <w:pPr>
        <w:ind w:firstLine="567"/>
        <w:rPr>
          <w:rFonts w:cs="Times New Roman"/>
          <w:color w:val="24292E"/>
          <w:szCs w:val="26"/>
          <w:shd w:val="clear" w:color="auto" w:fill="FFFFFF"/>
        </w:rPr>
      </w:pPr>
      <w:r w:rsidRPr="00B81438">
        <w:rPr>
          <w:rFonts w:cs="Times New Roman"/>
          <w:b/>
          <w:color w:val="24292E"/>
          <w:szCs w:val="26"/>
          <w:shd w:val="clear" w:color="auto" w:fill="FFFFFF"/>
        </w:rPr>
        <w:t>Bước 2</w:t>
      </w:r>
      <w:r w:rsidRPr="00B81438">
        <w:rPr>
          <w:rFonts w:cs="Times New Roman"/>
          <w:color w:val="24292E"/>
          <w:szCs w:val="26"/>
          <w:shd w:val="clear" w:color="auto" w:fill="FFFFFF"/>
        </w:rPr>
        <w:t>: Thực hiện</w:t>
      </w:r>
      <w:r w:rsidR="00485E70" w:rsidRPr="00B81438">
        <w:rPr>
          <w:rFonts w:cs="Times New Roman"/>
          <w:color w:val="24292E"/>
          <w:szCs w:val="26"/>
          <w:shd w:val="clear" w:color="auto" w:fill="FFFFFF"/>
        </w:rPr>
        <w:t xml:space="preserve"> tính toán đầu ra tại thời điểm hiện tại</w:t>
      </w:r>
      <w:r w:rsidR="00B35877" w:rsidRPr="00B81438">
        <w:rPr>
          <w:rFonts w:cs="Times New Roman"/>
          <w:color w:val="24292E"/>
          <w:szCs w:val="26"/>
          <w:shd w:val="clear" w:color="auto" w:fill="FFFFFF"/>
        </w:rPr>
        <w:t xml:space="preserve">. </w:t>
      </w:r>
      <w:r w:rsidR="00485E70" w:rsidRPr="00B81438">
        <w:rPr>
          <w:rFonts w:cs="Times New Roman"/>
          <w:color w:val="24292E"/>
          <w:szCs w:val="26"/>
          <w:shd w:val="clear" w:color="auto" w:fill="FFFFFF"/>
        </w:rPr>
        <w:t xml:space="preserve">Tại thời điểm t, tính </w:t>
      </w:r>
      <m:oMath>
        <m:sSup>
          <m:sSupPr>
            <m:ctrlPr>
              <w:rPr>
                <w:rFonts w:ascii="Cambria Math" w:hAnsi="Cambria Math" w:cs="Times New Roman"/>
                <w:i/>
                <w:color w:val="24292E"/>
                <w:szCs w:val="26"/>
                <w:shd w:val="clear" w:color="auto" w:fill="FFFFFF"/>
              </w:rPr>
            </m:ctrlPr>
          </m:sSupPr>
          <m:e>
            <m:r>
              <w:rPr>
                <w:rFonts w:ascii="Cambria Math" w:hAnsi="Cambria Math" w:cs="Times New Roman"/>
                <w:color w:val="24292E"/>
                <w:szCs w:val="26"/>
                <w:shd w:val="clear" w:color="auto" w:fill="FFFFFF"/>
              </w:rPr>
              <m:t>a</m:t>
            </m:r>
          </m:e>
          <m:sup>
            <m:r>
              <w:rPr>
                <w:rFonts w:ascii="Cambria Math" w:hAnsi="Cambria Math" w:cs="Times New Roman"/>
                <w:color w:val="24292E"/>
                <w:szCs w:val="26"/>
                <w:shd w:val="clear" w:color="auto" w:fill="FFFFFF"/>
              </w:rPr>
              <m:t>&lt;t&gt;</m:t>
            </m:r>
          </m:sup>
        </m:sSup>
      </m:oMath>
      <w:r w:rsidR="00485E70" w:rsidRPr="00B81438">
        <w:rPr>
          <w:rFonts w:cs="Times New Roman"/>
          <w:color w:val="24292E"/>
          <w:szCs w:val="26"/>
          <w:shd w:val="clear" w:color="auto" w:fill="FFFFFF"/>
        </w:rPr>
        <w:t xml:space="preserve"> (trạng thái ẩn) bằng cách sử dụng hàm kích hoạt </w:t>
      </w:r>
      <m:oMath>
        <m:sSub>
          <m:sSubPr>
            <m:ctrlPr>
              <w:rPr>
                <w:rFonts w:ascii="Cambria Math" w:hAnsi="Cambria Math" w:cs="Times New Roman"/>
                <w:i/>
                <w:color w:val="24292E"/>
                <w:szCs w:val="26"/>
                <w:shd w:val="clear" w:color="auto" w:fill="FFFFFF"/>
              </w:rPr>
            </m:ctrlPr>
          </m:sSubPr>
          <m:e>
            <m:r>
              <w:rPr>
                <w:rFonts w:ascii="Cambria Math" w:hAnsi="Cambria Math" w:cs="Times New Roman"/>
                <w:color w:val="24292E"/>
                <w:szCs w:val="26"/>
                <w:shd w:val="clear" w:color="auto" w:fill="FFFFFF"/>
              </w:rPr>
              <m:t>g</m:t>
            </m:r>
          </m:e>
          <m:sub>
            <m:r>
              <w:rPr>
                <w:rFonts w:ascii="Cambria Math" w:hAnsi="Cambria Math" w:cs="Times New Roman"/>
                <w:color w:val="24292E"/>
                <w:szCs w:val="26"/>
                <w:shd w:val="clear" w:color="auto" w:fill="FFFFFF"/>
              </w:rPr>
              <m:t>1</m:t>
            </m:r>
          </m:sub>
        </m:sSub>
      </m:oMath>
      <w:r w:rsidR="00485E70" w:rsidRPr="00B81438">
        <w:rPr>
          <w:rFonts w:cs="Times New Roman"/>
          <w:color w:val="24292E"/>
          <w:szCs w:val="26"/>
          <w:shd w:val="clear" w:color="auto" w:fill="FFFFFF"/>
        </w:rPr>
        <w:t xml:space="preserve"> và các ma trận trọng số:</w:t>
      </w:r>
    </w:p>
    <w:p w14:paraId="74001522" w14:textId="45184F75" w:rsidR="00485E70" w:rsidRPr="00B81438" w:rsidRDefault="00485E70" w:rsidP="00397394">
      <w:pPr>
        <w:pStyle w:val="ListParagraph"/>
        <w:numPr>
          <w:ilvl w:val="0"/>
          <w:numId w:val="27"/>
        </w:numPr>
        <w:rPr>
          <w:rFonts w:cs="Times New Roman"/>
          <w:color w:val="24292E"/>
          <w:szCs w:val="26"/>
          <w:shd w:val="clear" w:color="auto" w:fill="FFFFFF"/>
        </w:rPr>
      </w:pPr>
      <w:r w:rsidRPr="00B81438">
        <w:rPr>
          <w:rFonts w:cs="Times New Roman"/>
          <w:color w:val="24292E"/>
          <w:szCs w:val="26"/>
          <w:shd w:val="clear" w:color="auto" w:fill="FFFFFF"/>
        </w:rPr>
        <w:t xml:space="preserve">Nhân ma trận trọng số </w:t>
      </w:r>
      <m:oMath>
        <m:sSub>
          <m:sSubPr>
            <m:ctrlPr>
              <w:rPr>
                <w:rFonts w:ascii="Cambria Math" w:hAnsi="Cambria Math" w:cs="Times New Roman"/>
                <w:i/>
                <w:color w:val="24292E"/>
                <w:szCs w:val="26"/>
                <w:shd w:val="clear" w:color="auto" w:fill="FFFFFF"/>
              </w:rPr>
            </m:ctrlPr>
          </m:sSubPr>
          <m:e>
            <m:r>
              <w:rPr>
                <w:rFonts w:ascii="Cambria Math" w:hAnsi="Cambria Math" w:cs="Times New Roman"/>
                <w:color w:val="24292E"/>
                <w:szCs w:val="26"/>
                <w:shd w:val="clear" w:color="auto" w:fill="FFFFFF"/>
              </w:rPr>
              <m:t>W</m:t>
            </m:r>
          </m:e>
          <m:sub>
            <m:r>
              <w:rPr>
                <w:rFonts w:ascii="Cambria Math" w:hAnsi="Cambria Math" w:cs="Times New Roman"/>
                <w:color w:val="24292E"/>
                <w:szCs w:val="26"/>
                <w:shd w:val="clear" w:color="auto" w:fill="FFFFFF"/>
              </w:rPr>
              <m:t>aa</m:t>
            </m:r>
          </m:sub>
        </m:sSub>
      </m:oMath>
      <w:r w:rsidRPr="00B81438">
        <w:rPr>
          <w:rFonts w:cs="Times New Roman"/>
          <w:color w:val="24292E"/>
          <w:szCs w:val="26"/>
          <w:shd w:val="clear" w:color="auto" w:fill="FFFFFF"/>
        </w:rPr>
        <w:t xml:space="preserve">với </w:t>
      </w:r>
      <m:oMath>
        <m:sSup>
          <m:sSupPr>
            <m:ctrlPr>
              <w:rPr>
                <w:rFonts w:ascii="Cambria Math" w:hAnsi="Cambria Math" w:cs="Times New Roman"/>
                <w:i/>
                <w:color w:val="24292E"/>
                <w:szCs w:val="26"/>
                <w:shd w:val="clear" w:color="auto" w:fill="FFFFFF"/>
              </w:rPr>
            </m:ctrlPr>
          </m:sSupPr>
          <m:e>
            <m:r>
              <w:rPr>
                <w:rFonts w:ascii="Cambria Math" w:hAnsi="Cambria Math" w:cs="Times New Roman"/>
                <w:color w:val="24292E"/>
                <w:szCs w:val="26"/>
                <w:shd w:val="clear" w:color="auto" w:fill="FFFFFF"/>
              </w:rPr>
              <m:t>a</m:t>
            </m:r>
          </m:e>
          <m:sup>
            <m:r>
              <w:rPr>
                <w:rFonts w:ascii="Cambria Math" w:hAnsi="Cambria Math" w:cs="Times New Roman"/>
                <w:color w:val="24292E"/>
                <w:szCs w:val="26"/>
                <w:shd w:val="clear" w:color="auto" w:fill="FFFFFF"/>
              </w:rPr>
              <m:t>&lt;t-1&gt;</m:t>
            </m:r>
          </m:sup>
        </m:sSup>
      </m:oMath>
      <w:r w:rsidRPr="00B81438">
        <w:rPr>
          <w:rFonts w:cs="Times New Roman"/>
          <w:color w:val="24292E"/>
          <w:szCs w:val="26"/>
          <w:shd w:val="clear" w:color="auto" w:fill="FFFFFF"/>
        </w:rPr>
        <w:t>.</w:t>
      </w:r>
    </w:p>
    <w:p w14:paraId="4237A83F" w14:textId="30F5539B" w:rsidR="00485E70" w:rsidRPr="00B81438" w:rsidRDefault="00485E70" w:rsidP="00397394">
      <w:pPr>
        <w:pStyle w:val="ListParagraph"/>
        <w:numPr>
          <w:ilvl w:val="0"/>
          <w:numId w:val="27"/>
        </w:numPr>
        <w:rPr>
          <w:rFonts w:cs="Times New Roman"/>
          <w:color w:val="24292E"/>
          <w:szCs w:val="26"/>
          <w:shd w:val="clear" w:color="auto" w:fill="FFFFFF"/>
        </w:rPr>
      </w:pPr>
      <w:r w:rsidRPr="00B81438">
        <w:rPr>
          <w:rFonts w:cs="Times New Roman"/>
          <w:color w:val="24292E"/>
          <w:szCs w:val="26"/>
          <w:shd w:val="clear" w:color="auto" w:fill="FFFFFF"/>
        </w:rPr>
        <w:t xml:space="preserve">Nhân ma trận trọng số </w:t>
      </w:r>
      <m:oMath>
        <m:sSub>
          <m:sSubPr>
            <m:ctrlPr>
              <w:rPr>
                <w:rFonts w:ascii="Cambria Math" w:eastAsiaTheme="minorEastAsia" w:hAnsi="Cambria Math" w:cs="Times New Roman"/>
                <w:i/>
                <w:color w:val="24292E"/>
                <w:szCs w:val="26"/>
                <w:shd w:val="clear" w:color="auto" w:fill="FFFFFF"/>
              </w:rPr>
            </m:ctrlPr>
          </m:sSubPr>
          <m:e>
            <m:r>
              <w:rPr>
                <w:rFonts w:ascii="Cambria Math" w:eastAsiaTheme="minorEastAsia" w:hAnsi="Cambria Math" w:cs="Times New Roman"/>
                <w:color w:val="24292E"/>
                <w:szCs w:val="26"/>
                <w:shd w:val="clear" w:color="auto" w:fill="FFFFFF"/>
              </w:rPr>
              <m:t>W</m:t>
            </m:r>
          </m:e>
          <m:sub>
            <m:r>
              <w:rPr>
                <w:rFonts w:ascii="Cambria Math" w:eastAsiaTheme="minorEastAsia" w:hAnsi="Cambria Math" w:cs="Times New Roman"/>
                <w:color w:val="24292E"/>
                <w:szCs w:val="26"/>
                <w:shd w:val="clear" w:color="auto" w:fill="FFFFFF"/>
              </w:rPr>
              <m:t>ax</m:t>
            </m:r>
          </m:sub>
        </m:sSub>
      </m:oMath>
      <w:r w:rsidRPr="00B81438">
        <w:rPr>
          <w:rFonts w:cs="Times New Roman"/>
          <w:color w:val="24292E"/>
          <w:szCs w:val="26"/>
          <w:shd w:val="clear" w:color="auto" w:fill="FFFFFF"/>
        </w:rPr>
        <w:t xml:space="preserve"> với </w:t>
      </w:r>
      <m:oMath>
        <m:sSup>
          <m:sSupPr>
            <m:ctrlPr>
              <w:rPr>
                <w:rFonts w:ascii="Cambria Math" w:eastAsiaTheme="minorEastAsia" w:hAnsi="Cambria Math" w:cs="Times New Roman"/>
                <w:iCs/>
                <w:color w:val="24292E"/>
                <w:szCs w:val="26"/>
                <w:shd w:val="clear" w:color="auto" w:fill="FFFFFF"/>
              </w:rPr>
            </m:ctrlPr>
          </m:sSupPr>
          <m:e>
            <m:r>
              <w:rPr>
                <w:rFonts w:ascii="Cambria Math" w:eastAsiaTheme="minorEastAsia" w:hAnsi="Cambria Math" w:cs="Times New Roman"/>
                <w:color w:val="24292E"/>
                <w:szCs w:val="26"/>
                <w:shd w:val="clear" w:color="auto" w:fill="FFFFFF"/>
              </w:rPr>
              <m:t>x</m:t>
            </m:r>
          </m:e>
          <m:sup>
            <m:r>
              <m:rPr>
                <m:sty m:val="p"/>
              </m:rPr>
              <w:rPr>
                <w:rFonts w:ascii="Cambria Math" w:eastAsiaTheme="minorEastAsia" w:hAnsi="Cambria Math" w:cs="Times New Roman"/>
                <w:color w:val="24292E"/>
                <w:szCs w:val="26"/>
                <w:shd w:val="clear" w:color="auto" w:fill="FFFFFF"/>
              </w:rPr>
              <m:t>&lt;t&gt;</m:t>
            </m:r>
          </m:sup>
        </m:sSup>
      </m:oMath>
      <w:r w:rsidRPr="00B81438">
        <w:rPr>
          <w:rFonts w:cs="Times New Roman"/>
          <w:color w:val="24292E"/>
          <w:szCs w:val="26"/>
          <w:shd w:val="clear" w:color="auto" w:fill="FFFFFF"/>
        </w:rPr>
        <w:t>.</w:t>
      </w:r>
    </w:p>
    <w:p w14:paraId="6C3E4C21" w14:textId="4064F068" w:rsidR="00485E70" w:rsidRPr="00B81438" w:rsidRDefault="00485E70" w:rsidP="00397394">
      <w:pPr>
        <w:pStyle w:val="ListParagraph"/>
        <w:numPr>
          <w:ilvl w:val="0"/>
          <w:numId w:val="27"/>
        </w:numPr>
        <w:rPr>
          <w:rFonts w:cs="Times New Roman"/>
          <w:color w:val="24292E"/>
          <w:szCs w:val="26"/>
          <w:shd w:val="clear" w:color="auto" w:fill="FFFFFF"/>
        </w:rPr>
      </w:pPr>
      <w:r w:rsidRPr="00B81438">
        <w:rPr>
          <w:rFonts w:cs="Times New Roman"/>
          <w:color w:val="24292E"/>
          <w:szCs w:val="26"/>
          <w:shd w:val="clear" w:color="auto" w:fill="FFFFFF"/>
        </w:rPr>
        <w:t xml:space="preserve">Cộng tổng các kết quả trên với bias </w:t>
      </w:r>
      <m:oMath>
        <m:sSub>
          <m:sSubPr>
            <m:ctrlPr>
              <w:rPr>
                <w:rFonts w:ascii="Cambria Math" w:hAnsi="Cambria Math" w:cs="Times New Roman"/>
                <w:i/>
                <w:color w:val="24292E"/>
                <w:szCs w:val="26"/>
                <w:shd w:val="clear" w:color="auto" w:fill="FFFFFF"/>
              </w:rPr>
            </m:ctrlPr>
          </m:sSubPr>
          <m:e>
            <m:r>
              <w:rPr>
                <w:rFonts w:ascii="Cambria Math" w:hAnsi="Cambria Math" w:cs="Times New Roman"/>
                <w:color w:val="24292E"/>
                <w:szCs w:val="26"/>
                <w:shd w:val="clear" w:color="auto" w:fill="FFFFFF"/>
              </w:rPr>
              <m:t>b</m:t>
            </m:r>
          </m:e>
          <m:sub>
            <m:r>
              <w:rPr>
                <w:rFonts w:ascii="Cambria Math" w:hAnsi="Cambria Math" w:cs="Times New Roman"/>
                <w:color w:val="24292E"/>
                <w:szCs w:val="26"/>
                <w:shd w:val="clear" w:color="auto" w:fill="FFFFFF"/>
              </w:rPr>
              <m:t>a</m:t>
            </m:r>
          </m:sub>
        </m:sSub>
        <m:r>
          <w:rPr>
            <w:rFonts w:ascii="Cambria Math" w:hAnsi="Cambria Math" w:cs="Times New Roman"/>
            <w:color w:val="24292E"/>
            <w:szCs w:val="26"/>
            <w:shd w:val="clear" w:color="auto" w:fill="FFFFFF"/>
          </w:rPr>
          <m:t>.</m:t>
        </m:r>
      </m:oMath>
    </w:p>
    <w:p w14:paraId="482BAA1E" w14:textId="797A6789" w:rsidR="00470577" w:rsidRPr="00B81438" w:rsidRDefault="00485E70" w:rsidP="00397394">
      <w:pPr>
        <w:pStyle w:val="ListParagraph"/>
        <w:numPr>
          <w:ilvl w:val="0"/>
          <w:numId w:val="27"/>
        </w:numPr>
        <w:rPr>
          <w:rFonts w:cs="Times New Roman"/>
          <w:color w:val="24292E"/>
          <w:szCs w:val="26"/>
          <w:shd w:val="clear" w:color="auto" w:fill="FFFFFF"/>
        </w:rPr>
      </w:pPr>
      <w:r w:rsidRPr="00B81438">
        <w:rPr>
          <w:rFonts w:cs="Times New Roman"/>
          <w:color w:val="24292E"/>
          <w:szCs w:val="26"/>
          <w:shd w:val="clear" w:color="auto" w:fill="FFFFFF"/>
        </w:rPr>
        <w:t xml:space="preserve">Áp dụng hàm kích hoạt </w:t>
      </w:r>
      <m:oMath>
        <m:sSub>
          <m:sSubPr>
            <m:ctrlPr>
              <w:rPr>
                <w:rFonts w:ascii="Cambria Math" w:hAnsi="Cambria Math" w:cs="Times New Roman"/>
                <w:i/>
                <w:color w:val="24292E"/>
                <w:szCs w:val="26"/>
                <w:shd w:val="clear" w:color="auto" w:fill="FFFFFF"/>
              </w:rPr>
            </m:ctrlPr>
          </m:sSubPr>
          <m:e>
            <m:r>
              <w:rPr>
                <w:rFonts w:ascii="Cambria Math" w:hAnsi="Cambria Math" w:cs="Times New Roman"/>
                <w:color w:val="24292E"/>
                <w:szCs w:val="26"/>
                <w:shd w:val="clear" w:color="auto" w:fill="FFFFFF"/>
              </w:rPr>
              <m:t>g</m:t>
            </m:r>
          </m:e>
          <m:sub>
            <m:r>
              <w:rPr>
                <w:rFonts w:ascii="Cambria Math" w:hAnsi="Cambria Math" w:cs="Times New Roman"/>
                <w:color w:val="24292E"/>
                <w:szCs w:val="26"/>
                <w:shd w:val="clear" w:color="auto" w:fill="FFFFFF"/>
              </w:rPr>
              <m:t>1</m:t>
            </m:r>
          </m:sub>
        </m:sSub>
      </m:oMath>
      <w:r w:rsidRPr="00B81438">
        <w:rPr>
          <w:rFonts w:cs="Times New Roman"/>
          <w:color w:val="24292E"/>
          <w:szCs w:val="26"/>
          <w:shd w:val="clear" w:color="auto" w:fill="FFFFFF"/>
        </w:rPr>
        <w:t xml:space="preserve"> lên kết quả để tính </w:t>
      </w:r>
      <m:oMath>
        <m:sSup>
          <m:sSupPr>
            <m:ctrlPr>
              <w:rPr>
                <w:rFonts w:ascii="Cambria Math" w:hAnsi="Cambria Math" w:cs="Times New Roman"/>
                <w:i/>
                <w:color w:val="24292E"/>
                <w:szCs w:val="26"/>
                <w:shd w:val="clear" w:color="auto" w:fill="FFFFFF"/>
              </w:rPr>
            </m:ctrlPr>
          </m:sSupPr>
          <m:e>
            <m:r>
              <w:rPr>
                <w:rFonts w:ascii="Cambria Math" w:hAnsi="Cambria Math" w:cs="Times New Roman"/>
                <w:color w:val="24292E"/>
                <w:szCs w:val="26"/>
                <w:shd w:val="clear" w:color="auto" w:fill="FFFFFF"/>
              </w:rPr>
              <m:t>a</m:t>
            </m:r>
          </m:e>
          <m:sup>
            <m:r>
              <w:rPr>
                <w:rFonts w:ascii="Cambria Math" w:hAnsi="Cambria Math" w:cs="Times New Roman"/>
                <w:color w:val="24292E"/>
                <w:szCs w:val="26"/>
                <w:shd w:val="clear" w:color="auto" w:fill="FFFFFF"/>
              </w:rPr>
              <m:t>&lt;t&gt;</m:t>
            </m:r>
          </m:sup>
        </m:sSup>
      </m:oMath>
      <w:r w:rsidRPr="00B81438">
        <w:rPr>
          <w:rFonts w:cs="Times New Roman"/>
          <w:color w:val="24292E"/>
          <w:szCs w:val="26"/>
          <w:shd w:val="clear" w:color="auto" w:fill="FFFFFF"/>
        </w:rPr>
        <w:t>.</w:t>
      </w:r>
    </w:p>
    <w:p w14:paraId="1C1632B8" w14:textId="6CF45DD1" w:rsidR="00B35877" w:rsidRPr="00B81438" w:rsidRDefault="00B35877" w:rsidP="002E2438">
      <w:pPr>
        <w:ind w:firstLine="567"/>
        <w:rPr>
          <w:rFonts w:eastAsiaTheme="minorEastAsia" w:cs="Times New Roman"/>
          <w:szCs w:val="26"/>
        </w:rPr>
      </w:pPr>
      <w:r w:rsidRPr="00B81438">
        <w:rPr>
          <w:rFonts w:eastAsiaTheme="minorEastAsia" w:cs="Times New Roman"/>
          <w:b/>
          <w:szCs w:val="26"/>
        </w:rPr>
        <w:t>Bước 3:</w:t>
      </w:r>
      <w:r w:rsidRPr="00B81438">
        <w:rPr>
          <w:rFonts w:eastAsiaTheme="minorEastAsia" w:cs="Times New Roman"/>
          <w:szCs w:val="26"/>
        </w:rPr>
        <w:t xml:space="preserve"> Tính toán đầu ra dự báo. Tại thời điểm t, tính </w:t>
      </w:r>
      <m:oMath>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y</m:t>
            </m:r>
          </m:e>
          <m:sup>
            <m:r>
              <w:rPr>
                <w:rFonts w:ascii="Cambria Math" w:eastAsiaTheme="minorEastAsia" w:hAnsi="Cambria Math" w:cs="Times New Roman"/>
                <w:szCs w:val="26"/>
              </w:rPr>
              <m:t>&lt;t&gt;</m:t>
            </m:r>
          </m:sup>
        </m:sSup>
      </m:oMath>
      <w:r w:rsidRPr="00B81438">
        <w:rPr>
          <w:rFonts w:eastAsiaTheme="minorEastAsia" w:cs="Times New Roman"/>
          <w:szCs w:val="26"/>
        </w:rPr>
        <w:t xml:space="preserve"> (đầu ra dự báo) bằng cách sử dụng hàm kích hoạt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2</m:t>
            </m:r>
          </m:sub>
        </m:sSub>
      </m:oMath>
      <w:r w:rsidRPr="00B81438">
        <w:rPr>
          <w:rFonts w:eastAsiaTheme="minorEastAsia" w:cs="Times New Roman"/>
          <w:szCs w:val="26"/>
        </w:rPr>
        <w:t xml:space="preserve"> và các ma trận trọng số:</w:t>
      </w:r>
    </w:p>
    <w:p w14:paraId="1AA48CB8" w14:textId="36BD0EA7" w:rsidR="00B35877" w:rsidRPr="00B81438" w:rsidRDefault="00B35877" w:rsidP="00397394">
      <w:pPr>
        <w:pStyle w:val="ListParagraph"/>
        <w:numPr>
          <w:ilvl w:val="0"/>
          <w:numId w:val="28"/>
        </w:numPr>
        <w:rPr>
          <w:rFonts w:eastAsiaTheme="minorEastAsia" w:cs="Times New Roman"/>
          <w:szCs w:val="26"/>
        </w:rPr>
      </w:pPr>
      <w:r w:rsidRPr="00B81438">
        <w:rPr>
          <w:rFonts w:eastAsiaTheme="minorEastAsia" w:cs="Times New Roman"/>
          <w:szCs w:val="26"/>
        </w:rPr>
        <w:t xml:space="preserve">Nhân ma trận trọng số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W</m:t>
            </m:r>
          </m:e>
          <m:sub>
            <m:r>
              <w:rPr>
                <w:rFonts w:ascii="Cambria Math" w:eastAsiaTheme="minorEastAsia" w:hAnsi="Cambria Math" w:cs="Times New Roman"/>
                <w:szCs w:val="26"/>
              </w:rPr>
              <m:t>ya</m:t>
            </m:r>
          </m:sub>
        </m:sSub>
      </m:oMath>
      <w:r w:rsidRPr="00B81438">
        <w:rPr>
          <w:rFonts w:eastAsiaTheme="minorEastAsia" w:cs="Times New Roman"/>
          <w:szCs w:val="26"/>
        </w:rPr>
        <w:t xml:space="preserve"> với a^</w:t>
      </w:r>
      <m:oMath>
        <m:sSup>
          <m:sSupPr>
            <m:ctrlPr>
              <w:rPr>
                <w:rFonts w:ascii="Cambria Math" w:hAnsi="Cambria Math" w:cs="Times New Roman"/>
                <w:i/>
                <w:color w:val="24292E"/>
                <w:szCs w:val="26"/>
                <w:shd w:val="clear" w:color="auto" w:fill="FFFFFF"/>
              </w:rPr>
            </m:ctrlPr>
          </m:sSupPr>
          <m:e>
            <m:r>
              <w:rPr>
                <w:rFonts w:ascii="Cambria Math" w:hAnsi="Cambria Math" w:cs="Times New Roman"/>
                <w:color w:val="24292E"/>
                <w:szCs w:val="26"/>
                <w:shd w:val="clear" w:color="auto" w:fill="FFFFFF"/>
              </w:rPr>
              <m:t>a</m:t>
            </m:r>
          </m:e>
          <m:sup>
            <m:r>
              <w:rPr>
                <w:rFonts w:ascii="Cambria Math" w:hAnsi="Cambria Math" w:cs="Times New Roman"/>
                <w:color w:val="24292E"/>
                <w:szCs w:val="26"/>
                <w:shd w:val="clear" w:color="auto" w:fill="FFFFFF"/>
              </w:rPr>
              <m:t>&lt;t-1&gt;</m:t>
            </m:r>
          </m:sup>
        </m:sSup>
      </m:oMath>
      <w:r w:rsidRPr="00B81438">
        <w:rPr>
          <w:rFonts w:eastAsiaTheme="minorEastAsia" w:cs="Times New Roman"/>
          <w:szCs w:val="26"/>
        </w:rPr>
        <w:t>.</w:t>
      </w:r>
    </w:p>
    <w:p w14:paraId="35B73A73" w14:textId="19762C0A" w:rsidR="00B35877" w:rsidRPr="00B81438" w:rsidRDefault="00B35877" w:rsidP="00397394">
      <w:pPr>
        <w:pStyle w:val="ListParagraph"/>
        <w:numPr>
          <w:ilvl w:val="0"/>
          <w:numId w:val="28"/>
        </w:numPr>
        <w:rPr>
          <w:rFonts w:eastAsiaTheme="minorEastAsia" w:cs="Times New Roman"/>
          <w:szCs w:val="26"/>
        </w:rPr>
      </w:pPr>
      <w:r w:rsidRPr="00B81438">
        <w:rPr>
          <w:rFonts w:eastAsiaTheme="minorEastAsia" w:cs="Times New Roman"/>
          <w:szCs w:val="26"/>
        </w:rPr>
        <w:t xml:space="preserve">Cộng tổng kết quả trên với bias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b</m:t>
            </m:r>
          </m:e>
          <m:sub>
            <m:r>
              <w:rPr>
                <w:rFonts w:ascii="Cambria Math" w:eastAsiaTheme="minorEastAsia" w:hAnsi="Cambria Math" w:cs="Times New Roman"/>
                <w:szCs w:val="26"/>
              </w:rPr>
              <m:t>y</m:t>
            </m:r>
          </m:sub>
        </m:sSub>
      </m:oMath>
      <w:r w:rsidRPr="00B81438">
        <w:rPr>
          <w:rFonts w:eastAsiaTheme="minorEastAsia" w:cs="Times New Roman"/>
          <w:szCs w:val="26"/>
        </w:rPr>
        <w:t>.</w:t>
      </w:r>
    </w:p>
    <w:p w14:paraId="1E9BA282" w14:textId="0FE769CF" w:rsidR="002E2438" w:rsidRPr="00B81438" w:rsidRDefault="00B35877" w:rsidP="002E2438">
      <w:pPr>
        <w:pStyle w:val="ListParagraph"/>
        <w:numPr>
          <w:ilvl w:val="0"/>
          <w:numId w:val="28"/>
        </w:numPr>
        <w:rPr>
          <w:rFonts w:eastAsiaTheme="minorEastAsia" w:cs="Times New Roman"/>
          <w:szCs w:val="26"/>
        </w:rPr>
      </w:pPr>
      <w:r w:rsidRPr="00B81438">
        <w:rPr>
          <w:rFonts w:eastAsiaTheme="minorEastAsia" w:cs="Times New Roman"/>
          <w:szCs w:val="26"/>
        </w:rPr>
        <w:t xml:space="preserve">Áp dụng hàm kích hoạt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2</m:t>
            </m:r>
          </m:sub>
        </m:sSub>
      </m:oMath>
      <w:r w:rsidRPr="00B81438">
        <w:rPr>
          <w:rFonts w:eastAsiaTheme="minorEastAsia" w:cs="Times New Roman"/>
          <w:szCs w:val="26"/>
        </w:rPr>
        <w:t xml:space="preserve"> lên kết quả để tính </w:t>
      </w:r>
      <m:oMath>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y</m:t>
            </m:r>
          </m:e>
          <m:sup>
            <m:r>
              <w:rPr>
                <w:rFonts w:ascii="Cambria Math" w:eastAsiaTheme="minorEastAsia" w:hAnsi="Cambria Math" w:cs="Times New Roman"/>
                <w:szCs w:val="26"/>
              </w:rPr>
              <m:t>&lt;t&gt;</m:t>
            </m:r>
          </m:sup>
        </m:sSup>
      </m:oMath>
      <w:r w:rsidRPr="00B81438">
        <w:rPr>
          <w:rFonts w:eastAsiaTheme="minorEastAsia" w:cs="Times New Roman"/>
          <w:szCs w:val="26"/>
        </w:rPr>
        <w:t>.</w:t>
      </w:r>
    </w:p>
    <w:p w14:paraId="67331054" w14:textId="4903A2CF" w:rsidR="00397394" w:rsidRPr="00B81438" w:rsidRDefault="002407FF" w:rsidP="007B0FE4">
      <w:pPr>
        <w:ind w:firstLine="567"/>
        <w:rPr>
          <w:rFonts w:eastAsiaTheme="minorEastAsia" w:cs="Times New Roman"/>
          <w:szCs w:val="26"/>
        </w:rPr>
      </w:pPr>
      <m:oMath>
        <m:sSup>
          <m:sSupPr>
            <m:ctrlPr>
              <w:rPr>
                <w:rFonts w:ascii="Cambria Math" w:hAnsi="Cambria Math" w:cs="Times New Roman"/>
                <w:i/>
                <w:color w:val="24292E"/>
                <w:szCs w:val="26"/>
                <w:shd w:val="clear" w:color="auto" w:fill="FFFFFF"/>
              </w:rPr>
            </m:ctrlPr>
          </m:sSupPr>
          <m:e>
            <m:r>
              <w:rPr>
                <w:rFonts w:ascii="Cambria Math" w:hAnsi="Cambria Math" w:cs="Times New Roman"/>
                <w:color w:val="24292E"/>
                <w:szCs w:val="26"/>
                <w:shd w:val="clear" w:color="auto" w:fill="FFFFFF"/>
              </w:rPr>
              <m:t>a</m:t>
            </m:r>
          </m:e>
          <m:sup>
            <m:r>
              <w:rPr>
                <w:rFonts w:ascii="Cambria Math" w:hAnsi="Cambria Math" w:cs="Times New Roman"/>
                <w:color w:val="24292E"/>
                <w:szCs w:val="26"/>
                <w:shd w:val="clear" w:color="auto" w:fill="FFFFFF"/>
              </w:rPr>
              <m:t>&lt;t&gt;</m:t>
            </m:r>
          </m:sup>
        </m:sSup>
      </m:oMath>
      <w:r w:rsidR="003639A4" w:rsidRPr="00B81438">
        <w:rPr>
          <w:rFonts w:eastAsiaTheme="minorEastAsia" w:cs="Times New Roman"/>
          <w:color w:val="24292E"/>
          <w:szCs w:val="26"/>
          <w:shd w:val="clear" w:color="auto" w:fill="FFFFFF"/>
        </w:rPr>
        <w:t xml:space="preserve"> </w:t>
      </w:r>
      <w:r w:rsidR="00883534" w:rsidRPr="00B81438">
        <w:rPr>
          <w:rFonts w:eastAsiaTheme="minorEastAsia" w:cs="Times New Roman"/>
          <w:color w:val="24292E"/>
          <w:szCs w:val="26"/>
          <w:shd w:val="clear" w:color="auto" w:fill="FFFFFF"/>
        </w:rPr>
        <w:t>sau khi tính</w:t>
      </w:r>
      <w:r w:rsidR="003639A4" w:rsidRPr="00B81438">
        <w:rPr>
          <w:rFonts w:eastAsiaTheme="minorEastAsia" w:cs="Times New Roman"/>
          <w:color w:val="24292E"/>
          <w:szCs w:val="26"/>
          <w:shd w:val="clear" w:color="auto" w:fill="FFFFFF"/>
        </w:rPr>
        <w:t xml:space="preserve"> sẽ được </w:t>
      </w:r>
      <w:r w:rsidR="00854EB0" w:rsidRPr="00B81438">
        <w:rPr>
          <w:rFonts w:eastAsiaTheme="minorEastAsia" w:cs="Times New Roman"/>
          <w:color w:val="24292E"/>
          <w:szCs w:val="26"/>
          <w:shd w:val="clear" w:color="auto" w:fill="FFFFFF"/>
        </w:rPr>
        <w:t xml:space="preserve">sử dụng tại các bước tính toán tiếp theo để làm trạng thái ẩn </w:t>
      </w:r>
      <w:r w:rsidR="00F35D1A" w:rsidRPr="00B81438">
        <w:rPr>
          <w:rFonts w:eastAsiaTheme="minorEastAsia" w:cs="Times New Roman"/>
          <w:color w:val="24292E"/>
          <w:szCs w:val="26"/>
          <w:shd w:val="clear" w:color="auto" w:fill="FFFFFF"/>
        </w:rPr>
        <w:t xml:space="preserve">cho </w:t>
      </w:r>
      <w:r w:rsidR="007B0FE4" w:rsidRPr="00B81438">
        <w:rPr>
          <w:rFonts w:eastAsiaTheme="minorEastAsia" w:cs="Times New Roman"/>
          <w:color w:val="24292E"/>
          <w:szCs w:val="26"/>
          <w:shd w:val="clear" w:color="auto" w:fill="FFFFFF"/>
        </w:rPr>
        <w:t>mô hình</w:t>
      </w:r>
      <w:r w:rsidR="00AB5A55" w:rsidRPr="00B81438">
        <w:rPr>
          <w:rFonts w:eastAsiaTheme="minorEastAsia" w:cs="Times New Roman"/>
          <w:color w:val="24292E"/>
          <w:szCs w:val="26"/>
          <w:shd w:val="clear" w:color="auto" w:fill="FFFFFF"/>
        </w:rPr>
        <w:t>,</w:t>
      </w:r>
      <w:r w:rsidR="00AB5A55" w:rsidRPr="00B81438">
        <w:rPr>
          <w:szCs w:val="26"/>
        </w:rPr>
        <w:t xml:space="preserve"> </w:t>
      </w:r>
      <w:r w:rsidR="00AB5A55" w:rsidRPr="00B81438">
        <w:rPr>
          <w:rFonts w:eastAsiaTheme="minorEastAsia" w:cs="Times New Roman"/>
          <w:color w:val="24292E"/>
          <w:szCs w:val="26"/>
          <w:shd w:val="clear" w:color="auto" w:fill="FFFFFF"/>
        </w:rPr>
        <w:t xml:space="preserve">nhằm duy trì thông tin liên quan đến </w:t>
      </w:r>
      <w:r w:rsidR="001A0D4F" w:rsidRPr="00B81438">
        <w:rPr>
          <w:rFonts w:eastAsiaTheme="minorEastAsia" w:cs="Times New Roman"/>
          <w:color w:val="24292E"/>
          <w:szCs w:val="26"/>
          <w:shd w:val="clear" w:color="auto" w:fill="FFFFFF"/>
        </w:rPr>
        <w:t xml:space="preserve">các giá trị trong quá khứ của </w:t>
      </w:r>
      <w:r w:rsidR="00AB5A55" w:rsidRPr="00B81438">
        <w:rPr>
          <w:rFonts w:eastAsiaTheme="minorEastAsia" w:cs="Times New Roman"/>
          <w:color w:val="24292E"/>
          <w:szCs w:val="26"/>
          <w:shd w:val="clear" w:color="auto" w:fill="FFFFFF"/>
        </w:rPr>
        <w:t>chuỗi và tạo dự báo cho các thời điểm tiếp theo</w:t>
      </w:r>
      <w:r w:rsidR="002E2438" w:rsidRPr="00B81438">
        <w:rPr>
          <w:rFonts w:eastAsiaTheme="minorEastAsia" w:cs="Times New Roman"/>
          <w:color w:val="24292E"/>
          <w:szCs w:val="26"/>
          <w:shd w:val="clear" w:color="auto" w:fill="FFFFFF"/>
        </w:rPr>
        <w:t>.</w:t>
      </w:r>
    </w:p>
    <w:p w14:paraId="35FE58CF" w14:textId="1B482661" w:rsidR="00C56F16" w:rsidRPr="00997D56" w:rsidRDefault="00C56F16" w:rsidP="00E04FAA">
      <w:pPr>
        <w:pStyle w:val="Heading2"/>
        <w:rPr>
          <w:szCs w:val="26"/>
        </w:rPr>
      </w:pPr>
      <w:bookmarkStart w:id="56" w:name="_Toc138175840"/>
      <w:r w:rsidRPr="00997D56">
        <w:rPr>
          <w:szCs w:val="26"/>
        </w:rPr>
        <w:t>LSTM (Long</w:t>
      </w:r>
      <w:r w:rsidR="0085517F" w:rsidRPr="00997D56">
        <w:rPr>
          <w:szCs w:val="26"/>
        </w:rPr>
        <w:t xml:space="preserve"> Short-Term Memory</w:t>
      </w:r>
      <w:r w:rsidRPr="00997D56">
        <w:rPr>
          <w:szCs w:val="26"/>
        </w:rPr>
        <w:t>)</w:t>
      </w:r>
      <w:bookmarkEnd w:id="56"/>
    </w:p>
    <w:p w14:paraId="0A2FCE91" w14:textId="6620C423" w:rsidR="0085517F" w:rsidRPr="00997D56" w:rsidRDefault="00C20D81" w:rsidP="00E04FAA">
      <w:pPr>
        <w:ind w:firstLine="567"/>
        <w:rPr>
          <w:szCs w:val="26"/>
        </w:rPr>
      </w:pPr>
      <w:r w:rsidRPr="00997D56">
        <w:rPr>
          <w:szCs w:val="26"/>
        </w:rPr>
        <w:t>LSTM là một phiên bản mở rộng của RNN và được ra đời vào năm 1997 bởi Sepp Hochreiter và Ju</w:t>
      </w:r>
      <w:r w:rsidR="000F05B1" w:rsidRPr="00997D56">
        <w:rPr>
          <w:szCs w:val="26"/>
        </w:rPr>
        <w:t>rgen Schmidhuber. LSTM ra đời để giải quyết các bài toán về phụ thuộc xa (long-term dependencies) trong mạng RNN do bị ảnh hưởng bởi vấn đề gradient biến mất.</w:t>
      </w:r>
      <w:r w:rsidR="00FE3D93">
        <w:rPr>
          <w:szCs w:val="26"/>
        </w:rPr>
        <w:t>[8]</w:t>
      </w:r>
    </w:p>
    <w:p w14:paraId="30B72367" w14:textId="77777777" w:rsidR="009D5CE7" w:rsidRPr="00997D56" w:rsidRDefault="00633060" w:rsidP="009D5CE7">
      <w:pPr>
        <w:keepNext/>
        <w:jc w:val="center"/>
        <w:rPr>
          <w:szCs w:val="26"/>
        </w:rPr>
      </w:pPr>
      <w:r w:rsidRPr="00997D56">
        <w:rPr>
          <w:noProof/>
          <w:szCs w:val="26"/>
        </w:rPr>
        <w:drawing>
          <wp:inline distT="0" distB="0" distL="0" distR="0" wp14:anchorId="02408537" wp14:editId="563CC31F">
            <wp:extent cx="3598606" cy="2295649"/>
            <wp:effectExtent l="0" t="0" r="1905" b="9525"/>
            <wp:docPr id="2071521220" name="Picture 2071521220" descr="A picture containing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98606" cy="2295649"/>
                    </a:xfrm>
                    <a:prstGeom prst="rect">
                      <a:avLst/>
                    </a:prstGeom>
                  </pic:spPr>
                </pic:pic>
              </a:graphicData>
            </a:graphic>
          </wp:inline>
        </w:drawing>
      </w:r>
    </w:p>
    <w:p w14:paraId="6F99B277" w14:textId="381C8AB6" w:rsidR="00EB17B8" w:rsidRPr="002408E7" w:rsidRDefault="009D5CE7" w:rsidP="007827DE">
      <w:pPr>
        <w:pStyle w:val="Caption"/>
      </w:pPr>
      <w:bookmarkStart w:id="57" w:name="_Toc138164872"/>
      <w:bookmarkStart w:id="58" w:name="_Toc138170754"/>
      <w:bookmarkStart w:id="59" w:name="_Toc138240578"/>
      <w:r w:rsidRPr="002408E7">
        <w:t xml:space="preserve">Hình </w:t>
      </w:r>
      <w:fldSimple w:instr=" STYLEREF 1 \s ">
        <w:r w:rsidR="0049610D" w:rsidRPr="002408E7">
          <w:t>4</w:t>
        </w:r>
      </w:fldSimple>
      <w:r w:rsidR="0049610D" w:rsidRPr="002408E7">
        <w:t>.</w:t>
      </w:r>
      <w:fldSimple w:instr=" SEQ Hình \* ARABIC \s 1 ">
        <w:r w:rsidR="0049610D" w:rsidRPr="002408E7">
          <w:t>3</w:t>
        </w:r>
      </w:fldSimple>
      <w:r w:rsidRPr="002408E7">
        <w:t>. Kiến trúc mô hình LSTM</w:t>
      </w:r>
      <w:bookmarkEnd w:id="57"/>
      <w:bookmarkEnd w:id="58"/>
      <w:bookmarkEnd w:id="59"/>
    </w:p>
    <w:p w14:paraId="049A37C6" w14:textId="024B4AE3" w:rsidR="00DD74CC" w:rsidRPr="00997D56" w:rsidRDefault="003D5115" w:rsidP="00E04FAA">
      <w:pPr>
        <w:ind w:firstLine="567"/>
        <w:rPr>
          <w:szCs w:val="26"/>
        </w:rPr>
      </w:pPr>
      <w:r w:rsidRPr="00997D56">
        <w:rPr>
          <w:szCs w:val="26"/>
        </w:rPr>
        <w:t>Mạng LSTM gồm nhiều tế bào LSTM (LSTM memory cell) liên kết với nhau</w:t>
      </w:r>
      <w:r w:rsidR="00642CF3" w:rsidRPr="00997D56">
        <w:rPr>
          <w:szCs w:val="26"/>
        </w:rPr>
        <w:t xml:space="preserve"> và trong mỗi tế bào có cấu trúc như hình trên. </w:t>
      </w:r>
      <w:r w:rsidR="009563D1" w:rsidRPr="00997D56">
        <w:rPr>
          <w:szCs w:val="26"/>
        </w:rPr>
        <w:t xml:space="preserve">LSTM gồm 3 cổng forget gate, input gate, </w:t>
      </w:r>
      <w:r w:rsidR="00603CDE" w:rsidRPr="00997D56">
        <w:rPr>
          <w:szCs w:val="26"/>
        </w:rPr>
        <w:t>output gate</w:t>
      </w:r>
      <w:r w:rsidR="002E7D65" w:rsidRPr="00997D56">
        <w:rPr>
          <w:szCs w:val="26"/>
        </w:rPr>
        <w:t xml:space="preserve"> để sàng lọc các thông tin đầu vào, đầu ra. </w:t>
      </w:r>
    </w:p>
    <w:p w14:paraId="16AB7987" w14:textId="77777777" w:rsidR="00622C55" w:rsidRPr="00B81438" w:rsidRDefault="00B45D93" w:rsidP="00622C55">
      <w:pPr>
        <w:keepNext/>
        <w:rPr>
          <w:szCs w:val="26"/>
        </w:rPr>
      </w:pPr>
      <w:r w:rsidRPr="00997D56">
        <w:rPr>
          <w:noProof/>
          <w:szCs w:val="26"/>
        </w:rPr>
        <w:lastRenderedPageBreak/>
        <w:drawing>
          <wp:inline distT="0" distB="0" distL="0" distR="0" wp14:anchorId="1ED9014A" wp14:editId="17E9EE51">
            <wp:extent cx="5943600" cy="3776980"/>
            <wp:effectExtent l="0" t="0" r="0" b="0"/>
            <wp:docPr id="2026672256" name="Picture 2026672256" descr="A diagram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72256" name="Picture 1" descr="A diagram of a computer&#10;&#10;Description automatically generated with low confidence"/>
                    <pic:cNvPicPr/>
                  </pic:nvPicPr>
                  <pic:blipFill>
                    <a:blip r:embed="rId21"/>
                    <a:stretch>
                      <a:fillRect/>
                    </a:stretch>
                  </pic:blipFill>
                  <pic:spPr>
                    <a:xfrm>
                      <a:off x="0" y="0"/>
                      <a:ext cx="5943600" cy="3776980"/>
                    </a:xfrm>
                    <a:prstGeom prst="rect">
                      <a:avLst/>
                    </a:prstGeom>
                  </pic:spPr>
                </pic:pic>
              </a:graphicData>
            </a:graphic>
          </wp:inline>
        </w:drawing>
      </w:r>
    </w:p>
    <w:p w14:paraId="58A97BC2" w14:textId="610ADE48" w:rsidR="002E7EC2" w:rsidRPr="002408E7" w:rsidRDefault="00622C55" w:rsidP="007827DE">
      <w:pPr>
        <w:pStyle w:val="Caption"/>
      </w:pPr>
      <w:bookmarkStart w:id="60" w:name="_Toc138164873"/>
      <w:bookmarkStart w:id="61" w:name="_Toc138170755"/>
      <w:bookmarkStart w:id="62" w:name="_Toc138240579"/>
      <w:r w:rsidRPr="002408E7">
        <w:t xml:space="preserve">Hình </w:t>
      </w:r>
      <w:fldSimple w:instr=" STYLEREF 1 \s ">
        <w:r w:rsidR="0049610D" w:rsidRPr="002408E7">
          <w:t>4</w:t>
        </w:r>
      </w:fldSimple>
      <w:r w:rsidR="0049610D" w:rsidRPr="002408E7">
        <w:t>.</w:t>
      </w:r>
      <w:fldSimple w:instr=" SEQ Hình \* ARABIC \s 1 ">
        <w:r w:rsidR="0049610D" w:rsidRPr="002408E7">
          <w:t>4</w:t>
        </w:r>
      </w:fldSimple>
      <w:r w:rsidRPr="002408E7">
        <w:t>: Kiến trúc của 1 tế bào LSTM</w:t>
      </w:r>
      <w:bookmarkEnd w:id="60"/>
      <w:bookmarkEnd w:id="61"/>
      <w:bookmarkEnd w:id="62"/>
    </w:p>
    <w:p w14:paraId="51549D5C" w14:textId="23E40FF1" w:rsidR="00095704" w:rsidRPr="00997D56" w:rsidRDefault="00814AD8" w:rsidP="00E7195C">
      <w:pPr>
        <w:ind w:firstLine="540"/>
        <w:rPr>
          <w:szCs w:val="26"/>
        </w:rPr>
      </w:pPr>
      <w:r w:rsidRPr="00997D56">
        <w:rPr>
          <w:szCs w:val="26"/>
        </w:rPr>
        <w:t xml:space="preserve">Tại mỗi bước </w:t>
      </w:r>
      <w:r w:rsidR="00594BFA" w:rsidRPr="00997D56">
        <w:rPr>
          <w:szCs w:val="26"/>
        </w:rPr>
        <w:t xml:space="preserve">thời gian t, các cổng đều </w:t>
      </w:r>
      <w:r w:rsidR="005C0780" w:rsidRPr="00997D56">
        <w:rPr>
          <w:szCs w:val="26"/>
        </w:rPr>
        <w:t>lần lượt nhận các giá trị đầu vào x</w:t>
      </w:r>
      <w:r w:rsidR="005C0780" w:rsidRPr="00997D56">
        <w:rPr>
          <w:szCs w:val="26"/>
          <w:vertAlign w:val="subscript"/>
        </w:rPr>
        <w:t>t</w:t>
      </w:r>
      <w:r w:rsidR="00390DBF" w:rsidRPr="00997D56">
        <w:rPr>
          <w:szCs w:val="26"/>
          <w:vertAlign w:val="subscript"/>
        </w:rPr>
        <w:t xml:space="preserve"> </w:t>
      </w:r>
      <w:r w:rsidR="00390DBF" w:rsidRPr="00997D56">
        <w:rPr>
          <w:szCs w:val="26"/>
        </w:rPr>
        <w:t>và giá trị h</w:t>
      </w:r>
      <w:r w:rsidR="00390DBF" w:rsidRPr="00997D56">
        <w:rPr>
          <w:szCs w:val="26"/>
          <w:vertAlign w:val="subscript"/>
        </w:rPr>
        <w:t>t-1</w:t>
      </w:r>
      <w:r w:rsidR="00AA18DF" w:rsidRPr="00997D56">
        <w:rPr>
          <w:szCs w:val="26"/>
          <w:vertAlign w:val="subscript"/>
        </w:rPr>
        <w:t xml:space="preserve"> </w:t>
      </w:r>
      <w:r w:rsidR="00AA18DF" w:rsidRPr="00997D56">
        <w:rPr>
          <w:szCs w:val="26"/>
        </w:rPr>
        <w:t xml:space="preserve">có được </w:t>
      </w:r>
      <w:r w:rsidR="007156BA" w:rsidRPr="00997D56">
        <w:rPr>
          <w:szCs w:val="26"/>
        </w:rPr>
        <w:t xml:space="preserve">từ </w:t>
      </w:r>
      <w:r w:rsidR="00AA18DF" w:rsidRPr="00997D56">
        <w:rPr>
          <w:szCs w:val="26"/>
        </w:rPr>
        <w:t xml:space="preserve">đầu ra </w:t>
      </w:r>
      <w:r w:rsidR="003B4BC3" w:rsidRPr="00997D56">
        <w:rPr>
          <w:szCs w:val="26"/>
        </w:rPr>
        <w:t>của memory c</w:t>
      </w:r>
      <w:r w:rsidR="00682B44" w:rsidRPr="00997D56">
        <w:rPr>
          <w:szCs w:val="26"/>
        </w:rPr>
        <w:t>ell</w:t>
      </w:r>
      <w:r w:rsidR="00E80C68" w:rsidRPr="00997D56">
        <w:rPr>
          <w:szCs w:val="26"/>
        </w:rPr>
        <w:t xml:space="preserve"> từ thời gian t-1</w:t>
      </w:r>
      <w:r w:rsidR="0054477D" w:rsidRPr="00997D56">
        <w:rPr>
          <w:szCs w:val="26"/>
        </w:rPr>
        <w:t>. Nhiệm vụ của các cổng như sau:</w:t>
      </w:r>
    </w:p>
    <w:p w14:paraId="7A8ABFD9" w14:textId="3A9CCB8B" w:rsidR="0054477D" w:rsidRPr="00997D56" w:rsidRDefault="0054477D" w:rsidP="00E04FAA">
      <w:pPr>
        <w:pStyle w:val="ListParagraph"/>
        <w:numPr>
          <w:ilvl w:val="0"/>
          <w:numId w:val="16"/>
        </w:numPr>
        <w:rPr>
          <w:szCs w:val="26"/>
        </w:rPr>
      </w:pPr>
      <w:r w:rsidRPr="00997D56">
        <w:rPr>
          <w:szCs w:val="26"/>
        </w:rPr>
        <w:t>Fo</w:t>
      </w:r>
      <w:r w:rsidR="00E7195C" w:rsidRPr="00997D56">
        <w:rPr>
          <w:szCs w:val="26"/>
        </w:rPr>
        <w:t>r</w:t>
      </w:r>
      <w:r w:rsidRPr="00997D56">
        <w:rPr>
          <w:szCs w:val="26"/>
        </w:rPr>
        <w:t xml:space="preserve">get gate: Loại trừ </w:t>
      </w:r>
      <w:r w:rsidR="009E0875" w:rsidRPr="00997D56">
        <w:rPr>
          <w:szCs w:val="26"/>
        </w:rPr>
        <w:t>những thông tin không cần thiết nhận được khỏi cell internal sate.</w:t>
      </w:r>
    </w:p>
    <w:p w14:paraId="5BA6E0C3" w14:textId="224C708F" w:rsidR="009E0875" w:rsidRPr="00997D56" w:rsidRDefault="009E0875" w:rsidP="00E04FAA">
      <w:pPr>
        <w:pStyle w:val="ListParagraph"/>
        <w:numPr>
          <w:ilvl w:val="0"/>
          <w:numId w:val="16"/>
        </w:numPr>
        <w:rPr>
          <w:szCs w:val="26"/>
        </w:rPr>
      </w:pPr>
      <w:r w:rsidRPr="00997D56">
        <w:rPr>
          <w:szCs w:val="26"/>
        </w:rPr>
        <w:t xml:space="preserve">Input gate: Chọn lọc những thông tin cần thiết nào được </w:t>
      </w:r>
      <w:r w:rsidR="000F6D5B" w:rsidRPr="00997D56">
        <w:rPr>
          <w:szCs w:val="26"/>
        </w:rPr>
        <w:t>thêm vào cell internal state.</w:t>
      </w:r>
    </w:p>
    <w:p w14:paraId="77C06A5D" w14:textId="690111DF" w:rsidR="000F6D5B" w:rsidRPr="00997D56" w:rsidRDefault="000F6D5B" w:rsidP="00E04FAA">
      <w:pPr>
        <w:pStyle w:val="ListParagraph"/>
        <w:numPr>
          <w:ilvl w:val="0"/>
          <w:numId w:val="16"/>
        </w:numPr>
        <w:rPr>
          <w:szCs w:val="26"/>
        </w:rPr>
      </w:pPr>
      <w:r w:rsidRPr="00997D56">
        <w:rPr>
          <w:szCs w:val="26"/>
        </w:rPr>
        <w:t xml:space="preserve">Output gate: </w:t>
      </w:r>
      <w:r w:rsidR="00E80AD1" w:rsidRPr="00997D56">
        <w:rPr>
          <w:szCs w:val="26"/>
        </w:rPr>
        <w:t>Xác định những thông tin nào từ cell internal state được sử dụng như đầu ra.</w:t>
      </w:r>
    </w:p>
    <w:p w14:paraId="11640BA0" w14:textId="74A26BFC" w:rsidR="0057387B" w:rsidRPr="00997D56" w:rsidRDefault="003C242A" w:rsidP="00E04FAA">
      <w:pPr>
        <w:rPr>
          <w:szCs w:val="26"/>
        </w:rPr>
      </w:pPr>
      <w:r w:rsidRPr="00997D56">
        <w:rPr>
          <w:szCs w:val="26"/>
        </w:rPr>
        <w:t xml:space="preserve">Cell internal state </w:t>
      </w:r>
      <w:r w:rsidRPr="00997D56">
        <w:rPr>
          <w:b/>
          <w:szCs w:val="26"/>
        </w:rPr>
        <w:t>s</w:t>
      </w:r>
      <w:r w:rsidRPr="00997D56">
        <w:rPr>
          <w:b/>
          <w:szCs w:val="26"/>
          <w:vertAlign w:val="subscript"/>
        </w:rPr>
        <w:t>t</w:t>
      </w:r>
      <w:r w:rsidRPr="00997D56">
        <w:rPr>
          <w:szCs w:val="26"/>
        </w:rPr>
        <w:t xml:space="preserve"> và giá trị đầu ra </w:t>
      </w:r>
      <w:r w:rsidRPr="00997D56">
        <w:rPr>
          <w:b/>
          <w:szCs w:val="26"/>
        </w:rPr>
        <w:t>h</w:t>
      </w:r>
      <w:r w:rsidRPr="00997D56">
        <w:rPr>
          <w:b/>
          <w:szCs w:val="26"/>
          <w:vertAlign w:val="subscript"/>
        </w:rPr>
        <w:t>t</w:t>
      </w:r>
      <w:r w:rsidRPr="00997D56">
        <w:rPr>
          <w:b/>
          <w:szCs w:val="26"/>
        </w:rPr>
        <w:t xml:space="preserve"> </w:t>
      </w:r>
      <w:r w:rsidRPr="00997D56">
        <w:rPr>
          <w:szCs w:val="26"/>
        </w:rPr>
        <w:t>được tính như sau:</w:t>
      </w:r>
    </w:p>
    <w:p w14:paraId="39B9D84C" w14:textId="4F409CC5" w:rsidR="003C242A" w:rsidRPr="00997D56" w:rsidRDefault="0002506E" w:rsidP="00E04FAA">
      <w:pPr>
        <w:pStyle w:val="ListParagraph"/>
        <w:numPr>
          <w:ilvl w:val="0"/>
          <w:numId w:val="16"/>
        </w:numPr>
        <w:rPr>
          <w:szCs w:val="26"/>
        </w:rPr>
      </w:pPr>
      <w:r w:rsidRPr="00997D56">
        <w:rPr>
          <w:szCs w:val="26"/>
        </w:rPr>
        <w:t xml:space="preserve">Ở bước </w:t>
      </w:r>
      <w:r w:rsidR="00027E7A" w:rsidRPr="00997D56">
        <w:rPr>
          <w:szCs w:val="26"/>
        </w:rPr>
        <w:t>1</w:t>
      </w:r>
      <w:r w:rsidRPr="00997D56">
        <w:rPr>
          <w:szCs w:val="26"/>
        </w:rPr>
        <w:t xml:space="preserve">, </w:t>
      </w:r>
      <w:r w:rsidR="00027E7A" w:rsidRPr="00997D56">
        <w:rPr>
          <w:szCs w:val="26"/>
        </w:rPr>
        <w:t>LSTM sẽ quyết định thông tin nào cần loại bỏ</w:t>
      </w:r>
      <w:r w:rsidR="0065159D" w:rsidRPr="00997D56">
        <w:rPr>
          <w:szCs w:val="26"/>
        </w:rPr>
        <w:t xml:space="preserve"> từ cell internal state ở </w:t>
      </w:r>
      <w:r w:rsidR="00F05B2D" w:rsidRPr="00997D56">
        <w:rPr>
          <w:szCs w:val="26"/>
        </w:rPr>
        <w:t xml:space="preserve">thời gian trước đó </w:t>
      </w:r>
      <w:r w:rsidR="00F05B2D" w:rsidRPr="00997D56">
        <w:rPr>
          <w:b/>
          <w:szCs w:val="26"/>
        </w:rPr>
        <w:t>s</w:t>
      </w:r>
      <w:r w:rsidR="00F05B2D" w:rsidRPr="00997D56">
        <w:rPr>
          <w:b/>
          <w:szCs w:val="26"/>
          <w:vertAlign w:val="subscript"/>
        </w:rPr>
        <w:t>t-1</w:t>
      </w:r>
      <w:r w:rsidR="007B3716" w:rsidRPr="00997D56">
        <w:rPr>
          <w:b/>
          <w:szCs w:val="26"/>
        </w:rPr>
        <w:t xml:space="preserve">. </w:t>
      </w:r>
      <w:r w:rsidR="007B3716" w:rsidRPr="00997D56">
        <w:rPr>
          <w:szCs w:val="26"/>
        </w:rPr>
        <w:t>Ac</w:t>
      </w:r>
      <w:r w:rsidR="006E631A" w:rsidRPr="00997D56">
        <w:rPr>
          <w:szCs w:val="26"/>
        </w:rPr>
        <w:t xml:space="preserve">tivation value của forget gate tại bước thời gian t </w:t>
      </w:r>
      <w:r w:rsidR="00694265" w:rsidRPr="00997D56">
        <w:rPr>
          <w:szCs w:val="26"/>
        </w:rPr>
        <w:t xml:space="preserve">được tính dựa </w:t>
      </w:r>
      <w:r w:rsidR="00E360C6" w:rsidRPr="00997D56">
        <w:rPr>
          <w:szCs w:val="26"/>
        </w:rPr>
        <w:t>trên</w:t>
      </w:r>
      <w:r w:rsidR="00694265" w:rsidRPr="00997D56">
        <w:rPr>
          <w:szCs w:val="26"/>
        </w:rPr>
        <w:t xml:space="preserve"> </w:t>
      </w:r>
      <w:r w:rsidR="00860994" w:rsidRPr="00997D56">
        <w:rPr>
          <w:szCs w:val="26"/>
        </w:rPr>
        <w:t>giá trị đầu vào hiện tại x</w:t>
      </w:r>
      <w:r w:rsidR="00860994" w:rsidRPr="00997D56">
        <w:rPr>
          <w:szCs w:val="26"/>
          <w:vertAlign w:val="subscript"/>
        </w:rPr>
        <w:t>t</w:t>
      </w:r>
      <w:r w:rsidR="00FB23AE" w:rsidRPr="00997D56">
        <w:rPr>
          <w:szCs w:val="26"/>
        </w:rPr>
        <w:t>, giá trị đầu ra h</w:t>
      </w:r>
      <w:r w:rsidR="00FB23AE" w:rsidRPr="00997D56">
        <w:rPr>
          <w:szCs w:val="26"/>
          <w:vertAlign w:val="subscript"/>
        </w:rPr>
        <w:t>t-1</w:t>
      </w:r>
      <w:r w:rsidR="00FB23AE" w:rsidRPr="00997D56">
        <w:rPr>
          <w:szCs w:val="26"/>
        </w:rPr>
        <w:t xml:space="preserve"> </w:t>
      </w:r>
      <w:r w:rsidR="00391560" w:rsidRPr="00997D56">
        <w:rPr>
          <w:szCs w:val="26"/>
        </w:rPr>
        <w:t xml:space="preserve">từ tế bào LSTM trước đó </w:t>
      </w:r>
      <w:r w:rsidR="00660BCE" w:rsidRPr="00997D56">
        <w:rPr>
          <w:szCs w:val="26"/>
        </w:rPr>
        <w:t>và bias bf của forget state</w:t>
      </w:r>
      <w:r w:rsidR="008D399C" w:rsidRPr="00997D56">
        <w:rPr>
          <w:szCs w:val="26"/>
        </w:rPr>
        <w:t xml:space="preserve">. Hàm sigmoid biến đổi </w:t>
      </w:r>
      <w:r w:rsidR="001B2293" w:rsidRPr="00997D56">
        <w:rPr>
          <w:szCs w:val="26"/>
        </w:rPr>
        <w:t xml:space="preserve">activation value về miền giá trị </w:t>
      </w:r>
      <w:r w:rsidR="007557D6" w:rsidRPr="00997D56">
        <w:rPr>
          <w:szCs w:val="26"/>
        </w:rPr>
        <w:t>trong khoảng từ 0 (</w:t>
      </w:r>
      <w:r w:rsidR="00D54A17" w:rsidRPr="00997D56">
        <w:rPr>
          <w:szCs w:val="26"/>
        </w:rPr>
        <w:t>hoàn toàn quên</w:t>
      </w:r>
      <w:r w:rsidR="007557D6" w:rsidRPr="00997D56">
        <w:rPr>
          <w:szCs w:val="26"/>
        </w:rPr>
        <w:t>)</w:t>
      </w:r>
      <w:r w:rsidR="00D54A17" w:rsidRPr="00997D56">
        <w:rPr>
          <w:szCs w:val="26"/>
        </w:rPr>
        <w:t xml:space="preserve"> và 1 (hoàn toàn nhớ)</w:t>
      </w:r>
      <w:r w:rsidR="00AD13E6" w:rsidRPr="00997D56">
        <w:rPr>
          <w:szCs w:val="26"/>
        </w:rPr>
        <w:t>.</w:t>
      </w:r>
    </w:p>
    <w:p w14:paraId="5D871584" w14:textId="19E5C124" w:rsidR="00D54A17" w:rsidRPr="00997D56" w:rsidRDefault="00B036FD" w:rsidP="00E04FAA">
      <w:pPr>
        <w:pStyle w:val="ListParagraph"/>
        <w:jc w:val="center"/>
        <w:rPr>
          <w:szCs w:val="26"/>
        </w:rPr>
      </w:pPr>
      <w:r w:rsidRPr="00997D56">
        <w:rPr>
          <w:szCs w:val="26"/>
        </w:rPr>
        <w:t>f</w:t>
      </w:r>
      <w:r w:rsidR="00A6596B" w:rsidRPr="00997D56">
        <w:rPr>
          <w:szCs w:val="26"/>
          <w:vertAlign w:val="subscript"/>
        </w:rPr>
        <w:t>t</w:t>
      </w:r>
      <w:r w:rsidR="00A6596B" w:rsidRPr="00997D56">
        <w:rPr>
          <w:szCs w:val="26"/>
        </w:rPr>
        <w:t xml:space="preserve"> = </w:t>
      </w:r>
      <w:r w:rsidR="00A6596B" w:rsidRPr="00997D56">
        <w:rPr>
          <w:rFonts w:cs="Times New Roman"/>
          <w:szCs w:val="26"/>
        </w:rPr>
        <w:t>σ</w:t>
      </w:r>
      <w:r w:rsidR="00B719EC" w:rsidRPr="00997D56">
        <w:rPr>
          <w:szCs w:val="26"/>
        </w:rPr>
        <w:t>(</w:t>
      </w:r>
      <w:r w:rsidRPr="00997D56">
        <w:rPr>
          <w:szCs w:val="26"/>
        </w:rPr>
        <w:t xml:space="preserve"> </w:t>
      </w:r>
      <w:r w:rsidR="00B719EC" w:rsidRPr="00997D56">
        <w:rPr>
          <w:szCs w:val="26"/>
        </w:rPr>
        <w:t>W</w:t>
      </w:r>
      <w:r w:rsidR="00B719EC" w:rsidRPr="00997D56">
        <w:rPr>
          <w:szCs w:val="26"/>
          <w:vertAlign w:val="subscript"/>
        </w:rPr>
        <w:t>f,x</w:t>
      </w:r>
      <w:r w:rsidRPr="00997D56">
        <w:rPr>
          <w:szCs w:val="26"/>
        </w:rPr>
        <w:t>x</w:t>
      </w:r>
      <w:r w:rsidRPr="00997D56">
        <w:rPr>
          <w:szCs w:val="26"/>
          <w:vertAlign w:val="subscript"/>
        </w:rPr>
        <w:t>t</w:t>
      </w:r>
      <w:r w:rsidRPr="00997D56">
        <w:rPr>
          <w:szCs w:val="26"/>
        </w:rPr>
        <w:t xml:space="preserve"> + W</w:t>
      </w:r>
      <w:r w:rsidRPr="00997D56">
        <w:rPr>
          <w:szCs w:val="26"/>
          <w:vertAlign w:val="subscript"/>
        </w:rPr>
        <w:t>f</w:t>
      </w:r>
      <w:r w:rsidRPr="00997D56">
        <w:rPr>
          <w:szCs w:val="26"/>
        </w:rPr>
        <w:t>,</w:t>
      </w:r>
      <w:r w:rsidRPr="00997D56">
        <w:rPr>
          <w:szCs w:val="26"/>
          <w:vertAlign w:val="subscript"/>
        </w:rPr>
        <w:t>h</w:t>
      </w:r>
      <w:r w:rsidRPr="00997D56">
        <w:rPr>
          <w:szCs w:val="26"/>
        </w:rPr>
        <w:t>h</w:t>
      </w:r>
      <w:r w:rsidRPr="00997D56">
        <w:rPr>
          <w:szCs w:val="26"/>
          <w:vertAlign w:val="subscript"/>
        </w:rPr>
        <w:t xml:space="preserve">t-1 </w:t>
      </w:r>
      <w:r w:rsidRPr="00997D56">
        <w:rPr>
          <w:szCs w:val="26"/>
        </w:rPr>
        <w:t>+ b</w:t>
      </w:r>
      <w:r w:rsidRPr="00997D56">
        <w:rPr>
          <w:szCs w:val="26"/>
          <w:vertAlign w:val="subscript"/>
        </w:rPr>
        <w:t xml:space="preserve">f </w:t>
      </w:r>
      <w:r w:rsidRPr="00997D56">
        <w:rPr>
          <w:szCs w:val="26"/>
        </w:rPr>
        <w:t>)</w:t>
      </w:r>
    </w:p>
    <w:p w14:paraId="3B6415F5" w14:textId="1D102532" w:rsidR="00624A82" w:rsidRPr="00997D56" w:rsidRDefault="007C7329" w:rsidP="00E04FAA">
      <w:pPr>
        <w:pStyle w:val="ListParagraph"/>
        <w:numPr>
          <w:ilvl w:val="0"/>
          <w:numId w:val="16"/>
        </w:numPr>
        <w:rPr>
          <w:szCs w:val="26"/>
        </w:rPr>
      </w:pPr>
      <w:r w:rsidRPr="00997D56">
        <w:rPr>
          <w:szCs w:val="26"/>
        </w:rPr>
        <w:lastRenderedPageBreak/>
        <w:t>Bước tiếp theo, LSTM quyết định những thông tin nào cần được thêm vào cell internal state</w:t>
      </w:r>
      <w:r w:rsidR="00800745" w:rsidRPr="00997D56">
        <w:rPr>
          <w:szCs w:val="26"/>
        </w:rPr>
        <w:t xml:space="preserve"> ở bước thời gian trước đó </w:t>
      </w:r>
      <w:r w:rsidR="00800745" w:rsidRPr="00997D56">
        <w:rPr>
          <w:b/>
          <w:szCs w:val="26"/>
        </w:rPr>
        <w:t>s</w:t>
      </w:r>
      <w:r w:rsidR="00800745" w:rsidRPr="00997D56">
        <w:rPr>
          <w:b/>
          <w:szCs w:val="26"/>
          <w:vertAlign w:val="subscript"/>
        </w:rPr>
        <w:t xml:space="preserve">t-1. </w:t>
      </w:r>
      <w:r w:rsidR="00B04614" w:rsidRPr="00997D56">
        <w:rPr>
          <w:szCs w:val="26"/>
        </w:rPr>
        <w:t xml:space="preserve">Bước này bao gồm hai quá trình </w:t>
      </w:r>
      <w:r w:rsidR="00111D44" w:rsidRPr="00997D56">
        <w:rPr>
          <w:szCs w:val="26"/>
        </w:rPr>
        <w:t xml:space="preserve">tính toán đối với </w:t>
      </w:r>
      <m:oMath>
        <m:acc>
          <m:accPr>
            <m:chr m:val="̃"/>
            <m:ctrlPr>
              <w:rPr>
                <w:rFonts w:ascii="Cambria Math" w:hAnsi="Cambria Math"/>
                <w:szCs w:val="26"/>
              </w:rPr>
            </m:ctrlPr>
          </m:accPr>
          <m:e>
            <m:r>
              <m:rPr>
                <m:sty m:val="p"/>
              </m:rPr>
              <w:rPr>
                <w:rFonts w:ascii="Cambria Math" w:hAnsi="Cambria Math"/>
                <w:szCs w:val="26"/>
              </w:rPr>
              <m:t>s</m:t>
            </m:r>
          </m:e>
        </m:acc>
      </m:oMath>
      <w:r w:rsidR="00A56636" w:rsidRPr="00997D56">
        <w:rPr>
          <w:rFonts w:eastAsiaTheme="minorEastAsia"/>
          <w:szCs w:val="26"/>
          <w:vertAlign w:val="subscript"/>
        </w:rPr>
        <w:t xml:space="preserve">t </w:t>
      </w:r>
      <w:r w:rsidR="00A56636" w:rsidRPr="00997D56">
        <w:rPr>
          <w:rFonts w:eastAsiaTheme="minorEastAsia"/>
          <w:szCs w:val="26"/>
        </w:rPr>
        <w:t xml:space="preserve">và </w:t>
      </w:r>
      <w:r w:rsidR="00A56636" w:rsidRPr="00997D56">
        <w:rPr>
          <w:szCs w:val="26"/>
        </w:rPr>
        <w:t>f</w:t>
      </w:r>
      <w:r w:rsidR="00A56636" w:rsidRPr="00997D56">
        <w:rPr>
          <w:szCs w:val="26"/>
          <w:vertAlign w:val="subscript"/>
        </w:rPr>
        <w:t>t</w:t>
      </w:r>
      <w:r w:rsidR="009A5FAD" w:rsidRPr="00997D56">
        <w:rPr>
          <w:szCs w:val="26"/>
        </w:rPr>
        <w:t xml:space="preserve">. Candidate value </w:t>
      </w:r>
      <m:oMath>
        <m:acc>
          <m:accPr>
            <m:chr m:val="̃"/>
            <m:ctrlPr>
              <w:rPr>
                <w:rFonts w:ascii="Cambria Math" w:hAnsi="Cambria Math"/>
                <w:szCs w:val="26"/>
              </w:rPr>
            </m:ctrlPr>
          </m:accPr>
          <m:e>
            <m:r>
              <m:rPr>
                <m:sty m:val="p"/>
              </m:rPr>
              <w:rPr>
                <w:rFonts w:ascii="Cambria Math" w:hAnsi="Cambria Math"/>
                <w:szCs w:val="26"/>
              </w:rPr>
              <m:t>s</m:t>
            </m:r>
          </m:e>
        </m:acc>
      </m:oMath>
      <w:r w:rsidR="009A5FAD" w:rsidRPr="00997D56">
        <w:rPr>
          <w:rFonts w:eastAsiaTheme="minorEastAsia"/>
          <w:szCs w:val="26"/>
          <w:vertAlign w:val="subscript"/>
        </w:rPr>
        <w:t>t</w:t>
      </w:r>
      <w:r w:rsidR="009A5FAD" w:rsidRPr="00997D56">
        <w:rPr>
          <w:rFonts w:eastAsiaTheme="minorEastAsia"/>
          <w:szCs w:val="26"/>
        </w:rPr>
        <w:t xml:space="preserve"> biểu diễn những thông tin tiềm năng cần được thêm vào cell internal state</w:t>
      </w:r>
      <w:r w:rsidR="00AD13E6" w:rsidRPr="00997D56">
        <w:rPr>
          <w:rFonts w:eastAsiaTheme="minorEastAsia"/>
          <w:szCs w:val="26"/>
        </w:rPr>
        <w:t>.</w:t>
      </w:r>
    </w:p>
    <w:p w14:paraId="38C3927C" w14:textId="5FDA1C89" w:rsidR="00AD13E6" w:rsidRPr="00997D56" w:rsidRDefault="002407FF" w:rsidP="00E04FAA">
      <w:pPr>
        <w:ind w:left="720"/>
        <w:jc w:val="center"/>
        <w:rPr>
          <w:rFonts w:eastAsiaTheme="minorEastAsia"/>
          <w:szCs w:val="26"/>
        </w:rPr>
      </w:pPr>
      <m:oMath>
        <m:acc>
          <m:accPr>
            <m:chr m:val="̃"/>
            <m:ctrlPr>
              <w:rPr>
                <w:rFonts w:ascii="Cambria Math" w:hAnsi="Cambria Math"/>
                <w:szCs w:val="26"/>
              </w:rPr>
            </m:ctrlPr>
          </m:accPr>
          <m:e>
            <m:r>
              <m:rPr>
                <m:sty m:val="p"/>
              </m:rPr>
              <w:rPr>
                <w:rFonts w:ascii="Cambria Math" w:hAnsi="Cambria Math"/>
                <w:szCs w:val="26"/>
              </w:rPr>
              <m:t>s</m:t>
            </m:r>
          </m:e>
        </m:acc>
      </m:oMath>
      <w:r w:rsidR="00665450" w:rsidRPr="00997D56">
        <w:rPr>
          <w:rFonts w:eastAsiaTheme="minorEastAsia"/>
          <w:szCs w:val="26"/>
          <w:vertAlign w:val="subscript"/>
        </w:rPr>
        <w:t>t</w:t>
      </w:r>
      <w:r w:rsidR="00665450" w:rsidRPr="00997D56">
        <w:rPr>
          <w:rFonts w:eastAsiaTheme="minorEastAsia"/>
          <w:szCs w:val="26"/>
        </w:rPr>
        <w:t xml:space="preserve"> = tanh (W</w:t>
      </w:r>
      <m:oMath>
        <m:acc>
          <m:accPr>
            <m:chr m:val="̃"/>
            <m:ctrlPr>
              <w:rPr>
                <w:rFonts w:ascii="Cambria Math" w:hAnsi="Cambria Math"/>
                <w:szCs w:val="26"/>
                <w:vertAlign w:val="subscript"/>
              </w:rPr>
            </m:ctrlPr>
          </m:accPr>
          <m:e>
            <m:r>
              <m:rPr>
                <m:sty m:val="p"/>
              </m:rPr>
              <w:rPr>
                <w:rFonts w:ascii="Cambria Math" w:hAnsi="Cambria Math"/>
                <w:szCs w:val="26"/>
                <w:vertAlign w:val="subscript"/>
              </w:rPr>
              <m:t>s</m:t>
            </m:r>
          </m:e>
        </m:acc>
      </m:oMath>
      <w:r w:rsidR="00665450" w:rsidRPr="00997D56">
        <w:rPr>
          <w:rFonts w:eastAsiaTheme="minorEastAsia"/>
          <w:szCs w:val="26"/>
          <w:vertAlign w:val="subscript"/>
        </w:rPr>
        <w:t>t</w:t>
      </w:r>
      <w:r w:rsidR="008D1C3B" w:rsidRPr="00997D56">
        <w:rPr>
          <w:rFonts w:eastAsiaTheme="minorEastAsia"/>
          <w:szCs w:val="26"/>
          <w:vertAlign w:val="subscript"/>
        </w:rPr>
        <w:t>,x</w:t>
      </w:r>
      <w:r w:rsidR="008D1C3B" w:rsidRPr="00997D56">
        <w:rPr>
          <w:rFonts w:eastAsiaTheme="minorEastAsia"/>
          <w:szCs w:val="26"/>
        </w:rPr>
        <w:t>x</w:t>
      </w:r>
      <w:r w:rsidR="008D1C3B" w:rsidRPr="00997D56">
        <w:rPr>
          <w:rFonts w:eastAsiaTheme="minorEastAsia"/>
          <w:szCs w:val="26"/>
          <w:vertAlign w:val="subscript"/>
        </w:rPr>
        <w:t>t</w:t>
      </w:r>
      <w:r w:rsidR="008D1C3B" w:rsidRPr="00997D56">
        <w:rPr>
          <w:rFonts w:eastAsiaTheme="minorEastAsia"/>
          <w:szCs w:val="26"/>
        </w:rPr>
        <w:t>+ W</w:t>
      </w:r>
      <m:oMath>
        <m:acc>
          <m:accPr>
            <m:chr m:val="̃"/>
            <m:ctrlPr>
              <w:rPr>
                <w:rFonts w:ascii="Cambria Math" w:hAnsi="Cambria Math"/>
                <w:szCs w:val="26"/>
              </w:rPr>
            </m:ctrlPr>
          </m:accPr>
          <m:e>
            <m:r>
              <m:rPr>
                <m:sty m:val="p"/>
              </m:rPr>
              <w:rPr>
                <w:rFonts w:ascii="Cambria Math" w:hAnsi="Cambria Math"/>
                <w:szCs w:val="26"/>
              </w:rPr>
              <m:t>s</m:t>
            </m:r>
          </m:e>
        </m:acc>
      </m:oMath>
      <w:r w:rsidR="00240CCA" w:rsidRPr="00997D56">
        <w:rPr>
          <w:rFonts w:eastAsiaTheme="minorEastAsia"/>
          <w:szCs w:val="26"/>
          <w:vertAlign w:val="subscript"/>
        </w:rPr>
        <w:t>t,h</w:t>
      </w:r>
      <w:r w:rsidR="00240CCA" w:rsidRPr="00997D56">
        <w:rPr>
          <w:rFonts w:eastAsiaTheme="minorEastAsia"/>
          <w:szCs w:val="26"/>
        </w:rPr>
        <w:t>h</w:t>
      </w:r>
      <w:r w:rsidR="00240CCA" w:rsidRPr="00997D56">
        <w:rPr>
          <w:rFonts w:eastAsiaTheme="minorEastAsia"/>
          <w:szCs w:val="26"/>
          <w:vertAlign w:val="subscript"/>
        </w:rPr>
        <w:t>t-1</w:t>
      </w:r>
      <w:r w:rsidR="00A300E4" w:rsidRPr="00997D56">
        <w:rPr>
          <w:rFonts w:eastAsiaTheme="minorEastAsia"/>
          <w:szCs w:val="26"/>
          <w:vertAlign w:val="subscript"/>
        </w:rPr>
        <w:t xml:space="preserve"> </w:t>
      </w:r>
      <w:r w:rsidR="00A300E4" w:rsidRPr="00997D56">
        <w:rPr>
          <w:rFonts w:eastAsiaTheme="minorEastAsia"/>
          <w:szCs w:val="26"/>
        </w:rPr>
        <w:t>+ b</w:t>
      </w:r>
      <m:oMath>
        <m:acc>
          <m:accPr>
            <m:chr m:val="̃"/>
            <m:ctrlPr>
              <w:rPr>
                <w:rFonts w:ascii="Cambria Math" w:hAnsi="Cambria Math"/>
                <w:szCs w:val="26"/>
              </w:rPr>
            </m:ctrlPr>
          </m:accPr>
          <m:e>
            <m:r>
              <m:rPr>
                <m:sty m:val="p"/>
              </m:rPr>
              <w:rPr>
                <w:rFonts w:ascii="Cambria Math" w:hAnsi="Cambria Math"/>
                <w:szCs w:val="26"/>
              </w:rPr>
              <m:t>s</m:t>
            </m:r>
          </m:e>
        </m:acc>
      </m:oMath>
      <w:r w:rsidR="00A300E4" w:rsidRPr="00997D56">
        <w:rPr>
          <w:rFonts w:eastAsiaTheme="minorEastAsia"/>
          <w:szCs w:val="26"/>
          <w:vertAlign w:val="subscript"/>
        </w:rPr>
        <w:t>t</w:t>
      </w:r>
      <w:r w:rsidR="00665450" w:rsidRPr="00997D56">
        <w:rPr>
          <w:rFonts w:eastAsiaTheme="minorEastAsia"/>
          <w:szCs w:val="26"/>
        </w:rPr>
        <w:t>)</w:t>
      </w:r>
    </w:p>
    <w:p w14:paraId="1BC69B1C" w14:textId="0EC44D9F" w:rsidR="00A300E4" w:rsidRPr="00997D56" w:rsidRDefault="00040201" w:rsidP="00E04FAA">
      <w:pPr>
        <w:pStyle w:val="ListParagraph"/>
        <w:numPr>
          <w:ilvl w:val="0"/>
          <w:numId w:val="16"/>
        </w:numPr>
        <w:rPr>
          <w:szCs w:val="26"/>
        </w:rPr>
      </w:pPr>
      <w:r w:rsidRPr="00997D56">
        <w:rPr>
          <w:szCs w:val="26"/>
        </w:rPr>
        <w:t>Activation value i</w:t>
      </w:r>
      <w:r w:rsidRPr="00997D56">
        <w:rPr>
          <w:szCs w:val="26"/>
          <w:vertAlign w:val="subscript"/>
        </w:rPr>
        <w:t>t</w:t>
      </w:r>
      <w:r w:rsidRPr="00997D56">
        <w:rPr>
          <w:szCs w:val="26"/>
        </w:rPr>
        <w:t xml:space="preserve"> của input gate theo đó cũng được tính như sau:</w:t>
      </w:r>
    </w:p>
    <w:p w14:paraId="7B1882C7" w14:textId="5F245FA8" w:rsidR="00040201" w:rsidRPr="00997D56" w:rsidRDefault="00040201" w:rsidP="00E04FAA">
      <w:pPr>
        <w:pStyle w:val="ListParagraph"/>
        <w:jc w:val="center"/>
        <w:rPr>
          <w:rFonts w:eastAsiaTheme="minorEastAsia"/>
          <w:szCs w:val="26"/>
        </w:rPr>
      </w:pPr>
      <w:r w:rsidRPr="00997D56">
        <w:rPr>
          <w:rFonts w:eastAsiaTheme="minorEastAsia"/>
          <w:szCs w:val="26"/>
        </w:rPr>
        <w:t>i</w:t>
      </w:r>
      <w:r w:rsidRPr="00997D56">
        <w:rPr>
          <w:rFonts w:eastAsiaTheme="minorEastAsia"/>
          <w:szCs w:val="26"/>
          <w:vertAlign w:val="subscript"/>
        </w:rPr>
        <w:t>t</w:t>
      </w:r>
      <w:r w:rsidRPr="00997D56">
        <w:rPr>
          <w:rFonts w:eastAsiaTheme="minorEastAsia"/>
          <w:szCs w:val="26"/>
        </w:rPr>
        <w:t xml:space="preserve"> = tanh (W</w:t>
      </w:r>
      <w:r w:rsidRPr="00997D56">
        <w:rPr>
          <w:rFonts w:eastAsiaTheme="minorEastAsia"/>
          <w:szCs w:val="26"/>
          <w:vertAlign w:val="subscript"/>
        </w:rPr>
        <w:t>i,x</w:t>
      </w:r>
      <w:r w:rsidRPr="00997D56">
        <w:rPr>
          <w:rFonts w:eastAsiaTheme="minorEastAsia"/>
          <w:szCs w:val="26"/>
        </w:rPr>
        <w:t>x</w:t>
      </w:r>
      <w:r w:rsidRPr="00997D56">
        <w:rPr>
          <w:rFonts w:eastAsiaTheme="minorEastAsia"/>
          <w:szCs w:val="26"/>
          <w:vertAlign w:val="subscript"/>
        </w:rPr>
        <w:t>t</w:t>
      </w:r>
      <w:r w:rsidRPr="00997D56">
        <w:rPr>
          <w:rFonts w:eastAsiaTheme="minorEastAsia"/>
          <w:szCs w:val="26"/>
        </w:rPr>
        <w:t>+ W</w:t>
      </w:r>
      <w:r w:rsidR="00F165ED" w:rsidRPr="00997D56">
        <w:rPr>
          <w:rFonts w:eastAsiaTheme="minorEastAsia"/>
          <w:szCs w:val="26"/>
          <w:vertAlign w:val="subscript"/>
        </w:rPr>
        <w:t>i</w:t>
      </w:r>
      <w:r w:rsidRPr="00997D56">
        <w:rPr>
          <w:rFonts w:eastAsiaTheme="minorEastAsia"/>
          <w:szCs w:val="26"/>
          <w:vertAlign w:val="subscript"/>
        </w:rPr>
        <w:t>,h</w:t>
      </w:r>
      <w:r w:rsidRPr="00997D56">
        <w:rPr>
          <w:rFonts w:eastAsiaTheme="minorEastAsia"/>
          <w:szCs w:val="26"/>
        </w:rPr>
        <w:t>h</w:t>
      </w:r>
      <w:r w:rsidRPr="00997D56">
        <w:rPr>
          <w:rFonts w:eastAsiaTheme="minorEastAsia"/>
          <w:szCs w:val="26"/>
          <w:vertAlign w:val="subscript"/>
        </w:rPr>
        <w:t xml:space="preserve">t-1 </w:t>
      </w:r>
      <w:r w:rsidRPr="00997D56">
        <w:rPr>
          <w:rFonts w:eastAsiaTheme="minorEastAsia"/>
          <w:szCs w:val="26"/>
        </w:rPr>
        <w:t>+ b</w:t>
      </w:r>
      <w:r w:rsidR="00F165ED" w:rsidRPr="00997D56">
        <w:rPr>
          <w:rFonts w:eastAsiaTheme="minorEastAsia"/>
          <w:szCs w:val="26"/>
          <w:vertAlign w:val="subscript"/>
        </w:rPr>
        <w:t>i</w:t>
      </w:r>
      <w:r w:rsidRPr="00997D56">
        <w:rPr>
          <w:rFonts w:eastAsiaTheme="minorEastAsia"/>
          <w:szCs w:val="26"/>
        </w:rPr>
        <w:t>)</w:t>
      </w:r>
    </w:p>
    <w:p w14:paraId="24008400" w14:textId="29CCD6B2" w:rsidR="00262959" w:rsidRPr="00997D56" w:rsidRDefault="00262959" w:rsidP="00E04FAA">
      <w:pPr>
        <w:pStyle w:val="ListParagraph"/>
        <w:numPr>
          <w:ilvl w:val="0"/>
          <w:numId w:val="16"/>
        </w:numPr>
        <w:rPr>
          <w:rFonts w:eastAsiaTheme="minorEastAsia"/>
          <w:szCs w:val="26"/>
        </w:rPr>
      </w:pPr>
      <w:r w:rsidRPr="00997D56">
        <w:rPr>
          <w:rFonts w:eastAsiaTheme="minorEastAsia"/>
          <w:szCs w:val="26"/>
        </w:rPr>
        <w:t>Bước</w:t>
      </w:r>
      <w:r w:rsidR="00731081" w:rsidRPr="00997D56">
        <w:rPr>
          <w:rFonts w:eastAsiaTheme="minorEastAsia"/>
          <w:szCs w:val="26"/>
        </w:rPr>
        <w:t xml:space="preserve"> thứ 3, giá trị mới của cell internal state s</w:t>
      </w:r>
      <w:r w:rsidR="00731081" w:rsidRPr="00997D56">
        <w:rPr>
          <w:rFonts w:eastAsiaTheme="minorEastAsia"/>
          <w:szCs w:val="26"/>
          <w:vertAlign w:val="subscript"/>
        </w:rPr>
        <w:t>t</w:t>
      </w:r>
      <w:r w:rsidR="00731081" w:rsidRPr="00997D56">
        <w:rPr>
          <w:rFonts w:eastAsiaTheme="minorEastAsia"/>
          <w:szCs w:val="26"/>
        </w:rPr>
        <w:t xml:space="preserve"> được tính dựa trên kết quả tính toán </w:t>
      </w:r>
      <w:r w:rsidR="00B85193" w:rsidRPr="00997D56">
        <w:rPr>
          <w:rFonts w:eastAsiaTheme="minorEastAsia"/>
          <w:szCs w:val="26"/>
        </w:rPr>
        <w:t xml:space="preserve">được từ các bước trước </w:t>
      </w:r>
      <w:r w:rsidR="00F24864" w:rsidRPr="00997D56">
        <w:rPr>
          <w:rFonts w:eastAsiaTheme="minorEastAsia"/>
          <w:szCs w:val="26"/>
        </w:rPr>
        <w:t xml:space="preserve">với phép nhân Hadamard theo từng </w:t>
      </w:r>
      <w:r w:rsidR="006B0B10" w:rsidRPr="00997D56">
        <w:rPr>
          <w:rFonts w:eastAsiaTheme="minorEastAsia"/>
          <w:szCs w:val="26"/>
        </w:rPr>
        <w:t xml:space="preserve">phần tử được kí hiệu bằng </w:t>
      </w:r>
      <w:r w:rsidR="00F57A1E" w:rsidRPr="00997D56">
        <w:rPr>
          <w:rFonts w:eastAsiaTheme="minorEastAsia" w:cs="Times New Roman"/>
          <w:szCs w:val="26"/>
        </w:rPr>
        <w:t>ο</w:t>
      </w:r>
    </w:p>
    <w:p w14:paraId="59AC695C" w14:textId="1778BB2C" w:rsidR="00040201" w:rsidRPr="00997D56" w:rsidRDefault="00C52BCB" w:rsidP="00E04FAA">
      <w:pPr>
        <w:pStyle w:val="ListParagraph"/>
        <w:jc w:val="center"/>
        <w:rPr>
          <w:rFonts w:eastAsiaTheme="minorEastAsia"/>
          <w:szCs w:val="26"/>
          <w:vertAlign w:val="subscript"/>
        </w:rPr>
      </w:pPr>
      <w:r w:rsidRPr="00997D56">
        <w:rPr>
          <w:rFonts w:eastAsiaTheme="minorEastAsia"/>
          <w:szCs w:val="26"/>
        </w:rPr>
        <w:t>s</w:t>
      </w:r>
      <w:r w:rsidR="003E0A0A" w:rsidRPr="00997D56">
        <w:rPr>
          <w:rFonts w:eastAsiaTheme="minorEastAsia"/>
          <w:szCs w:val="26"/>
          <w:vertAlign w:val="subscript"/>
        </w:rPr>
        <w:t>t</w:t>
      </w:r>
      <w:r w:rsidR="003E0A0A" w:rsidRPr="00997D56">
        <w:rPr>
          <w:rFonts w:eastAsiaTheme="minorEastAsia"/>
          <w:szCs w:val="26"/>
        </w:rPr>
        <w:t xml:space="preserve"> = </w:t>
      </w:r>
      <w:r w:rsidR="006115ED" w:rsidRPr="00997D56">
        <w:rPr>
          <w:rFonts w:eastAsiaTheme="minorEastAsia"/>
          <w:szCs w:val="26"/>
        </w:rPr>
        <w:t>f</w:t>
      </w:r>
      <w:r w:rsidR="00B6753F" w:rsidRPr="00997D56">
        <w:rPr>
          <w:rFonts w:eastAsiaTheme="minorEastAsia"/>
          <w:szCs w:val="26"/>
          <w:vertAlign w:val="subscript"/>
        </w:rPr>
        <w:t>t</w:t>
      </w:r>
      <w:r w:rsidR="006115ED" w:rsidRPr="00997D56">
        <w:rPr>
          <w:rFonts w:eastAsiaTheme="minorEastAsia" w:cs="Times New Roman"/>
          <w:szCs w:val="26"/>
        </w:rPr>
        <w:t xml:space="preserve"> ο s</w:t>
      </w:r>
      <w:r w:rsidR="006115ED" w:rsidRPr="00997D56">
        <w:rPr>
          <w:rFonts w:eastAsiaTheme="minorEastAsia" w:cs="Times New Roman"/>
          <w:szCs w:val="26"/>
          <w:vertAlign w:val="subscript"/>
        </w:rPr>
        <w:t xml:space="preserve">t-1 </w:t>
      </w:r>
      <w:r w:rsidR="006115ED" w:rsidRPr="00997D56">
        <w:rPr>
          <w:rFonts w:eastAsiaTheme="minorEastAsia" w:cs="Times New Roman"/>
          <w:szCs w:val="26"/>
        </w:rPr>
        <w:t>+ i</w:t>
      </w:r>
      <w:r w:rsidR="006115ED" w:rsidRPr="00997D56">
        <w:rPr>
          <w:rFonts w:eastAsiaTheme="minorEastAsia" w:cs="Times New Roman"/>
          <w:szCs w:val="26"/>
          <w:vertAlign w:val="subscript"/>
        </w:rPr>
        <w:t>t</w:t>
      </w:r>
      <w:r w:rsidR="006115ED" w:rsidRPr="00997D56">
        <w:rPr>
          <w:rFonts w:eastAsiaTheme="minorEastAsia" w:cs="Times New Roman"/>
          <w:szCs w:val="26"/>
        </w:rPr>
        <w:t xml:space="preserve"> ο </w:t>
      </w:r>
      <m:oMath>
        <m:acc>
          <m:accPr>
            <m:chr m:val="̃"/>
            <m:ctrlPr>
              <w:rPr>
                <w:rFonts w:ascii="Cambria Math" w:hAnsi="Cambria Math"/>
                <w:szCs w:val="26"/>
              </w:rPr>
            </m:ctrlPr>
          </m:accPr>
          <m:e>
            <m:r>
              <m:rPr>
                <m:sty m:val="p"/>
              </m:rPr>
              <w:rPr>
                <w:rFonts w:ascii="Cambria Math" w:hAnsi="Cambria Math"/>
                <w:szCs w:val="26"/>
              </w:rPr>
              <m:t>s</m:t>
            </m:r>
          </m:e>
        </m:acc>
      </m:oMath>
      <w:r w:rsidR="006115ED" w:rsidRPr="00997D56">
        <w:rPr>
          <w:rFonts w:eastAsiaTheme="minorEastAsia"/>
          <w:szCs w:val="26"/>
          <w:vertAlign w:val="subscript"/>
        </w:rPr>
        <w:t>t</w:t>
      </w:r>
    </w:p>
    <w:p w14:paraId="5F676F03" w14:textId="54FB99A5" w:rsidR="00BC5C44" w:rsidRPr="00997D56" w:rsidRDefault="00BC5C44" w:rsidP="00E04FAA">
      <w:pPr>
        <w:pStyle w:val="ListParagraph"/>
        <w:numPr>
          <w:ilvl w:val="0"/>
          <w:numId w:val="16"/>
        </w:numPr>
        <w:rPr>
          <w:rFonts w:eastAsiaTheme="minorEastAsia"/>
          <w:szCs w:val="26"/>
        </w:rPr>
      </w:pPr>
      <w:r w:rsidRPr="00997D56">
        <w:rPr>
          <w:rFonts w:eastAsiaTheme="minorEastAsia"/>
          <w:szCs w:val="26"/>
        </w:rPr>
        <w:t>Cuối cùng, giá trị đầu ra h</w:t>
      </w:r>
      <w:r w:rsidRPr="00997D56">
        <w:rPr>
          <w:rFonts w:eastAsiaTheme="minorEastAsia"/>
          <w:szCs w:val="26"/>
          <w:vertAlign w:val="subscript"/>
        </w:rPr>
        <w:t>t</w:t>
      </w:r>
      <w:r w:rsidRPr="00997D56">
        <w:rPr>
          <w:rFonts w:eastAsiaTheme="minorEastAsia"/>
          <w:szCs w:val="26"/>
        </w:rPr>
        <w:t xml:space="preserve"> của LSTM</w:t>
      </w:r>
      <w:r w:rsidR="00C532BE" w:rsidRPr="00997D56">
        <w:rPr>
          <w:rFonts w:eastAsiaTheme="minorEastAsia"/>
          <w:szCs w:val="26"/>
        </w:rPr>
        <w:t xml:space="preserve"> được tính toán dựa trên 2 phương trình như sau</w:t>
      </w:r>
      <w:r w:rsidR="00482B64" w:rsidRPr="00997D56">
        <w:rPr>
          <w:rFonts w:eastAsiaTheme="minorEastAsia"/>
          <w:szCs w:val="26"/>
        </w:rPr>
        <w:t>:</w:t>
      </w:r>
    </w:p>
    <w:p w14:paraId="2FCC682B" w14:textId="14124B55" w:rsidR="00482B64" w:rsidRPr="00997D56" w:rsidRDefault="007303D6" w:rsidP="00E04FAA">
      <w:pPr>
        <w:pStyle w:val="ListParagraph"/>
        <w:jc w:val="center"/>
        <w:rPr>
          <w:rFonts w:eastAsiaTheme="minorEastAsia"/>
          <w:szCs w:val="26"/>
        </w:rPr>
      </w:pPr>
      <w:r w:rsidRPr="00997D56">
        <w:rPr>
          <w:rFonts w:eastAsiaTheme="minorEastAsia" w:cs="Times New Roman"/>
          <w:szCs w:val="26"/>
        </w:rPr>
        <w:t>ο</w:t>
      </w:r>
      <w:r w:rsidRPr="00997D56">
        <w:rPr>
          <w:rFonts w:eastAsiaTheme="minorEastAsia" w:cs="Times New Roman"/>
          <w:szCs w:val="26"/>
          <w:vertAlign w:val="subscript"/>
        </w:rPr>
        <w:t>t</w:t>
      </w:r>
      <w:r w:rsidRPr="00997D56">
        <w:rPr>
          <w:rFonts w:eastAsiaTheme="minorEastAsia" w:cs="Times New Roman"/>
          <w:szCs w:val="26"/>
        </w:rPr>
        <w:t xml:space="preserve"> = σ (W</w:t>
      </w:r>
      <w:r w:rsidRPr="00997D56">
        <w:rPr>
          <w:rFonts w:eastAsiaTheme="minorEastAsia" w:cs="Times New Roman"/>
          <w:szCs w:val="26"/>
          <w:vertAlign w:val="subscript"/>
        </w:rPr>
        <w:t>o,x</w:t>
      </w:r>
      <w:r w:rsidRPr="00997D56">
        <w:rPr>
          <w:rFonts w:eastAsiaTheme="minorEastAsia" w:cs="Times New Roman"/>
          <w:szCs w:val="26"/>
        </w:rPr>
        <w:t>x</w:t>
      </w:r>
      <w:r w:rsidRPr="00997D56">
        <w:rPr>
          <w:rFonts w:eastAsiaTheme="minorEastAsia" w:cs="Times New Roman"/>
          <w:szCs w:val="26"/>
          <w:vertAlign w:val="subscript"/>
        </w:rPr>
        <w:t>t</w:t>
      </w:r>
      <w:r w:rsidRPr="00997D56">
        <w:rPr>
          <w:rFonts w:eastAsiaTheme="minorEastAsia" w:cs="Times New Roman"/>
          <w:szCs w:val="26"/>
        </w:rPr>
        <w:t xml:space="preserve"> + W</w:t>
      </w:r>
      <w:r w:rsidRPr="00997D56">
        <w:rPr>
          <w:rFonts w:eastAsiaTheme="minorEastAsia" w:cs="Times New Roman"/>
          <w:szCs w:val="26"/>
          <w:vertAlign w:val="subscript"/>
        </w:rPr>
        <w:t>o,h</w:t>
      </w:r>
      <w:r w:rsidRPr="00997D56">
        <w:rPr>
          <w:rFonts w:eastAsiaTheme="minorEastAsia" w:cs="Times New Roman"/>
          <w:szCs w:val="26"/>
        </w:rPr>
        <w:t>h</w:t>
      </w:r>
      <w:r w:rsidRPr="00997D56">
        <w:rPr>
          <w:rFonts w:eastAsiaTheme="minorEastAsia" w:cs="Times New Roman"/>
          <w:szCs w:val="26"/>
          <w:vertAlign w:val="subscript"/>
        </w:rPr>
        <w:t>t-1</w:t>
      </w:r>
      <w:r w:rsidRPr="00997D56">
        <w:rPr>
          <w:rFonts w:eastAsiaTheme="minorEastAsia" w:cs="Times New Roman"/>
          <w:szCs w:val="26"/>
        </w:rPr>
        <w:t xml:space="preserve"> + b</w:t>
      </w:r>
      <w:r w:rsidRPr="00997D56">
        <w:rPr>
          <w:rFonts w:eastAsiaTheme="minorEastAsia" w:cs="Times New Roman"/>
          <w:szCs w:val="26"/>
          <w:vertAlign w:val="subscript"/>
        </w:rPr>
        <w:t>o</w:t>
      </w:r>
      <w:r w:rsidRPr="00997D56">
        <w:rPr>
          <w:rFonts w:eastAsiaTheme="minorEastAsia" w:cs="Times New Roman"/>
          <w:szCs w:val="26"/>
        </w:rPr>
        <w:t>)</w:t>
      </w:r>
    </w:p>
    <w:p w14:paraId="7352209D" w14:textId="5117D480" w:rsidR="007303D6" w:rsidRPr="00997D56" w:rsidRDefault="007303D6" w:rsidP="00E04FAA">
      <w:pPr>
        <w:pStyle w:val="ListParagraph"/>
        <w:jc w:val="center"/>
        <w:rPr>
          <w:rFonts w:eastAsiaTheme="minorEastAsia" w:cs="Times New Roman"/>
          <w:szCs w:val="26"/>
        </w:rPr>
      </w:pPr>
      <w:r w:rsidRPr="00997D56">
        <w:rPr>
          <w:rFonts w:eastAsiaTheme="minorEastAsia" w:cs="Times New Roman"/>
          <w:szCs w:val="26"/>
        </w:rPr>
        <w:t>h</w:t>
      </w:r>
      <w:r w:rsidRPr="00997D56">
        <w:rPr>
          <w:rFonts w:eastAsiaTheme="minorEastAsia" w:cs="Times New Roman"/>
          <w:szCs w:val="26"/>
          <w:vertAlign w:val="subscript"/>
        </w:rPr>
        <w:t>t</w:t>
      </w:r>
      <w:r w:rsidRPr="00997D56">
        <w:rPr>
          <w:rFonts w:eastAsiaTheme="minorEastAsia" w:cs="Times New Roman"/>
          <w:szCs w:val="26"/>
        </w:rPr>
        <w:t xml:space="preserve"> = ο</w:t>
      </w:r>
      <w:r w:rsidRPr="00997D56">
        <w:rPr>
          <w:rFonts w:eastAsiaTheme="minorEastAsia" w:cs="Times New Roman"/>
          <w:szCs w:val="26"/>
          <w:vertAlign w:val="subscript"/>
        </w:rPr>
        <w:t xml:space="preserve">t </w:t>
      </w:r>
      <w:r w:rsidR="005C5285" w:rsidRPr="00997D56">
        <w:rPr>
          <w:rFonts w:eastAsiaTheme="minorEastAsia" w:cs="Times New Roman"/>
          <w:szCs w:val="26"/>
          <w:vertAlign w:val="subscript"/>
        </w:rPr>
        <w:t xml:space="preserve"> </w:t>
      </w:r>
      <w:r w:rsidRPr="00997D56">
        <w:rPr>
          <w:rFonts w:eastAsiaTheme="minorEastAsia" w:cs="Times New Roman"/>
          <w:szCs w:val="26"/>
        </w:rPr>
        <w:t>ο</w:t>
      </w:r>
      <w:r w:rsidR="005C5285" w:rsidRPr="00997D56">
        <w:rPr>
          <w:rFonts w:eastAsiaTheme="minorEastAsia" w:cs="Times New Roman"/>
          <w:szCs w:val="26"/>
        </w:rPr>
        <w:t xml:space="preserve"> tanh (s</w:t>
      </w:r>
      <w:r w:rsidR="005C5285" w:rsidRPr="00997D56">
        <w:rPr>
          <w:rFonts w:eastAsiaTheme="minorEastAsia" w:cs="Times New Roman"/>
          <w:szCs w:val="26"/>
          <w:vertAlign w:val="subscript"/>
        </w:rPr>
        <w:t>t</w:t>
      </w:r>
      <w:r w:rsidR="005C5285" w:rsidRPr="00997D56">
        <w:rPr>
          <w:rFonts w:eastAsiaTheme="minorEastAsia" w:cs="Times New Roman"/>
          <w:szCs w:val="26"/>
        </w:rPr>
        <w:t>)</w:t>
      </w:r>
    </w:p>
    <w:p w14:paraId="341BCD07" w14:textId="0DDA68C1" w:rsidR="00887B76" w:rsidRPr="00997D56" w:rsidRDefault="00887B76" w:rsidP="00E04FAA">
      <w:pPr>
        <w:pStyle w:val="ListParagraph"/>
        <w:rPr>
          <w:rFonts w:eastAsiaTheme="minorEastAsia"/>
          <w:szCs w:val="26"/>
        </w:rPr>
      </w:pPr>
      <w:r w:rsidRPr="00997D56">
        <w:rPr>
          <w:rFonts w:eastAsiaTheme="minorEastAsia" w:cs="Times New Roman"/>
          <w:szCs w:val="26"/>
        </w:rPr>
        <w:t>Trong đó:</w:t>
      </w:r>
    </w:p>
    <w:p w14:paraId="1BA0FE71" w14:textId="77777777" w:rsidR="00DA4A84" w:rsidRPr="00997D56" w:rsidRDefault="009E34E8" w:rsidP="00BF1A09">
      <w:pPr>
        <w:ind w:left="1701"/>
        <w:rPr>
          <w:rFonts w:eastAsiaTheme="minorEastAsia" w:cs="Times New Roman"/>
          <w:szCs w:val="26"/>
        </w:rPr>
      </w:pPr>
      <w:r w:rsidRPr="00997D56">
        <w:rPr>
          <w:rFonts w:eastAsiaTheme="minorEastAsia" w:cs="Times New Roman"/>
          <w:szCs w:val="26"/>
        </w:rPr>
        <w:t>s</w:t>
      </w:r>
      <w:r w:rsidRPr="00997D56">
        <w:rPr>
          <w:rFonts w:eastAsiaTheme="minorEastAsia" w:cs="Times New Roman"/>
          <w:szCs w:val="26"/>
          <w:vertAlign w:val="subscript"/>
        </w:rPr>
        <w:t>t</w:t>
      </w:r>
      <w:r w:rsidRPr="00997D56">
        <w:rPr>
          <w:rFonts w:eastAsiaTheme="minorEastAsia" w:cs="Times New Roman"/>
          <w:szCs w:val="26"/>
        </w:rPr>
        <w:t xml:space="preserve"> là</w:t>
      </w:r>
      <w:r w:rsidR="00DA4A84" w:rsidRPr="00997D56">
        <w:rPr>
          <w:rFonts w:eastAsiaTheme="minorEastAsia" w:cs="Times New Roman"/>
          <w:szCs w:val="26"/>
        </w:rPr>
        <w:t xml:space="preserve"> cell internal state.</w:t>
      </w:r>
    </w:p>
    <w:p w14:paraId="5F6D862F" w14:textId="6018D297" w:rsidR="00C206D7" w:rsidRPr="00997D56" w:rsidRDefault="009F236A" w:rsidP="00BF1A09">
      <w:pPr>
        <w:ind w:left="1701"/>
        <w:rPr>
          <w:rFonts w:eastAsiaTheme="minorEastAsia" w:cs="Times New Roman"/>
          <w:szCs w:val="26"/>
        </w:rPr>
      </w:pPr>
      <w:r w:rsidRPr="00997D56">
        <w:rPr>
          <w:rFonts w:eastAsiaTheme="minorEastAsia" w:cs="Times New Roman"/>
          <w:szCs w:val="26"/>
        </w:rPr>
        <w:t>f</w:t>
      </w:r>
      <w:r w:rsidR="00C206D7" w:rsidRPr="00997D56">
        <w:rPr>
          <w:rFonts w:eastAsiaTheme="minorEastAsia" w:cs="Times New Roman"/>
          <w:szCs w:val="26"/>
          <w:vertAlign w:val="subscript"/>
        </w:rPr>
        <w:t>t</w:t>
      </w:r>
      <w:r w:rsidR="00C206D7" w:rsidRPr="00997D56">
        <w:rPr>
          <w:rFonts w:eastAsiaTheme="minorEastAsia" w:cs="Times New Roman"/>
          <w:szCs w:val="26"/>
        </w:rPr>
        <w:t xml:space="preserve"> là forget gate.</w:t>
      </w:r>
    </w:p>
    <w:p w14:paraId="7119E666" w14:textId="71D8DD5F" w:rsidR="00C206D7" w:rsidRPr="00997D56" w:rsidRDefault="009F236A" w:rsidP="00BF1A09">
      <w:pPr>
        <w:ind w:left="1701"/>
        <w:rPr>
          <w:rFonts w:eastAsiaTheme="minorEastAsia" w:cs="Times New Roman"/>
          <w:szCs w:val="26"/>
        </w:rPr>
      </w:pPr>
      <w:r w:rsidRPr="00997D56">
        <w:rPr>
          <w:rFonts w:eastAsiaTheme="minorEastAsia" w:cs="Times New Roman"/>
          <w:szCs w:val="26"/>
        </w:rPr>
        <w:t>i</w:t>
      </w:r>
      <w:r w:rsidR="00C206D7" w:rsidRPr="00997D56">
        <w:rPr>
          <w:rFonts w:eastAsiaTheme="minorEastAsia" w:cs="Times New Roman"/>
          <w:szCs w:val="26"/>
          <w:vertAlign w:val="subscript"/>
        </w:rPr>
        <w:t>t</w:t>
      </w:r>
      <w:r w:rsidR="00C206D7" w:rsidRPr="00997D56">
        <w:rPr>
          <w:rFonts w:eastAsiaTheme="minorEastAsia" w:cs="Times New Roman"/>
          <w:szCs w:val="26"/>
        </w:rPr>
        <w:t xml:space="preserve"> là input gate.</w:t>
      </w:r>
    </w:p>
    <w:p w14:paraId="14D13CE5" w14:textId="2F6A5515" w:rsidR="00D50A7E" w:rsidRPr="00997D56" w:rsidRDefault="009F236A" w:rsidP="00BF1A09">
      <w:pPr>
        <w:ind w:left="1701"/>
        <w:rPr>
          <w:rFonts w:eastAsiaTheme="minorEastAsia" w:cs="Times New Roman"/>
          <w:szCs w:val="26"/>
        </w:rPr>
      </w:pPr>
      <w:r w:rsidRPr="00997D56">
        <w:rPr>
          <w:rFonts w:eastAsiaTheme="minorEastAsia" w:cs="Times New Roman"/>
          <w:szCs w:val="26"/>
        </w:rPr>
        <w:t>o</w:t>
      </w:r>
      <w:r w:rsidR="00C206D7" w:rsidRPr="00997D56">
        <w:rPr>
          <w:rFonts w:eastAsiaTheme="minorEastAsia" w:cs="Times New Roman"/>
          <w:szCs w:val="26"/>
          <w:vertAlign w:val="subscript"/>
        </w:rPr>
        <w:t>t</w:t>
      </w:r>
      <w:r w:rsidR="00C206D7" w:rsidRPr="00997D56">
        <w:rPr>
          <w:rFonts w:eastAsiaTheme="minorEastAsia" w:cs="Times New Roman"/>
          <w:szCs w:val="26"/>
        </w:rPr>
        <w:t xml:space="preserve"> là output gate.</w:t>
      </w:r>
    </w:p>
    <w:p w14:paraId="2D99E3B5" w14:textId="485B93D3" w:rsidR="00D50A7E" w:rsidRPr="00997D56" w:rsidRDefault="009F236A" w:rsidP="00BF1A09">
      <w:pPr>
        <w:ind w:left="1701"/>
        <w:rPr>
          <w:rFonts w:eastAsiaTheme="minorEastAsia" w:cs="Times New Roman"/>
          <w:szCs w:val="26"/>
        </w:rPr>
      </w:pPr>
      <w:r w:rsidRPr="00997D56">
        <w:rPr>
          <w:rFonts w:eastAsiaTheme="minorEastAsia" w:cs="Times New Roman"/>
          <w:szCs w:val="26"/>
        </w:rPr>
        <w:t>x</w:t>
      </w:r>
      <w:r w:rsidR="00D50A7E" w:rsidRPr="00997D56">
        <w:rPr>
          <w:rFonts w:eastAsiaTheme="minorEastAsia" w:cs="Times New Roman"/>
          <w:szCs w:val="26"/>
          <w:vertAlign w:val="subscript"/>
        </w:rPr>
        <w:t>t</w:t>
      </w:r>
      <w:r w:rsidR="00D50A7E" w:rsidRPr="00997D56">
        <w:rPr>
          <w:rFonts w:eastAsiaTheme="minorEastAsia" w:cs="Times New Roman"/>
          <w:szCs w:val="26"/>
        </w:rPr>
        <w:t xml:space="preserve"> là vecto đầu vào tại mỗi bước thời gian t.</w:t>
      </w:r>
    </w:p>
    <w:p w14:paraId="3B292E69" w14:textId="77777777" w:rsidR="001C5FFA" w:rsidRPr="00997D56" w:rsidRDefault="001C5FFA" w:rsidP="00BF1A09">
      <w:pPr>
        <w:ind w:left="1701"/>
        <w:rPr>
          <w:rFonts w:eastAsiaTheme="minorEastAsia" w:cs="Times New Roman"/>
          <w:szCs w:val="26"/>
        </w:rPr>
      </w:pPr>
      <w:r w:rsidRPr="00997D56">
        <w:rPr>
          <w:rFonts w:eastAsiaTheme="minorEastAsia" w:cs="Times New Roman"/>
          <w:szCs w:val="26"/>
        </w:rPr>
        <w:t>W là các ma trận trọng số trong mỗi tế bào LSTM.</w:t>
      </w:r>
    </w:p>
    <w:p w14:paraId="13EFDD4B" w14:textId="6FBC5B34" w:rsidR="009D097C" w:rsidRPr="00997D56" w:rsidRDefault="009F236A" w:rsidP="00BF1A09">
      <w:pPr>
        <w:ind w:left="1701"/>
        <w:rPr>
          <w:rFonts w:eastAsiaTheme="minorEastAsia" w:cs="Times New Roman"/>
          <w:szCs w:val="26"/>
        </w:rPr>
      </w:pPr>
      <w:r w:rsidRPr="00997D56">
        <w:rPr>
          <w:rFonts w:eastAsiaTheme="minorEastAsia" w:cs="Times New Roman"/>
          <w:szCs w:val="26"/>
        </w:rPr>
        <w:t>b</w:t>
      </w:r>
      <w:r w:rsidR="00304B89" w:rsidRPr="00997D56">
        <w:rPr>
          <w:rFonts w:eastAsiaTheme="minorEastAsia" w:cs="Times New Roman"/>
          <w:szCs w:val="26"/>
        </w:rPr>
        <w:t xml:space="preserve"> là các vecto bias.</w:t>
      </w:r>
    </w:p>
    <w:p w14:paraId="5FBDCAE7" w14:textId="4577EC2A" w:rsidR="009E34E8" w:rsidRPr="00997D56" w:rsidRDefault="002407FF" w:rsidP="00BF1A09">
      <w:pPr>
        <w:ind w:left="1701"/>
        <w:rPr>
          <w:rFonts w:eastAsiaTheme="minorEastAsia" w:cs="Times New Roman"/>
          <w:szCs w:val="26"/>
        </w:rPr>
      </w:pPr>
      <m:oMath>
        <m:acc>
          <m:accPr>
            <m:chr m:val="̃"/>
            <m:ctrlPr>
              <w:rPr>
                <w:rFonts w:ascii="Cambria Math" w:hAnsi="Cambria Math"/>
                <w:szCs w:val="26"/>
              </w:rPr>
            </m:ctrlPr>
          </m:accPr>
          <m:e>
            <m:r>
              <m:rPr>
                <m:sty m:val="p"/>
              </m:rPr>
              <w:rPr>
                <w:rFonts w:ascii="Cambria Math" w:hAnsi="Cambria Math"/>
                <w:szCs w:val="26"/>
              </w:rPr>
              <m:t>s</m:t>
            </m:r>
          </m:e>
        </m:acc>
      </m:oMath>
      <w:r w:rsidR="009D097C" w:rsidRPr="00997D56">
        <w:rPr>
          <w:rFonts w:eastAsiaTheme="minorEastAsia"/>
          <w:szCs w:val="26"/>
          <w:vertAlign w:val="subscript"/>
        </w:rPr>
        <w:t xml:space="preserve">t </w:t>
      </w:r>
      <w:r w:rsidR="009D097C" w:rsidRPr="00997D56">
        <w:rPr>
          <w:rFonts w:eastAsiaTheme="minorEastAsia"/>
          <w:szCs w:val="26"/>
        </w:rPr>
        <w:t>là candidate value.</w:t>
      </w:r>
    </w:p>
    <w:p w14:paraId="24E27DF5" w14:textId="74BB033B" w:rsidR="009F236A" w:rsidRPr="00997D56" w:rsidRDefault="009F236A" w:rsidP="00BF1A09">
      <w:pPr>
        <w:ind w:left="1701"/>
        <w:rPr>
          <w:rFonts w:eastAsiaTheme="minorEastAsia" w:cs="Times New Roman"/>
          <w:szCs w:val="26"/>
        </w:rPr>
      </w:pPr>
      <w:bookmarkStart w:id="63" w:name="_Toc135132746"/>
      <w:r w:rsidRPr="00997D56">
        <w:rPr>
          <w:rFonts w:eastAsiaTheme="minorEastAsia"/>
          <w:szCs w:val="26"/>
        </w:rPr>
        <w:t>h</w:t>
      </w:r>
      <w:r w:rsidRPr="00997D56">
        <w:rPr>
          <w:rFonts w:eastAsiaTheme="minorEastAsia"/>
          <w:szCs w:val="26"/>
          <w:vertAlign w:val="subscript"/>
        </w:rPr>
        <w:t xml:space="preserve">t </w:t>
      </w:r>
      <w:r w:rsidRPr="00997D56">
        <w:rPr>
          <w:rFonts w:eastAsiaTheme="minorEastAsia"/>
          <w:szCs w:val="26"/>
        </w:rPr>
        <w:t>là giá trị đầu ra của LSTM.</w:t>
      </w:r>
    </w:p>
    <w:p w14:paraId="418FC192" w14:textId="1F273402" w:rsidR="00885633" w:rsidRPr="00997D56" w:rsidRDefault="00885633" w:rsidP="00E04FAA">
      <w:pPr>
        <w:pStyle w:val="Heading2"/>
        <w:rPr>
          <w:szCs w:val="26"/>
        </w:rPr>
      </w:pPr>
      <w:bookmarkStart w:id="64" w:name="_Toc138175841"/>
      <w:r w:rsidRPr="00997D56">
        <w:rPr>
          <w:szCs w:val="26"/>
        </w:rPr>
        <w:t>Random Forest Regression</w:t>
      </w:r>
      <w:bookmarkEnd w:id="63"/>
      <w:bookmarkEnd w:id="64"/>
    </w:p>
    <w:p w14:paraId="4301E3DE" w14:textId="61E7453E" w:rsidR="00885633" w:rsidRPr="00B81438" w:rsidRDefault="00885633" w:rsidP="00FF4C7F">
      <w:pPr>
        <w:pStyle w:val="NormalWeb"/>
        <w:shd w:val="clear" w:color="auto" w:fill="FFFFFF"/>
        <w:spacing w:before="0" w:beforeAutospacing="0" w:after="0" w:afterAutospacing="0" w:line="360" w:lineRule="auto"/>
        <w:ind w:firstLine="567"/>
        <w:jc w:val="both"/>
        <w:rPr>
          <w:sz w:val="26"/>
          <w:szCs w:val="26"/>
        </w:rPr>
      </w:pPr>
      <w:r w:rsidRPr="00B81438">
        <w:rPr>
          <w:sz w:val="26"/>
          <w:szCs w:val="26"/>
        </w:rPr>
        <w:t xml:space="preserve">Thuật toán cây quyết định là thuật toán học máy cơ bản được sử dụng phổ biến trong cả bài toán phân loại và dự báo hồi quy. Ý tưởng chính của thuật toán là xây dựng một cây </w:t>
      </w:r>
      <w:r w:rsidRPr="00B81438">
        <w:rPr>
          <w:sz w:val="26"/>
          <w:szCs w:val="26"/>
        </w:rPr>
        <w:lastRenderedPageBreak/>
        <w:t>quyết định với mỗi nút trừ nút lá sẽ có nhánh con tương ứng trường hợp xảy ra được sử dụng để phân loại dữ liệu đầu vào và đưa ra kết quả dự đoán từ giá trị của nút lá. Tùy vào từng loại bài toán và dạng dữ liệu sẽ có những cách xây dựng cây riêng biệt hơn. Với ý tưởng xây dựng cây như thế, nếu không có biện pháp hạn chế số nhánh hoặc độ sâu của cây quyết định, có khả năng cao gây tình trạng overfitting do lúc này các nút lá đều chỉ chứa dữ liệu của một lớp duy nhất</w:t>
      </w:r>
      <w:r w:rsidR="00CD43D0" w:rsidRPr="00B81438">
        <w:rPr>
          <w:sz w:val="26"/>
          <w:szCs w:val="26"/>
        </w:rPr>
        <w:fldChar w:fldCharType="begin"/>
      </w:r>
      <w:r w:rsidR="00CD43D0" w:rsidRPr="00B81438">
        <w:rPr>
          <w:sz w:val="26"/>
          <w:szCs w:val="26"/>
        </w:rPr>
        <w:instrText xml:space="preserve"> ADDIN ZOTERO_ITEM CSL_CITATION {"citationID":"hBudS1ZL","properties":{"formattedCitation":"[20]","plainCitation":"[20]","noteIndex":0},"citationItems":[{"id":74,"uris":["http://zotero.org/users/11272034/items/MQWVJXWT"],"itemData":{"id":74,"type":"article-journal","container-title":"IJARCCE","DOI":"10.17148/IJARCCE.2015.4142","journalAbbreviation":"IJARCCE","page":"196-199","source":"ResearchGate","title":"A Comparative Study on Decision Tree and Random Forest Using R Tool","author":[{"family":"T R","given":"Prajwala"}],"issued":{"date-parts":[["2015",1,30]]}}}],"schema":"https://github.com/citation-style-language/schema/raw/master/csl-citation.json"} </w:instrText>
      </w:r>
      <w:r w:rsidR="00CD43D0" w:rsidRPr="00B81438">
        <w:rPr>
          <w:sz w:val="26"/>
          <w:szCs w:val="26"/>
        </w:rPr>
        <w:fldChar w:fldCharType="separate"/>
      </w:r>
      <w:r w:rsidR="00CD43D0" w:rsidRPr="00B81438">
        <w:rPr>
          <w:sz w:val="26"/>
          <w:szCs w:val="26"/>
        </w:rPr>
        <w:t>[2</w:t>
      </w:r>
      <w:r w:rsidR="0014143E">
        <w:rPr>
          <w:sz w:val="26"/>
          <w:szCs w:val="26"/>
        </w:rPr>
        <w:t>3</w:t>
      </w:r>
      <w:r w:rsidR="00CD43D0" w:rsidRPr="00B81438">
        <w:rPr>
          <w:sz w:val="26"/>
          <w:szCs w:val="26"/>
        </w:rPr>
        <w:t>]</w:t>
      </w:r>
      <w:r w:rsidR="00CD43D0" w:rsidRPr="00B81438">
        <w:rPr>
          <w:sz w:val="26"/>
          <w:szCs w:val="26"/>
        </w:rPr>
        <w:fldChar w:fldCharType="end"/>
      </w:r>
      <w:r w:rsidRPr="00B81438">
        <w:rPr>
          <w:sz w:val="26"/>
          <w:szCs w:val="26"/>
        </w:rPr>
        <w:t>.</w:t>
      </w:r>
    </w:p>
    <w:p w14:paraId="3A8F8FB8" w14:textId="29834C25" w:rsidR="00885633" w:rsidRPr="00B81438" w:rsidRDefault="00885633" w:rsidP="00FF4C7F">
      <w:pPr>
        <w:pStyle w:val="NormalWeb"/>
        <w:shd w:val="clear" w:color="auto" w:fill="FFFFFF"/>
        <w:spacing w:before="0" w:beforeAutospacing="0" w:after="0" w:afterAutospacing="0" w:line="360" w:lineRule="auto"/>
        <w:ind w:firstLine="567"/>
        <w:jc w:val="both"/>
        <w:rPr>
          <w:sz w:val="26"/>
          <w:szCs w:val="26"/>
        </w:rPr>
      </w:pPr>
      <w:r w:rsidRPr="00B81438">
        <w:rPr>
          <w:sz w:val="26"/>
          <w:szCs w:val="26"/>
        </w:rPr>
        <w:t xml:space="preserve">Thuật toán Random Forest là thuật toán dựa trên thuật toán cây quyết định, nhằm khắc phục tình trạng overfitting của thuật toán cây quyết định nên thuật toán Random </w:t>
      </w:r>
      <w:r w:rsidR="001C78A0" w:rsidRPr="00B81438">
        <w:rPr>
          <w:sz w:val="26"/>
          <w:szCs w:val="26"/>
        </w:rPr>
        <w:t>Forest</w:t>
      </w:r>
      <w:r w:rsidRPr="00B81438">
        <w:rPr>
          <w:sz w:val="26"/>
          <w:szCs w:val="26"/>
        </w:rPr>
        <w:t xml:space="preserve"> được xây dựng gồm nhiều cây quyết định mà tại đó mỗi cây đều được xây dựng một cách ngẫu nhiên.</w:t>
      </w:r>
    </w:p>
    <w:p w14:paraId="3089580B" w14:textId="77777777" w:rsidR="00885633" w:rsidRPr="00B81438" w:rsidRDefault="00885633" w:rsidP="00FF4C7F">
      <w:pPr>
        <w:pStyle w:val="NormalWeb"/>
        <w:shd w:val="clear" w:color="auto" w:fill="FFFFFF"/>
        <w:spacing w:before="0" w:beforeAutospacing="0" w:after="0" w:afterAutospacing="0" w:line="360" w:lineRule="auto"/>
        <w:ind w:firstLine="567"/>
        <w:jc w:val="both"/>
        <w:rPr>
          <w:sz w:val="26"/>
          <w:szCs w:val="26"/>
        </w:rPr>
      </w:pPr>
      <w:r w:rsidRPr="00B81438">
        <w:rPr>
          <w:sz w:val="26"/>
          <w:szCs w:val="26"/>
        </w:rPr>
        <w:t>Mô hình được xây dựng như sau:</w:t>
      </w:r>
    </w:p>
    <w:p w14:paraId="20035B71" w14:textId="4768D011" w:rsidR="00885633" w:rsidRPr="00B81438" w:rsidRDefault="00885633" w:rsidP="00FF4C7F">
      <w:pPr>
        <w:pStyle w:val="NormalWeb"/>
        <w:numPr>
          <w:ilvl w:val="0"/>
          <w:numId w:val="7"/>
        </w:numPr>
        <w:shd w:val="clear" w:color="auto" w:fill="FFFFFF"/>
        <w:spacing w:before="0" w:beforeAutospacing="0" w:after="0" w:afterAutospacing="0" w:line="360" w:lineRule="auto"/>
        <w:ind w:firstLine="284"/>
        <w:jc w:val="both"/>
        <w:rPr>
          <w:sz w:val="26"/>
          <w:szCs w:val="26"/>
        </w:rPr>
      </w:pPr>
      <w:r w:rsidRPr="00B81438">
        <w:rPr>
          <w:sz w:val="26"/>
          <w:szCs w:val="26"/>
        </w:rPr>
        <w:t xml:space="preserve">Lấy ngẫu nhiên n dữ liệu </w:t>
      </w:r>
      <w:r w:rsidR="00BF6E95" w:rsidRPr="00B81438">
        <w:rPr>
          <w:sz w:val="26"/>
          <w:szCs w:val="26"/>
        </w:rPr>
        <w:t xml:space="preserve">và k thuộc tính </w:t>
      </w:r>
      <w:r w:rsidRPr="00B81438">
        <w:rPr>
          <w:sz w:val="26"/>
          <w:szCs w:val="26"/>
        </w:rPr>
        <w:t>từ bộ dữ liệu với kĩ thuật Bootstrapping, tức dữ liệu được lấy sử dụng sẽ được trả lại bộ dữ liệu ban đầu và có thể tiếp tục được chọn ở các lần lựa chọn tiếp theo một cách ngẫu nhiên. Sau khi lấy đủ n dữ liệu sẽ có thể tồn tại những dữ liệu trùng lặp.</w:t>
      </w:r>
    </w:p>
    <w:p w14:paraId="3BD7AF6E" w14:textId="540CB8C6" w:rsidR="00885633" w:rsidRPr="00B81438" w:rsidRDefault="00885633" w:rsidP="00FF4C7F">
      <w:pPr>
        <w:pStyle w:val="NormalWeb"/>
        <w:numPr>
          <w:ilvl w:val="0"/>
          <w:numId w:val="7"/>
        </w:numPr>
        <w:shd w:val="clear" w:color="auto" w:fill="FFFFFF"/>
        <w:spacing w:before="0" w:beforeAutospacing="0" w:after="0" w:afterAutospacing="0" w:line="360" w:lineRule="auto"/>
        <w:ind w:firstLine="284"/>
        <w:jc w:val="both"/>
        <w:rPr>
          <w:sz w:val="26"/>
          <w:szCs w:val="26"/>
        </w:rPr>
      </w:pPr>
      <w:r w:rsidRPr="00B81438">
        <w:rPr>
          <w:sz w:val="26"/>
          <w:szCs w:val="26"/>
        </w:rPr>
        <w:t>Xây dựng “rừng” cây quyết định dựa trên các bộ dữ liệu ngẫu nhiên vừa chọn. Việc lựa chọn thuật toán cây quyết định để xây dựng “rừng” sẽ phụ thuộc vào từng bài toán, ở đây nhóm dự đoán trên tập dữ liệu Time series nên sẽ sử dụng các thuật toán cây quyết định có thể phục vụ bài toán hồi quy. Nhóm có tìm hiểu thì thư viện Sklearn có hỗ trợ thư viện Random Forest Regressor với cây quyết định được sử dụng là cây quyết định Cart - Classification And Regression Tree.</w:t>
      </w:r>
      <w:r w:rsidR="008E3446">
        <w:rPr>
          <w:sz w:val="26"/>
          <w:szCs w:val="26"/>
        </w:rPr>
        <w:t>[24]</w:t>
      </w:r>
    </w:p>
    <w:p w14:paraId="5C71DD56" w14:textId="77777777" w:rsidR="00885633" w:rsidRPr="00B81438" w:rsidRDefault="00885633" w:rsidP="00FF4C7F">
      <w:pPr>
        <w:pStyle w:val="NormalWeb"/>
        <w:numPr>
          <w:ilvl w:val="0"/>
          <w:numId w:val="7"/>
        </w:numPr>
        <w:shd w:val="clear" w:color="auto" w:fill="FFFFFF"/>
        <w:spacing w:before="0" w:beforeAutospacing="0" w:after="0" w:afterAutospacing="0" w:line="360" w:lineRule="auto"/>
        <w:ind w:firstLine="284"/>
        <w:jc w:val="both"/>
        <w:rPr>
          <w:sz w:val="26"/>
          <w:szCs w:val="26"/>
        </w:rPr>
      </w:pPr>
      <w:r w:rsidRPr="00B81438">
        <w:rPr>
          <w:sz w:val="26"/>
          <w:szCs w:val="26"/>
        </w:rPr>
        <w:t>Sau khi cho rừng cây thực hiện dự đoán, kết quả cuối cùng của mô hình là kết quả tổng hợp của các cây trong rừng. Đối với mô hình phân loại thì rừng cây chọn kết quả được xuất hiện nhiều nhất, tuy nhiên đang thực hiện bài toán hồi quy nên kết quả sẽ là trung bình cộng của toàn bộ các giá trị dữ đoán của các cây trong rừng.</w:t>
      </w:r>
    </w:p>
    <w:p w14:paraId="0891E8C1" w14:textId="0129025A" w:rsidR="002257EA" w:rsidRPr="00B81438" w:rsidRDefault="00885633" w:rsidP="00FF4C7F">
      <w:pPr>
        <w:pStyle w:val="NormalWeb"/>
        <w:shd w:val="clear" w:color="auto" w:fill="FFFFFF"/>
        <w:spacing w:before="0" w:beforeAutospacing="0" w:after="0" w:afterAutospacing="0" w:line="360" w:lineRule="auto"/>
        <w:ind w:firstLine="567"/>
        <w:jc w:val="both"/>
        <w:rPr>
          <w:sz w:val="26"/>
          <w:szCs w:val="26"/>
        </w:rPr>
      </w:pPr>
      <w:r w:rsidRPr="00B81438">
        <w:rPr>
          <w:sz w:val="26"/>
          <w:szCs w:val="26"/>
        </w:rPr>
        <w:t>Vì kết quả dự đoán dựa trên tổng hợp của tập hợp các cây quyết định ngẫu nhiên cả về tập dữ liệu và số lượng thuộc tính quyết định trong tập dữ liệu nên sẽ khắc phục được tình trạng overfitting</w:t>
      </w:r>
      <w:r w:rsidR="00955429" w:rsidRPr="00B81438">
        <w:rPr>
          <w:sz w:val="26"/>
          <w:szCs w:val="26"/>
        </w:rPr>
        <w:t xml:space="preserve"> </w:t>
      </w:r>
      <w:r w:rsidRPr="00B81438">
        <w:rPr>
          <w:sz w:val="26"/>
          <w:szCs w:val="26"/>
        </w:rPr>
        <w:t xml:space="preserve">(độ chính xác trên tập dữ liệu được học-trainning cao nhưng tệ với </w:t>
      </w:r>
      <w:r w:rsidRPr="00B81438">
        <w:rPr>
          <w:sz w:val="26"/>
          <w:szCs w:val="26"/>
        </w:rPr>
        <w:lastRenderedPageBreak/>
        <w:t>những dữ liệu đầu vào chưa được học) vốn thường xảy ra ở các mô hình cây quyết định nguyên bản.</w:t>
      </w:r>
    </w:p>
    <w:p w14:paraId="0BAB2BF7" w14:textId="77777777" w:rsidR="00430020" w:rsidRDefault="00430020" w:rsidP="00FF4C7F">
      <w:pPr>
        <w:pStyle w:val="NormalWeb"/>
        <w:shd w:val="clear" w:color="auto" w:fill="FFFFFF"/>
        <w:spacing w:before="0" w:beforeAutospacing="0" w:after="0" w:afterAutospacing="0" w:line="360" w:lineRule="auto"/>
        <w:ind w:firstLine="567"/>
        <w:jc w:val="both"/>
        <w:rPr>
          <w:ins w:id="65" w:author="{8913A6D8-4356-4C36-B5A1-7328802B260C}" w:date="2023-06-20T17:08:00Z"/>
          <w:sz w:val="26"/>
          <w:szCs w:val="26"/>
        </w:rPr>
      </w:pPr>
    </w:p>
    <w:p w14:paraId="20450EF9" w14:textId="50306F2C" w:rsidR="00E0478A" w:rsidRPr="00B81438" w:rsidRDefault="006B6D13" w:rsidP="00E04FAA">
      <w:pPr>
        <w:pStyle w:val="NormalWeb"/>
        <w:shd w:val="clear" w:color="auto" w:fill="FFFFFF"/>
        <w:spacing w:before="0" w:beforeAutospacing="0" w:after="0" w:afterAutospacing="0" w:line="360" w:lineRule="auto"/>
        <w:jc w:val="both"/>
        <w:rPr>
          <w:sz w:val="26"/>
          <w:szCs w:val="26"/>
        </w:rPr>
      </w:pPr>
      <w:r w:rsidRPr="00B81438">
        <w:rPr>
          <w:noProof/>
          <w:sz w:val="26"/>
          <w:szCs w:val="26"/>
        </w:rPr>
        <w:drawing>
          <wp:inline distT="0" distB="0" distL="0" distR="0" wp14:anchorId="3383A32C" wp14:editId="552DF274">
            <wp:extent cx="5943600" cy="3402330"/>
            <wp:effectExtent l="0" t="0" r="0" b="7620"/>
            <wp:docPr id="2051809287" name="Picture 205180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02330"/>
                    </a:xfrm>
                    <a:prstGeom prst="rect">
                      <a:avLst/>
                    </a:prstGeom>
                    <a:noFill/>
                    <a:ln>
                      <a:noFill/>
                    </a:ln>
                  </pic:spPr>
                </pic:pic>
              </a:graphicData>
            </a:graphic>
          </wp:inline>
        </w:drawing>
      </w:r>
    </w:p>
    <w:p w14:paraId="64582835" w14:textId="77777777" w:rsidR="00071398" w:rsidRDefault="00071398" w:rsidP="00E04FAA">
      <w:pPr>
        <w:pStyle w:val="NormalWeb"/>
        <w:shd w:val="clear" w:color="auto" w:fill="FFFFFF"/>
        <w:spacing w:before="0" w:beforeAutospacing="0" w:after="0" w:afterAutospacing="0" w:line="360" w:lineRule="auto"/>
        <w:jc w:val="both"/>
        <w:rPr>
          <w:ins w:id="66" w:author="{8913A6D8-4356-4C36-B5A1-7328802B260C}" w:date="2023-06-20T17:07:00Z"/>
          <w:sz w:val="26"/>
          <w:szCs w:val="26"/>
        </w:rPr>
      </w:pPr>
    </w:p>
    <w:p w14:paraId="3960C52C" w14:textId="19587513" w:rsidR="003E3BD5" w:rsidRPr="00997D56" w:rsidRDefault="003E3BD5" w:rsidP="007827DE">
      <w:pPr>
        <w:pStyle w:val="Caption"/>
        <w:rPr>
          <w:sz w:val="26"/>
          <w:szCs w:val="26"/>
        </w:rPr>
      </w:pPr>
      <w:bookmarkStart w:id="67" w:name="_Toc138240580"/>
      <w:r>
        <w:t xml:space="preserve">Hình </w:t>
      </w:r>
      <w:fldSimple w:instr=" STYLEREF 1 \s ">
        <w:r>
          <w:rPr>
            <w:noProof/>
          </w:rPr>
          <w:t>4</w:t>
        </w:r>
      </w:fldSimple>
      <w:r>
        <w:t>.</w:t>
      </w:r>
      <w:fldSimple w:instr=" SEQ Hình \* ARABIC \s 1 ">
        <w:r>
          <w:rPr>
            <w:noProof/>
          </w:rPr>
          <w:t>5</w:t>
        </w:r>
      </w:fldSimple>
      <w:r>
        <w:t xml:space="preserve"> Mô hình hóa mô hình Random Forest</w:t>
      </w:r>
      <w:bookmarkEnd w:id="67"/>
    </w:p>
    <w:p w14:paraId="1363E8AB" w14:textId="5F5153E3" w:rsidR="001A5581" w:rsidRDefault="000D49D7" w:rsidP="00E04FAA">
      <w:pPr>
        <w:pStyle w:val="Heading2"/>
        <w:rPr>
          <w:szCs w:val="26"/>
        </w:rPr>
      </w:pPr>
      <w:bookmarkStart w:id="68" w:name="_Toc138175842"/>
      <w:r w:rsidRPr="00997D56">
        <w:rPr>
          <w:szCs w:val="26"/>
        </w:rPr>
        <w:t>CNN_LSTM</w:t>
      </w:r>
      <w:bookmarkEnd w:id="68"/>
    </w:p>
    <w:p w14:paraId="5A62DB59" w14:textId="5A2DA76A" w:rsidR="000D7B0C" w:rsidRPr="00B81438" w:rsidRDefault="000D7B0C" w:rsidP="000D7B0C">
      <w:pPr>
        <w:ind w:firstLine="567"/>
        <w:rPr>
          <w:szCs w:val="26"/>
        </w:rPr>
      </w:pPr>
      <w:r w:rsidRPr="00B81438">
        <w:rPr>
          <w:szCs w:val="26"/>
        </w:rPr>
        <w:t>Mạng nơron tích chập (Convolutional Neural Network) là một loại mạng nơron đặc biệt để xử lý dữ liệu có cấu trúc dạng lưới-ma trận. CNN gồm hai phần chính là Convolutional layer (lớp tích chập) và pooling layer (lớp gộp</w:t>
      </w:r>
      <w:r w:rsidR="00226FAD" w:rsidRPr="00B81438">
        <w:rPr>
          <w:szCs w:val="26"/>
        </w:rPr>
        <w:t>)</w:t>
      </w:r>
      <w:r w:rsidRPr="00B81438">
        <w:rPr>
          <w:szCs w:val="26"/>
        </w:rPr>
        <w:t>. Dữ liệu đầu vào dạng chuỗi thời gian sẽ được xem như ma trận một chiều, được xử lí bởi các lớp tích chập và các hàm kích hoạt. Dữ liệu đầu ra sau đó được các lớp gộp rút trích các đặc trưng của dữ liệu. Việc kết hợp một lượng lớn các lớp giúp cho CNN có ưu thế trong việc rút trích các đặc trưng của quá khứ, tiếp tục đưa vào các lớp của mô hình LSTM nhằm huấn luyện mô</w:t>
      </w:r>
      <w:r w:rsidR="003A3682" w:rsidRPr="00B81438">
        <w:rPr>
          <w:szCs w:val="26"/>
        </w:rPr>
        <w:t xml:space="preserve"> hình. Tổng quát một cấu trúc CNN-LSTM, được tổng quát hóa như </w:t>
      </w:r>
      <w:r w:rsidR="003018E0" w:rsidRPr="00B81438">
        <w:rPr>
          <w:szCs w:val="26"/>
        </w:rPr>
        <w:t>hình sau</w:t>
      </w:r>
      <w:r w:rsidR="00307FFC">
        <w:rPr>
          <w:szCs w:val="26"/>
        </w:rPr>
        <w:t>[</w:t>
      </w:r>
      <w:r w:rsidR="00F23C25">
        <w:rPr>
          <w:szCs w:val="26"/>
        </w:rPr>
        <w:t>26]</w:t>
      </w:r>
      <w:r w:rsidR="003018E0" w:rsidRPr="00B81438">
        <w:rPr>
          <w:szCs w:val="26"/>
        </w:rPr>
        <w:t>:</w:t>
      </w:r>
    </w:p>
    <w:p w14:paraId="7E6AB7BE" w14:textId="76D9EBF0" w:rsidR="00FC6F67" w:rsidRDefault="00FC6F67" w:rsidP="009F0CEE">
      <w:pPr>
        <w:ind w:firstLine="567"/>
        <w:jc w:val="center"/>
      </w:pPr>
      <w:r w:rsidRPr="00B81438">
        <w:rPr>
          <w:noProof/>
          <w:szCs w:val="26"/>
        </w:rPr>
        <w:lastRenderedPageBreak/>
        <w:drawing>
          <wp:inline distT="0" distB="0" distL="0" distR="0" wp14:anchorId="0B54AD6F" wp14:editId="5F6BBE87">
            <wp:extent cx="4184073" cy="2641196"/>
            <wp:effectExtent l="0" t="0" r="6985" b="6985"/>
            <wp:docPr id="18190868" name="Picture 18190868"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68" name="Picture 1" descr="A picture containing diagram, text, line, pla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88644" cy="2644081"/>
                    </a:xfrm>
                    <a:prstGeom prst="rect">
                      <a:avLst/>
                    </a:prstGeom>
                    <a:noFill/>
                    <a:ln>
                      <a:noFill/>
                    </a:ln>
                  </pic:spPr>
                </pic:pic>
              </a:graphicData>
            </a:graphic>
          </wp:inline>
        </w:drawing>
      </w:r>
    </w:p>
    <w:p w14:paraId="1865FACF" w14:textId="074781FF" w:rsidR="009F0CEE" w:rsidRPr="00253CF5" w:rsidRDefault="009F0CEE" w:rsidP="007827DE">
      <w:pPr>
        <w:pStyle w:val="Caption"/>
      </w:pPr>
      <w:bookmarkStart w:id="69" w:name="_Toc138240581"/>
      <w:r>
        <w:t xml:space="preserve">Hình </w:t>
      </w:r>
      <w:fldSimple w:instr=" STYLEREF 1 \s ">
        <w:r>
          <w:rPr>
            <w:noProof/>
          </w:rPr>
          <w:t>4</w:t>
        </w:r>
      </w:fldSimple>
      <w:r>
        <w:t>.</w:t>
      </w:r>
      <w:fldSimple w:instr=" SEQ Hình \* ARABIC \s 1 ">
        <w:r>
          <w:rPr>
            <w:noProof/>
          </w:rPr>
          <w:t>6</w:t>
        </w:r>
      </w:fldSimple>
      <w:r w:rsidRPr="009F0CEE">
        <w:t xml:space="preserve"> </w:t>
      </w:r>
      <w:r w:rsidRPr="00253CF5">
        <w:t>Mô hình hóa mô hình CNN-LSTM</w:t>
      </w:r>
      <w:bookmarkEnd w:id="69"/>
    </w:p>
    <w:p w14:paraId="3BF88FCE" w14:textId="12F88884" w:rsidR="001A5581" w:rsidRPr="00997D56" w:rsidRDefault="009362F4" w:rsidP="00E04FAA">
      <w:pPr>
        <w:pStyle w:val="Heading2"/>
        <w:rPr>
          <w:szCs w:val="26"/>
        </w:rPr>
      </w:pPr>
      <w:bookmarkStart w:id="70" w:name="_Toc138175843"/>
      <w:r w:rsidRPr="00997D56">
        <w:rPr>
          <w:szCs w:val="26"/>
        </w:rPr>
        <w:t>XGBOOST</w:t>
      </w:r>
      <w:bookmarkEnd w:id="70"/>
    </w:p>
    <w:p w14:paraId="6E78BE69" w14:textId="551F6919" w:rsidR="009362F4" w:rsidRPr="00997D56" w:rsidRDefault="009362F4" w:rsidP="00E04FAA">
      <w:pPr>
        <w:ind w:firstLine="540"/>
        <w:rPr>
          <w:szCs w:val="26"/>
        </w:rPr>
      </w:pPr>
      <w:r w:rsidRPr="00997D56">
        <w:rPr>
          <w:szCs w:val="26"/>
        </w:rPr>
        <w:t xml:space="preserve">Tianqi Chen và đồng sự đã giới thiệu Extreme Gradient Boosting - XGBoost vào năm 2016, đem lại một thuật toán gradient boosting tree-based (cây tăng cường độ dốc cực đại), được cải tiến dựa trên cây quyết định có khả năng giải quyết các bài toán phân loại và </w:t>
      </w:r>
      <w:r w:rsidR="0019579B" w:rsidRPr="00997D56">
        <w:rPr>
          <w:szCs w:val="26"/>
        </w:rPr>
        <w:t>hồi quy</w:t>
      </w:r>
      <w:r w:rsidR="005F4994" w:rsidRPr="00997D56">
        <w:rPr>
          <w:szCs w:val="26"/>
        </w:rPr>
        <w:t xml:space="preserve"> với độ hiệu quả cao</w:t>
      </w:r>
      <w:r w:rsidR="00822C74" w:rsidRPr="00997D56">
        <w:rPr>
          <w:szCs w:val="26"/>
        </w:rPr>
        <w:t xml:space="preserve">. Cũng có thể được sử dụng </w:t>
      </w:r>
      <w:r w:rsidR="00974A42" w:rsidRPr="00997D56">
        <w:rPr>
          <w:szCs w:val="26"/>
        </w:rPr>
        <w:t>để dự đoán chuỗi thời gian</w:t>
      </w:r>
      <w:r w:rsidR="00CE1CF4" w:rsidRPr="00997D56">
        <w:rPr>
          <w:szCs w:val="26"/>
        </w:rPr>
        <w:t xml:space="preserve"> </w:t>
      </w:r>
      <w:r w:rsidR="00CB3738" w:rsidRPr="00997D56">
        <w:rPr>
          <w:szCs w:val="26"/>
        </w:rPr>
        <w:t xml:space="preserve">mặc dù </w:t>
      </w:r>
      <w:r w:rsidR="00895463" w:rsidRPr="00997D56">
        <w:rPr>
          <w:szCs w:val="26"/>
        </w:rPr>
        <w:t xml:space="preserve">trước tiên </w:t>
      </w:r>
      <w:r w:rsidR="001F7A90" w:rsidRPr="00997D56">
        <w:rPr>
          <w:szCs w:val="26"/>
        </w:rPr>
        <w:t xml:space="preserve">thuật toán yêu cầu </w:t>
      </w:r>
      <w:r w:rsidR="00A058DB" w:rsidRPr="00997D56">
        <w:rPr>
          <w:szCs w:val="26"/>
        </w:rPr>
        <w:t xml:space="preserve">tập dữ liệu chuỗi thời gian </w:t>
      </w:r>
      <w:r w:rsidR="00674FFF" w:rsidRPr="00997D56">
        <w:rPr>
          <w:szCs w:val="26"/>
        </w:rPr>
        <w:t xml:space="preserve">phải được chuyển đổi thành </w:t>
      </w:r>
      <w:r w:rsidR="009E14C8" w:rsidRPr="00997D56">
        <w:rPr>
          <w:szCs w:val="26"/>
        </w:rPr>
        <w:t>một bài toán học có giám sát</w:t>
      </w:r>
      <w:r w:rsidR="00FA1395" w:rsidRPr="00997D56">
        <w:rPr>
          <w:szCs w:val="26"/>
        </w:rPr>
        <w:t xml:space="preserve">. </w:t>
      </w:r>
    </w:p>
    <w:p w14:paraId="58E7EBAD" w14:textId="53D6B098" w:rsidR="009362F4" w:rsidRPr="00997D56" w:rsidRDefault="00A77427" w:rsidP="00E04FAA">
      <w:pPr>
        <w:ind w:firstLine="540"/>
        <w:rPr>
          <w:szCs w:val="26"/>
        </w:rPr>
      </w:pPr>
      <w:r w:rsidRPr="00997D56">
        <w:rPr>
          <w:szCs w:val="26"/>
        </w:rPr>
        <w:t xml:space="preserve">XGBoost là một thuật toán với khả năng xử lý dữ liệu lớn và hiệu suất cao, sử dụng phương pháp Gradient Boosting </w:t>
      </w:r>
      <w:r w:rsidR="001C16B2" w:rsidRPr="00997D56">
        <w:rPr>
          <w:szCs w:val="26"/>
        </w:rPr>
        <w:t>đ</w:t>
      </w:r>
      <w:r w:rsidRPr="00997D56">
        <w:rPr>
          <w:szCs w:val="26"/>
        </w:rPr>
        <w:t xml:space="preserve">ể cải thiện mô hình dự đoán. </w:t>
      </w:r>
      <w:r w:rsidR="009C7D3A" w:rsidRPr="00997D56">
        <w:rPr>
          <w:szCs w:val="26"/>
        </w:rPr>
        <w:t>P</w:t>
      </w:r>
      <w:r w:rsidR="009362F4" w:rsidRPr="00997D56">
        <w:rPr>
          <w:szCs w:val="26"/>
        </w:rPr>
        <w:t>hương pháp Gradient Boosting - là sự kết hợp việc sử dụng một tập hợp các mô hình yếu (weak learner) để tạo ra một mô hình mới dự đoán mạnh hơn. Ý tưởng cơ bản của thuật toán gradient boosting là xây dựng một loạt các mô hình dự đoán tuần tự, trong đó mỗi mô hình mới cố gắng cải thiện sai số dự đoán của mô hình trước đó. Để làm điều này, thuật toán tối ưu hóa gradient boosting sử dụng phương pháp gradient descent.</w:t>
      </w:r>
      <w:r w:rsidR="00390D8D" w:rsidRPr="00997D56">
        <w:rPr>
          <w:szCs w:val="26"/>
        </w:rPr>
        <w:t xml:space="preserve"> </w:t>
      </w:r>
      <w:r w:rsidR="00D76F32">
        <w:rPr>
          <w:szCs w:val="26"/>
        </w:rPr>
        <w:t>[22]</w:t>
      </w:r>
    </w:p>
    <w:p w14:paraId="15294342" w14:textId="322310D4" w:rsidR="009362F4" w:rsidRPr="00997D56" w:rsidRDefault="009362F4" w:rsidP="00E04FAA">
      <w:pPr>
        <w:ind w:left="360"/>
        <w:rPr>
          <w:szCs w:val="26"/>
        </w:rPr>
      </w:pPr>
      <w:r w:rsidRPr="00997D56">
        <w:rPr>
          <w:szCs w:val="26"/>
        </w:rPr>
        <w:t xml:space="preserve">Về cơ chế hoạt động: </w:t>
      </w:r>
    </w:p>
    <w:p w14:paraId="609EE706" w14:textId="6F6DF328" w:rsidR="009362F4" w:rsidRPr="00997D56" w:rsidRDefault="009362F4" w:rsidP="00E04FAA">
      <w:pPr>
        <w:pStyle w:val="ListParagraph"/>
        <w:numPr>
          <w:ilvl w:val="0"/>
          <w:numId w:val="3"/>
        </w:numPr>
        <w:rPr>
          <w:szCs w:val="26"/>
        </w:rPr>
      </w:pPr>
      <w:r w:rsidRPr="00997D56">
        <w:rPr>
          <w:szCs w:val="26"/>
        </w:rPr>
        <w:t xml:space="preserve"> Khởi tạo mô hình hóa thuật </w:t>
      </w:r>
      <w:r w:rsidR="00957853" w:rsidRPr="00997D56">
        <w:rPr>
          <w:szCs w:val="26"/>
        </w:rPr>
        <w:t>x</w:t>
      </w:r>
      <w:r w:rsidRPr="00997D56">
        <w:rPr>
          <w:szCs w:val="26"/>
        </w:rPr>
        <w:t xml:space="preserve">toán bằng một dự đoán đơn giản, thường là trung bình các giá trị mục tiêu trong tập huấn luyện. </w:t>
      </w:r>
    </w:p>
    <w:p w14:paraId="0064AA49" w14:textId="625915B1" w:rsidR="009362F4" w:rsidRPr="00997D56" w:rsidRDefault="009362F4" w:rsidP="00E04FAA">
      <w:pPr>
        <w:pStyle w:val="ListParagraph"/>
        <w:numPr>
          <w:ilvl w:val="0"/>
          <w:numId w:val="3"/>
        </w:numPr>
        <w:rPr>
          <w:szCs w:val="26"/>
        </w:rPr>
      </w:pPr>
      <w:r w:rsidRPr="00997D56">
        <w:rPr>
          <w:szCs w:val="26"/>
        </w:rPr>
        <w:lastRenderedPageBreak/>
        <w:t xml:space="preserve">Tính toán sai số dự đoán giữa các dự đoán hiện tại và giá trị thực tế. Sai số này được gọi là gradient. </w:t>
      </w:r>
    </w:p>
    <w:p w14:paraId="6A8F846E" w14:textId="4A3A8424" w:rsidR="009362F4" w:rsidRPr="00997D56" w:rsidRDefault="009362F4" w:rsidP="00E04FAA">
      <w:pPr>
        <w:pStyle w:val="ListParagraph"/>
        <w:numPr>
          <w:ilvl w:val="0"/>
          <w:numId w:val="3"/>
        </w:numPr>
        <w:rPr>
          <w:szCs w:val="26"/>
        </w:rPr>
      </w:pPr>
      <w:r w:rsidRPr="00997D56">
        <w:rPr>
          <w:szCs w:val="26"/>
        </w:rPr>
        <w:t xml:space="preserve"> Một mô hình hóa thuật toán yếu mới được huấn luyện để dự đoán gradient của dữ liệu huấn luyện mô hình hóa thuật toán yếu này thường là một cây quyết định (decision tree) nhỏ, chỉ có một số lượng hạn chế các nút và độ sâu. Mô hình hóa thuật toán yếu này được huấn luyện để xấp xỉ gradient của dữ liệu huấn luyện càng tốt càng tốt. </w:t>
      </w:r>
    </w:p>
    <w:p w14:paraId="6E09674F" w14:textId="35137CC8" w:rsidR="009362F4" w:rsidRPr="00997D56" w:rsidRDefault="009362F4" w:rsidP="00E04FAA">
      <w:pPr>
        <w:pStyle w:val="ListParagraph"/>
        <w:numPr>
          <w:ilvl w:val="0"/>
          <w:numId w:val="3"/>
        </w:numPr>
        <w:rPr>
          <w:szCs w:val="26"/>
        </w:rPr>
      </w:pPr>
      <w:r w:rsidRPr="00997D56">
        <w:rPr>
          <w:szCs w:val="26"/>
        </w:rPr>
        <w:t xml:space="preserve">Khi mô hình hóa thuật toán yếu mới được huấn luyện, thuật toán cập nhật mô hình hóa thuật toán dự đoán bằng cách thêm một hệ số nhân với dự đoán của mô hình hóa thuật toán yếu. Hệ số này được tìm bằng cách tối ưu hóa mục tiêu mất mát (loss function) của bài toán. </w:t>
      </w:r>
    </w:p>
    <w:p w14:paraId="6C66C5DB" w14:textId="4F8C91F7" w:rsidR="009362F4" w:rsidRPr="00997D56" w:rsidRDefault="009362F4" w:rsidP="00E04FAA">
      <w:pPr>
        <w:ind w:firstLine="540"/>
        <w:rPr>
          <w:szCs w:val="26"/>
        </w:rPr>
      </w:pPr>
      <w:r w:rsidRPr="00997D56">
        <w:rPr>
          <w:szCs w:val="26"/>
        </w:rPr>
        <w:t xml:space="preserve">Bằng cách này, mô hình hóa thuật toán dự đoán được cải thiện để xấp xỉ giá trị thực tế. Xem minh họa cấu trúc XGBoost </w:t>
      </w:r>
      <w:r w:rsidR="00695522" w:rsidRPr="00997D56">
        <w:rPr>
          <w:szCs w:val="26"/>
        </w:rPr>
        <w:t>như sau:</w:t>
      </w:r>
    </w:p>
    <w:p w14:paraId="1ABE0300" w14:textId="77777777" w:rsidR="00C93399" w:rsidRPr="00997D56" w:rsidRDefault="00C06974" w:rsidP="00C93399">
      <w:pPr>
        <w:keepNext/>
        <w:ind w:left="360" w:firstLine="360"/>
        <w:jc w:val="center"/>
        <w:rPr>
          <w:szCs w:val="26"/>
        </w:rPr>
      </w:pPr>
      <w:r w:rsidRPr="00997D56">
        <w:rPr>
          <w:noProof/>
          <w:szCs w:val="26"/>
        </w:rPr>
        <w:drawing>
          <wp:inline distT="0" distB="0" distL="0" distR="0" wp14:anchorId="376E861F" wp14:editId="66D8D3A5">
            <wp:extent cx="4411396" cy="2796466"/>
            <wp:effectExtent l="0" t="0" r="8255" b="4445"/>
            <wp:docPr id="8" name="Picture 8" descr="Flow chart of XGBoos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low chart of XGBoost. | Download Scientific Diagram"/>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21017" cy="2802565"/>
                    </a:xfrm>
                    <a:prstGeom prst="rect">
                      <a:avLst/>
                    </a:prstGeom>
                    <a:noFill/>
                    <a:ln>
                      <a:noFill/>
                    </a:ln>
                  </pic:spPr>
                </pic:pic>
              </a:graphicData>
            </a:graphic>
          </wp:inline>
        </w:drawing>
      </w:r>
    </w:p>
    <w:p w14:paraId="4EEBCF8A" w14:textId="0384EF57" w:rsidR="00695522" w:rsidRPr="00253CF5" w:rsidRDefault="00C93399" w:rsidP="007827DE">
      <w:pPr>
        <w:pStyle w:val="Caption"/>
      </w:pPr>
      <w:bookmarkStart w:id="71" w:name="_Toc138164874"/>
      <w:bookmarkStart w:id="72" w:name="_Toc138170757"/>
      <w:bookmarkStart w:id="73" w:name="_Toc138240582"/>
      <w:r w:rsidRPr="00253CF5">
        <w:t xml:space="preserve">Hình </w:t>
      </w:r>
      <w:fldSimple w:instr=" STYLEREF 1 \s ">
        <w:r w:rsidR="0049610D" w:rsidRPr="00253CF5">
          <w:t>4</w:t>
        </w:r>
      </w:fldSimple>
      <w:r w:rsidR="0049610D" w:rsidRPr="00253CF5">
        <w:t>.</w:t>
      </w:r>
      <w:r w:rsidR="0049610D" w:rsidRPr="00253CF5">
        <w:fldChar w:fldCharType="begin"/>
      </w:r>
      <w:r w:rsidR="0049610D">
        <w:instrText xml:space="preserve"> SEQ Hình \* ARABIC \s 1 </w:instrText>
      </w:r>
      <w:r w:rsidR="0049610D" w:rsidRPr="00253CF5">
        <w:fldChar w:fldCharType="separate"/>
      </w:r>
      <w:r w:rsidR="009F0CEE">
        <w:t>7</w:t>
      </w:r>
      <w:r w:rsidR="0049610D" w:rsidRPr="00253CF5">
        <w:fldChar w:fldCharType="end"/>
      </w:r>
      <w:r w:rsidRPr="00253CF5">
        <w:t>. Mô hình hóa mô hình XGBoost.</w:t>
      </w:r>
      <w:bookmarkEnd w:id="71"/>
      <w:bookmarkEnd w:id="72"/>
      <w:bookmarkEnd w:id="73"/>
    </w:p>
    <w:p w14:paraId="3DC15769" w14:textId="77777777" w:rsidR="009362F4" w:rsidRPr="00997D56" w:rsidRDefault="009362F4" w:rsidP="00E04FAA">
      <w:pPr>
        <w:ind w:left="360"/>
        <w:rPr>
          <w:szCs w:val="26"/>
        </w:rPr>
      </w:pPr>
    </w:p>
    <w:p w14:paraId="3F04D4D6" w14:textId="580F2F49" w:rsidR="00F44FF0" w:rsidRPr="00997D56" w:rsidRDefault="00F44FF0" w:rsidP="00E04FAA">
      <w:pPr>
        <w:ind w:firstLine="540"/>
        <w:rPr>
          <w:szCs w:val="26"/>
        </w:rPr>
      </w:pPr>
      <w:r w:rsidRPr="00997D56">
        <w:rPr>
          <w:szCs w:val="26"/>
        </w:rPr>
        <w:t>Về cơ bản, XGBoost được tính toán tổng quát như sau:</w:t>
      </w:r>
    </w:p>
    <w:p w14:paraId="5C883A18" w14:textId="6DA233FB" w:rsidR="00F44FF0" w:rsidRPr="00997D56" w:rsidRDefault="000C15CB" w:rsidP="00253CF5">
      <w:pPr>
        <w:ind w:left="1134"/>
        <w:rPr>
          <w:szCs w:val="26"/>
        </w:rPr>
      </w:pPr>
      <m:oMath>
        <m:r>
          <w:rPr>
            <w:rFonts w:ascii="Cambria Math" w:hAnsi="Cambria Math"/>
            <w:szCs w:val="26"/>
          </w:rPr>
          <m:t>l</m:t>
        </m:r>
        <m:d>
          <m:dPr>
            <m:ctrlPr>
              <w:rPr>
                <w:rFonts w:ascii="Cambria Math" w:hAnsi="Cambria Math"/>
                <w:i/>
                <w:szCs w:val="26"/>
              </w:rPr>
            </m:ctrlPr>
          </m:dPr>
          <m:e>
            <m:r>
              <w:rPr>
                <w:rFonts w:ascii="Cambria Math" w:hAnsi="Cambria Math"/>
                <w:szCs w:val="26"/>
              </w:rPr>
              <m:t>x1,x2</m:t>
            </m:r>
          </m:e>
        </m:d>
      </m:oMath>
      <w:r w:rsidR="00F44FF0" w:rsidRPr="00997D56">
        <w:rPr>
          <w:szCs w:val="26"/>
        </w:rPr>
        <w:t xml:space="preserve"> - cost function </w:t>
      </w:r>
    </w:p>
    <w:p w14:paraId="612B2F7B" w14:textId="30DE5D02" w:rsidR="00F44FF0" w:rsidRPr="00997D56" w:rsidRDefault="002407FF" w:rsidP="00253CF5">
      <w:pPr>
        <w:ind w:left="1134"/>
        <w:rPr>
          <w:szCs w:val="26"/>
        </w:rPr>
      </w:p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i</m:t>
            </m:r>
          </m:sub>
        </m:sSub>
        <m:d>
          <m:dPr>
            <m:ctrlPr>
              <w:rPr>
                <w:rFonts w:ascii="Cambria Math" w:hAnsi="Cambria Math"/>
                <w:i/>
                <w:szCs w:val="26"/>
              </w:rPr>
            </m:ctrlPr>
          </m:dPr>
          <m:e>
            <m:r>
              <w:rPr>
                <w:rFonts w:ascii="Cambria Math" w:hAnsi="Cambria Math"/>
                <w:szCs w:val="26"/>
              </w:rPr>
              <m:t>x</m:t>
            </m:r>
          </m:e>
        </m:d>
      </m:oMath>
      <w:r w:rsidR="00F44FF0" w:rsidRPr="00997D56">
        <w:rPr>
          <w:szCs w:val="26"/>
        </w:rPr>
        <w:t xml:space="preserve">: thứ tự tại cây đang thực thi </w:t>
      </w:r>
    </w:p>
    <w:p w14:paraId="5AF9509F" w14:textId="3A58A790" w:rsidR="00F44FF0" w:rsidRPr="00997D56" w:rsidRDefault="002407FF" w:rsidP="00253CF5">
      <w:pPr>
        <w:ind w:left="1134"/>
        <w:rPr>
          <w:szCs w:val="26"/>
        </w:rPr>
      </w:pPr>
      <m:oMath>
        <m:sSubSup>
          <m:sSubSupPr>
            <m:ctrlPr>
              <w:rPr>
                <w:rFonts w:ascii="Cambria Math" w:eastAsiaTheme="minorEastAsia" w:hAnsi="Cambria Math"/>
                <w:i/>
                <w:szCs w:val="26"/>
              </w:rPr>
            </m:ctrlPr>
          </m:sSubSupPr>
          <m:e>
            <m:acc>
              <m:accPr>
                <m:ctrlPr>
                  <w:rPr>
                    <w:rFonts w:ascii="Cambria Math" w:eastAsiaTheme="minorEastAsia" w:hAnsi="Cambria Math"/>
                    <w:i/>
                    <w:szCs w:val="26"/>
                  </w:rPr>
                </m:ctrlPr>
              </m:accPr>
              <m:e>
                <m:r>
                  <w:rPr>
                    <w:rFonts w:ascii="Cambria Math" w:hAnsi="Cambria Math"/>
                    <w:szCs w:val="26"/>
                  </w:rPr>
                  <m:t>y</m:t>
                </m:r>
              </m:e>
            </m:acc>
          </m:e>
          <m:sub>
            <m:r>
              <w:rPr>
                <w:rFonts w:ascii="Cambria Math" w:hAnsi="Cambria Math"/>
                <w:szCs w:val="26"/>
              </w:rPr>
              <m:t>i</m:t>
            </m:r>
          </m:sub>
          <m:sup>
            <m:r>
              <w:rPr>
                <w:rFonts w:ascii="Cambria Math" w:eastAsiaTheme="minorEastAsia" w:hAnsi="Cambria Math"/>
                <w:szCs w:val="26"/>
              </w:rPr>
              <m:t>0</m:t>
            </m:r>
          </m:sup>
        </m:sSubSup>
        <m:r>
          <w:rPr>
            <w:rFonts w:ascii="Cambria Math" w:hAnsi="Cambria Math"/>
            <w:szCs w:val="26"/>
          </w:rPr>
          <m:t>=0</m:t>
        </m:r>
      </m:oMath>
      <w:r w:rsidR="00F44FF0" w:rsidRPr="00997D56">
        <w:rPr>
          <w:szCs w:val="26"/>
        </w:rPr>
        <w:t xml:space="preserve">  : khởi tạo giá trị dự báo ban đầu.</w:t>
      </w:r>
    </w:p>
    <w:p w14:paraId="4BA1CFAB" w14:textId="77777777" w:rsidR="00AC4935" w:rsidRPr="00997D56" w:rsidRDefault="00F44FF0" w:rsidP="00E04FAA">
      <w:pPr>
        <w:ind w:firstLine="540"/>
        <w:rPr>
          <w:szCs w:val="26"/>
        </w:rPr>
      </w:pPr>
      <w:r w:rsidRPr="00997D56">
        <w:rPr>
          <w:szCs w:val="26"/>
        </w:rPr>
        <w:t xml:space="preserve">Giá trị đóng góp của cây thứ nhất trong việc dự báo giá trị trong việc dự báo giá trị trong mỗi mẫu dữ liệu </w:t>
      </w:r>
      <m:oMath>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e>
        </m:d>
      </m:oMath>
    </w:p>
    <w:p w14:paraId="1382517E" w14:textId="69AF35CC" w:rsidR="00F44FF0" w:rsidRPr="00997D56" w:rsidRDefault="002407FF" w:rsidP="00E04FAA">
      <w:pPr>
        <w:rPr>
          <w:szCs w:val="26"/>
        </w:rPr>
      </w:pPr>
      <m:oMathPara>
        <m:oMath>
          <m:sSubSup>
            <m:sSubSupPr>
              <m:ctrlPr>
                <w:rPr>
                  <w:rFonts w:ascii="Cambria Math" w:eastAsiaTheme="minorEastAsia" w:hAnsi="Cambria Math"/>
                  <w:i/>
                  <w:szCs w:val="26"/>
                </w:rPr>
              </m:ctrlPr>
            </m:sSubSupPr>
            <m:e>
              <m:acc>
                <m:accPr>
                  <m:ctrlPr>
                    <w:rPr>
                      <w:rFonts w:ascii="Cambria Math" w:eastAsiaTheme="minorEastAsia" w:hAnsi="Cambria Math"/>
                      <w:i/>
                      <w:szCs w:val="26"/>
                    </w:rPr>
                  </m:ctrlPr>
                </m:accPr>
                <m:e>
                  <m:r>
                    <w:rPr>
                      <w:rFonts w:ascii="Cambria Math" w:hAnsi="Cambria Math"/>
                      <w:szCs w:val="26"/>
                    </w:rPr>
                    <m:t>y</m:t>
                  </m:r>
                </m:e>
              </m:acc>
            </m:e>
            <m:sub>
              <m:r>
                <w:rPr>
                  <w:rFonts w:ascii="Cambria Math" w:hAnsi="Cambria Math"/>
                  <w:szCs w:val="26"/>
                </w:rPr>
                <m:t>i</m:t>
              </m:r>
            </m:sub>
            <m:sup>
              <m:r>
                <w:rPr>
                  <w:rFonts w:ascii="Cambria Math" w:eastAsiaTheme="minorEastAsia" w:hAnsi="Cambria Math"/>
                  <w:szCs w:val="26"/>
                </w:rPr>
                <m:t>1</m:t>
              </m:r>
            </m:sup>
          </m:sSubSup>
          <m:r>
            <w:rPr>
              <w:rFonts w:ascii="Cambria Math" w:hAnsi="Cambria Math"/>
              <w:szCs w:val="26"/>
            </w:rPr>
            <m:t>=</m:t>
          </m:r>
          <m:sSubSup>
            <m:sSubSupPr>
              <m:ctrlPr>
                <w:rPr>
                  <w:rFonts w:ascii="Cambria Math" w:eastAsiaTheme="minorEastAsia" w:hAnsi="Cambria Math"/>
                  <w:i/>
                  <w:szCs w:val="26"/>
                </w:rPr>
              </m:ctrlPr>
            </m:sSubSupPr>
            <m:e>
              <m:acc>
                <m:accPr>
                  <m:ctrlPr>
                    <w:rPr>
                      <w:rFonts w:ascii="Cambria Math" w:eastAsiaTheme="minorEastAsia" w:hAnsi="Cambria Math"/>
                      <w:i/>
                      <w:szCs w:val="26"/>
                    </w:rPr>
                  </m:ctrlPr>
                </m:accPr>
                <m:e>
                  <m:r>
                    <w:rPr>
                      <w:rFonts w:ascii="Cambria Math" w:hAnsi="Cambria Math"/>
                      <w:szCs w:val="26"/>
                    </w:rPr>
                    <m:t>y</m:t>
                  </m:r>
                </m:e>
              </m:acc>
            </m:e>
            <m:sub>
              <m:r>
                <w:rPr>
                  <w:rFonts w:ascii="Cambria Math" w:hAnsi="Cambria Math"/>
                  <w:szCs w:val="26"/>
                </w:rPr>
                <m:t>i</m:t>
              </m:r>
            </m:sub>
            <m:sup>
              <m:r>
                <w:rPr>
                  <w:rFonts w:ascii="Cambria Math" w:eastAsiaTheme="minorEastAsia" w:hAnsi="Cambria Math"/>
                  <w:szCs w:val="26"/>
                </w:rPr>
                <m:t>0</m:t>
              </m:r>
            </m:sup>
          </m:sSubSup>
          <m:r>
            <w:rPr>
              <w:rFonts w:ascii="Cambria Math" w:hAnsi="Cambria Math"/>
              <w:szCs w:val="26"/>
            </w:rPr>
            <m:t>+f1</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e>
          </m:d>
        </m:oMath>
      </m:oMathPara>
    </w:p>
    <w:p w14:paraId="1C16DF90" w14:textId="60655CAB" w:rsidR="00F44FF0" w:rsidRPr="00997D56" w:rsidRDefault="002407FF" w:rsidP="00E04FAA">
      <w:pPr>
        <w:ind w:left="360"/>
        <w:rPr>
          <w:szCs w:val="26"/>
        </w:rPr>
      </w:pPr>
      <m:oMathPara>
        <m:oMath>
          <m:sSubSup>
            <m:sSubSupPr>
              <m:ctrlPr>
                <w:rPr>
                  <w:rFonts w:ascii="Cambria Math" w:eastAsiaTheme="minorEastAsia" w:hAnsi="Cambria Math"/>
                  <w:i/>
                  <w:szCs w:val="26"/>
                </w:rPr>
              </m:ctrlPr>
            </m:sSubSupPr>
            <m:e>
              <m:acc>
                <m:accPr>
                  <m:ctrlPr>
                    <w:rPr>
                      <w:rFonts w:ascii="Cambria Math" w:eastAsiaTheme="minorEastAsia" w:hAnsi="Cambria Math"/>
                      <w:i/>
                      <w:szCs w:val="26"/>
                    </w:rPr>
                  </m:ctrlPr>
                </m:accPr>
                <m:e>
                  <m:r>
                    <w:rPr>
                      <w:rFonts w:ascii="Cambria Math" w:hAnsi="Cambria Math"/>
                      <w:szCs w:val="26"/>
                    </w:rPr>
                    <m:t>y</m:t>
                  </m:r>
                </m:e>
              </m:acc>
            </m:e>
            <m:sub>
              <m:r>
                <w:rPr>
                  <w:rFonts w:ascii="Cambria Math" w:hAnsi="Cambria Math"/>
                  <w:szCs w:val="26"/>
                </w:rPr>
                <m:t>i</m:t>
              </m:r>
            </m:sub>
            <m:sup>
              <m:r>
                <w:rPr>
                  <w:rFonts w:ascii="Cambria Math" w:eastAsiaTheme="minorEastAsia" w:hAnsi="Cambria Math"/>
                  <w:szCs w:val="26"/>
                </w:rPr>
                <m:t>2</m:t>
              </m:r>
            </m:sup>
          </m:sSubSup>
          <m:r>
            <w:rPr>
              <w:rFonts w:ascii="Cambria Math" w:hAnsi="Cambria Math"/>
              <w:szCs w:val="26"/>
            </w:rPr>
            <m:t>=</m:t>
          </m:r>
          <m:acc>
            <m:accPr>
              <m:ctrlPr>
                <w:rPr>
                  <w:rFonts w:ascii="Cambria Math" w:hAnsi="Cambria Math"/>
                  <w:szCs w:val="26"/>
                </w:rPr>
              </m:ctrlPr>
            </m:accPr>
            <m:e>
              <m:r>
                <w:rPr>
                  <w:rFonts w:ascii="Cambria Math" w:hAnsi="Cambria Math"/>
                  <w:szCs w:val="26"/>
                </w:rPr>
                <m:t>f1</m:t>
              </m:r>
            </m:e>
          </m:acc>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e>
          </m:d>
          <m:r>
            <w:rPr>
              <w:rFonts w:ascii="Cambria Math" w:hAnsi="Cambria Math"/>
              <w:szCs w:val="26"/>
            </w:rPr>
            <m:t>+f2</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e>
          </m:d>
          <m:r>
            <w:rPr>
              <w:rFonts w:ascii="Cambria Math" w:hAnsi="Cambria Math"/>
              <w:szCs w:val="26"/>
            </w:rPr>
            <m:t>=</m:t>
          </m:r>
          <m:sSubSup>
            <m:sSubSupPr>
              <m:ctrlPr>
                <w:rPr>
                  <w:rFonts w:ascii="Cambria Math" w:eastAsiaTheme="minorEastAsia" w:hAnsi="Cambria Math"/>
                  <w:i/>
                  <w:szCs w:val="26"/>
                </w:rPr>
              </m:ctrlPr>
            </m:sSubSupPr>
            <m:e>
              <m:acc>
                <m:accPr>
                  <m:ctrlPr>
                    <w:rPr>
                      <w:rFonts w:ascii="Cambria Math" w:eastAsiaTheme="minorEastAsia" w:hAnsi="Cambria Math"/>
                      <w:i/>
                      <w:szCs w:val="26"/>
                    </w:rPr>
                  </m:ctrlPr>
                </m:accPr>
                <m:e>
                  <m:r>
                    <w:rPr>
                      <w:rFonts w:ascii="Cambria Math" w:hAnsi="Cambria Math"/>
                      <w:szCs w:val="26"/>
                    </w:rPr>
                    <m:t>y</m:t>
                  </m:r>
                </m:e>
              </m:acc>
            </m:e>
            <m:sub>
              <m:r>
                <w:rPr>
                  <w:rFonts w:ascii="Cambria Math" w:hAnsi="Cambria Math"/>
                  <w:szCs w:val="26"/>
                </w:rPr>
                <m:t>i</m:t>
              </m:r>
            </m:sub>
            <m:sup>
              <m:r>
                <w:rPr>
                  <w:rFonts w:ascii="Cambria Math" w:eastAsiaTheme="minorEastAsia" w:hAnsi="Cambria Math"/>
                  <w:szCs w:val="26"/>
                </w:rPr>
                <m:t>1</m:t>
              </m:r>
            </m:sup>
          </m:sSubSup>
          <m:r>
            <w:rPr>
              <w:rFonts w:ascii="Cambria Math" w:hAnsi="Cambria Math"/>
              <w:szCs w:val="26"/>
            </w:rPr>
            <m:t>+f2</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e>
          </m:d>
        </m:oMath>
      </m:oMathPara>
    </w:p>
    <w:p w14:paraId="5FE06C1F" w14:textId="275D59C2" w:rsidR="00F44FF0" w:rsidRPr="00997D56" w:rsidRDefault="00F44FF0" w:rsidP="00E04FAA">
      <w:pPr>
        <w:ind w:firstLine="540"/>
        <w:rPr>
          <w:szCs w:val="26"/>
        </w:rPr>
      </w:pPr>
      <w:r w:rsidRPr="00997D56">
        <w:rPr>
          <w:szCs w:val="26"/>
        </w:rPr>
        <w:t>Quá trình lặp đi lặp lại cho đến khi đạt được giá trị dự báo cuối cùng.</w:t>
      </w:r>
    </w:p>
    <w:p w14:paraId="216DF9EE" w14:textId="586C7B4B" w:rsidR="00F94CA6" w:rsidRPr="00997D56" w:rsidRDefault="002407FF" w:rsidP="00E04FAA">
      <w:pPr>
        <w:ind w:left="360"/>
        <w:rPr>
          <w:rFonts w:eastAsiaTheme="minorEastAsia"/>
          <w:szCs w:val="26"/>
        </w:rPr>
      </w:pPr>
      <m:oMathPara>
        <m:oMath>
          <m:sSubSup>
            <m:sSubSupPr>
              <m:ctrlPr>
                <w:rPr>
                  <w:rFonts w:ascii="Cambria Math" w:eastAsiaTheme="minorEastAsia" w:hAnsi="Cambria Math"/>
                  <w:i/>
                  <w:szCs w:val="26"/>
                </w:rPr>
              </m:ctrlPr>
            </m:sSubSupPr>
            <m:e>
              <m:acc>
                <m:accPr>
                  <m:ctrlPr>
                    <w:rPr>
                      <w:rFonts w:ascii="Cambria Math" w:eastAsiaTheme="minorEastAsia" w:hAnsi="Cambria Math"/>
                      <w:i/>
                      <w:szCs w:val="26"/>
                    </w:rPr>
                  </m:ctrlPr>
                </m:accPr>
                <m:e>
                  <m:r>
                    <w:rPr>
                      <w:rFonts w:ascii="Cambria Math" w:hAnsi="Cambria Math"/>
                      <w:szCs w:val="26"/>
                    </w:rPr>
                    <m:t>y</m:t>
                  </m:r>
                </m:e>
              </m:acc>
            </m:e>
            <m:sub>
              <m:r>
                <w:rPr>
                  <w:rFonts w:ascii="Cambria Math" w:hAnsi="Cambria Math"/>
                  <w:szCs w:val="26"/>
                </w:rPr>
                <m:t>i</m:t>
              </m:r>
            </m:sub>
            <m:sup>
              <m:r>
                <w:rPr>
                  <w:rFonts w:ascii="Cambria Math" w:eastAsiaTheme="minorEastAsia" w:hAnsi="Cambria Math"/>
                  <w:szCs w:val="26"/>
                </w:rPr>
                <m:t>t</m:t>
              </m:r>
            </m:sup>
          </m:sSubSup>
          <m:r>
            <w:rPr>
              <w:rFonts w:ascii="Cambria Math" w:hAnsi="Cambria Math"/>
              <w:szCs w:val="26"/>
            </w:rPr>
            <m:t>=</m:t>
          </m:r>
          <m:nary>
            <m:naryPr>
              <m:chr m:val="∑"/>
              <m:ctrlPr>
                <w:rPr>
                  <w:rFonts w:ascii="Cambria Math" w:hAnsi="Cambria Math"/>
                  <w:szCs w:val="26"/>
                </w:rPr>
              </m:ctrlPr>
            </m:naryPr>
            <m:sub>
              <m:r>
                <w:rPr>
                  <w:rFonts w:ascii="Cambria Math" w:hAnsi="Cambria Math"/>
                  <w:szCs w:val="26"/>
                </w:rPr>
                <m:t>k-1</m:t>
              </m:r>
              <m:ctrlPr>
                <w:rPr>
                  <w:rFonts w:ascii="Cambria Math" w:hAnsi="Cambria Math"/>
                  <w:i/>
                  <w:szCs w:val="26"/>
                </w:rPr>
              </m:ctrlPr>
            </m:sub>
            <m:sup>
              <m:r>
                <w:rPr>
                  <w:rFonts w:ascii="Cambria Math" w:hAnsi="Cambria Math"/>
                  <w:szCs w:val="26"/>
                </w:rPr>
                <m:t>t</m:t>
              </m:r>
              <m:ctrlPr>
                <w:rPr>
                  <w:rFonts w:ascii="Cambria Math" w:hAnsi="Cambria Math"/>
                  <w:i/>
                  <w:szCs w:val="26"/>
                </w:rPr>
              </m:ctrlPr>
            </m:sup>
            <m:e>
              <m:sSub>
                <m:sSubPr>
                  <m:ctrlPr>
                    <w:rPr>
                      <w:rFonts w:ascii="Cambria Math" w:hAnsi="Cambria Math"/>
                      <w:i/>
                      <w:szCs w:val="26"/>
                    </w:rPr>
                  </m:ctrlPr>
                </m:sSubPr>
                <m:e>
                  <m:r>
                    <w:rPr>
                      <w:rFonts w:ascii="Cambria Math" w:hAnsi="Cambria Math"/>
                      <w:szCs w:val="26"/>
                    </w:rPr>
                    <m:t>f</m:t>
                  </m:r>
                </m:e>
                <m:sub>
                  <m:r>
                    <w:rPr>
                      <w:rFonts w:ascii="Cambria Math" w:hAnsi="Cambria Math"/>
                      <w:szCs w:val="26"/>
                    </w:rPr>
                    <m:t>k</m:t>
                  </m:r>
                </m:sub>
              </m:sSub>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e>
              </m:d>
              <m:ctrlPr>
                <w:rPr>
                  <w:rFonts w:ascii="Cambria Math" w:hAnsi="Cambria Math"/>
                  <w:i/>
                  <w:szCs w:val="26"/>
                </w:rPr>
              </m:ctrlPr>
            </m:e>
          </m:nary>
          <m:r>
            <w:rPr>
              <w:rFonts w:ascii="Cambria Math" w:hAnsi="Cambria Math"/>
              <w:szCs w:val="26"/>
            </w:rPr>
            <m:t>=</m:t>
          </m:r>
          <m:sSubSup>
            <m:sSubSupPr>
              <m:ctrlPr>
                <w:rPr>
                  <w:rFonts w:ascii="Cambria Math" w:eastAsiaTheme="minorEastAsia" w:hAnsi="Cambria Math"/>
                  <w:i/>
                  <w:szCs w:val="26"/>
                </w:rPr>
              </m:ctrlPr>
            </m:sSubSupPr>
            <m:e>
              <m:acc>
                <m:accPr>
                  <m:ctrlPr>
                    <w:rPr>
                      <w:rFonts w:ascii="Cambria Math" w:eastAsiaTheme="minorEastAsia" w:hAnsi="Cambria Math"/>
                      <w:i/>
                      <w:szCs w:val="26"/>
                    </w:rPr>
                  </m:ctrlPr>
                </m:accPr>
                <m:e>
                  <m:r>
                    <w:rPr>
                      <w:rFonts w:ascii="Cambria Math" w:hAnsi="Cambria Math"/>
                      <w:szCs w:val="26"/>
                    </w:rPr>
                    <m:t>y</m:t>
                  </m:r>
                </m:e>
              </m:acc>
            </m:e>
            <m:sub>
              <m:r>
                <w:rPr>
                  <w:rFonts w:ascii="Cambria Math" w:hAnsi="Cambria Math"/>
                  <w:szCs w:val="26"/>
                </w:rPr>
                <m:t>i</m:t>
              </m:r>
            </m:sub>
            <m:sup>
              <m:d>
                <m:dPr>
                  <m:ctrlPr>
                    <w:rPr>
                      <w:rFonts w:ascii="Cambria Math" w:eastAsiaTheme="minorEastAsia" w:hAnsi="Cambria Math"/>
                      <w:i/>
                      <w:szCs w:val="26"/>
                    </w:rPr>
                  </m:ctrlPr>
                </m:dPr>
                <m:e>
                  <m:r>
                    <w:rPr>
                      <w:rFonts w:ascii="Cambria Math" w:eastAsiaTheme="minorEastAsia" w:hAnsi="Cambria Math"/>
                      <w:szCs w:val="26"/>
                    </w:rPr>
                    <m:t>t-1</m:t>
                  </m:r>
                </m:e>
              </m:d>
            </m:sup>
          </m:sSubSup>
          <m:r>
            <w:rPr>
              <w:rFonts w:ascii="Cambria Math" w:hAnsi="Cambria Math"/>
              <w:szCs w:val="26"/>
            </w:rPr>
            <m:t>+ft</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e>
          </m:d>
        </m:oMath>
      </m:oMathPara>
    </w:p>
    <w:p w14:paraId="347AACA8" w14:textId="2E333EEC" w:rsidR="00F44FF0" w:rsidRPr="00997D56" w:rsidRDefault="00021AFB" w:rsidP="00E04FAA">
      <w:pPr>
        <w:ind w:left="360"/>
        <w:rPr>
          <w:szCs w:val="26"/>
        </w:rPr>
      </w:pPr>
      <m:oMathPara>
        <m:oMath>
          <m:r>
            <w:rPr>
              <w:rFonts w:ascii="Cambria Math" w:hAnsi="Cambria Math"/>
              <w:szCs w:val="26"/>
            </w:rPr>
            <m:t>ob</m:t>
          </m:r>
          <m:sSup>
            <m:sSupPr>
              <m:ctrlPr>
                <w:rPr>
                  <w:rFonts w:ascii="Cambria Math" w:hAnsi="Cambria Math"/>
                  <w:i/>
                  <w:szCs w:val="26"/>
                </w:rPr>
              </m:ctrlPr>
            </m:sSupPr>
            <m:e>
              <m:r>
                <w:rPr>
                  <w:rFonts w:ascii="Cambria Math" w:hAnsi="Cambria Math"/>
                  <w:szCs w:val="26"/>
                </w:rPr>
                <m:t>j</m:t>
              </m:r>
            </m:e>
            <m:sup>
              <m:d>
                <m:dPr>
                  <m:ctrlPr>
                    <w:rPr>
                      <w:rFonts w:ascii="Cambria Math" w:hAnsi="Cambria Math"/>
                      <w:i/>
                      <w:szCs w:val="26"/>
                    </w:rPr>
                  </m:ctrlPr>
                </m:dPr>
                <m:e>
                  <m:r>
                    <w:rPr>
                      <w:rFonts w:ascii="Cambria Math" w:hAnsi="Cambria Math"/>
                      <w:szCs w:val="26"/>
                    </w:rPr>
                    <m:t>t</m:t>
                  </m:r>
                </m:e>
              </m:d>
            </m:sup>
          </m:sSup>
          <m:r>
            <w:rPr>
              <w:rFonts w:ascii="Cambria Math" w:hAnsi="Cambria Math"/>
              <w:szCs w:val="26"/>
            </w:rPr>
            <m:t>=</m:t>
          </m:r>
          <m:nary>
            <m:naryPr>
              <m:chr m:val="∑"/>
              <m:ctrlPr>
                <w:rPr>
                  <w:rFonts w:ascii="Cambria Math" w:hAnsi="Cambria Math"/>
                  <w:szCs w:val="26"/>
                </w:rPr>
              </m:ctrlPr>
            </m:naryPr>
            <m:sub>
              <m:r>
                <w:rPr>
                  <w:rFonts w:ascii="Cambria Math" w:hAnsi="Cambria Math"/>
                  <w:szCs w:val="26"/>
                </w:rPr>
                <m:t>i-1</m:t>
              </m:r>
              <m:ctrlPr>
                <w:rPr>
                  <w:rFonts w:ascii="Cambria Math" w:hAnsi="Cambria Math"/>
                  <w:i/>
                  <w:szCs w:val="26"/>
                </w:rPr>
              </m:ctrlPr>
            </m:sub>
            <m:sup>
              <m:r>
                <w:rPr>
                  <w:rFonts w:ascii="Cambria Math" w:hAnsi="Cambria Math"/>
                  <w:szCs w:val="26"/>
                </w:rPr>
                <m:t>n</m:t>
              </m:r>
              <m:ctrlPr>
                <w:rPr>
                  <w:rFonts w:ascii="Cambria Math" w:hAnsi="Cambria Math"/>
                  <w:i/>
                  <w:szCs w:val="26"/>
                </w:rPr>
              </m:ctrlPr>
            </m:sup>
            <m:e>
              <m:r>
                <w:rPr>
                  <w:rFonts w:ascii="Cambria Math" w:hAnsi="Cambria Math"/>
                  <w:szCs w:val="26"/>
                </w:rPr>
                <m:t>l</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m:t>
                  </m:r>
                  <m:sSubSup>
                    <m:sSubSupPr>
                      <m:ctrlPr>
                        <w:rPr>
                          <w:rFonts w:ascii="Cambria Math" w:eastAsiaTheme="minorEastAsia" w:hAnsi="Cambria Math"/>
                          <w:i/>
                          <w:szCs w:val="26"/>
                        </w:rPr>
                      </m:ctrlPr>
                    </m:sSubSupPr>
                    <m:e>
                      <m:acc>
                        <m:accPr>
                          <m:ctrlPr>
                            <w:rPr>
                              <w:rFonts w:ascii="Cambria Math" w:eastAsiaTheme="minorEastAsia" w:hAnsi="Cambria Math"/>
                              <w:i/>
                              <w:szCs w:val="26"/>
                            </w:rPr>
                          </m:ctrlPr>
                        </m:accPr>
                        <m:e>
                          <m:r>
                            <w:rPr>
                              <w:rFonts w:ascii="Cambria Math" w:hAnsi="Cambria Math"/>
                              <w:szCs w:val="26"/>
                            </w:rPr>
                            <m:t>y</m:t>
                          </m:r>
                        </m:e>
                      </m:acc>
                    </m:e>
                    <m:sub>
                      <m:r>
                        <w:rPr>
                          <w:rFonts w:ascii="Cambria Math" w:hAnsi="Cambria Math"/>
                          <w:szCs w:val="26"/>
                        </w:rPr>
                        <m:t>i</m:t>
                      </m:r>
                    </m:sub>
                    <m:sup>
                      <m:d>
                        <m:dPr>
                          <m:ctrlPr>
                            <w:rPr>
                              <w:rFonts w:ascii="Cambria Math" w:eastAsiaTheme="minorEastAsia" w:hAnsi="Cambria Math"/>
                              <w:i/>
                              <w:szCs w:val="26"/>
                            </w:rPr>
                          </m:ctrlPr>
                        </m:dPr>
                        <m:e>
                          <m:r>
                            <w:rPr>
                              <w:rFonts w:ascii="Cambria Math" w:eastAsiaTheme="minorEastAsia" w:hAnsi="Cambria Math"/>
                              <w:szCs w:val="26"/>
                            </w:rPr>
                            <m:t>t</m:t>
                          </m:r>
                        </m:e>
                      </m:d>
                    </m:sup>
                  </m:sSubSup>
                </m:e>
              </m:d>
              <m:ctrlPr>
                <w:rPr>
                  <w:rFonts w:ascii="Cambria Math" w:hAnsi="Cambria Math"/>
                  <w:i/>
                  <w:szCs w:val="26"/>
                </w:rPr>
              </m:ctrlPr>
            </m:e>
          </m:nary>
          <m:r>
            <w:rPr>
              <w:rFonts w:ascii="Cambria Math" w:hAnsi="Cambria Math"/>
              <w:szCs w:val="26"/>
            </w:rPr>
            <m:t>+su</m:t>
          </m:r>
          <m:sSubSup>
            <m:sSubSupPr>
              <m:ctrlPr>
                <w:rPr>
                  <w:rFonts w:ascii="Cambria Math" w:hAnsi="Cambria Math"/>
                  <w:i/>
                  <w:szCs w:val="26"/>
                </w:rPr>
              </m:ctrlPr>
            </m:sSubSupPr>
            <m:e>
              <m:r>
                <w:rPr>
                  <w:rFonts w:ascii="Cambria Math" w:hAnsi="Cambria Math"/>
                  <w:szCs w:val="26"/>
                </w:rPr>
                <m:t>m</m:t>
              </m:r>
            </m:e>
            <m:sub>
              <m:r>
                <w:rPr>
                  <w:rFonts w:ascii="Cambria Math" w:hAnsi="Cambria Math"/>
                  <w:szCs w:val="26"/>
                </w:rPr>
                <m:t>i-1</m:t>
              </m:r>
            </m:sub>
            <m:sup>
              <m:r>
                <w:rPr>
                  <w:rFonts w:ascii="Cambria Math" w:hAnsi="Cambria Math"/>
                  <w:szCs w:val="26"/>
                </w:rPr>
                <m:t>t</m:t>
              </m:r>
            </m:sup>
          </m:sSubSup>
          <m:r>
            <m:rPr>
              <m:sty m:val="p"/>
            </m:rPr>
            <w:rPr>
              <w:rFonts w:ascii="Cambria Math" w:hAnsi="Cambria Math"/>
              <w:szCs w:val="26"/>
            </w:rPr>
            <m:t>Ω</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f</m:t>
                  </m:r>
                </m:e>
                <m:sub>
                  <m:r>
                    <w:rPr>
                      <w:rFonts w:ascii="Cambria Math" w:hAnsi="Cambria Math"/>
                      <w:szCs w:val="26"/>
                    </w:rPr>
                    <m:t>i</m:t>
                  </m:r>
                </m:sub>
              </m:sSub>
            </m:e>
          </m:d>
        </m:oMath>
      </m:oMathPara>
    </w:p>
    <w:p w14:paraId="3388FAE0" w14:textId="6325377D" w:rsidR="00F94CA6" w:rsidRPr="00997D56" w:rsidRDefault="00021AFB" w:rsidP="00E04FAA">
      <w:pPr>
        <w:ind w:left="360"/>
        <w:rPr>
          <w:szCs w:val="26"/>
        </w:rPr>
      </w:pPr>
      <m:oMathPara>
        <m:oMath>
          <m:r>
            <w:rPr>
              <w:rFonts w:ascii="Cambria Math" w:hAnsi="Cambria Math"/>
              <w:szCs w:val="26"/>
            </w:rPr>
            <m:t>=</m:t>
          </m:r>
          <m:nary>
            <m:naryPr>
              <m:chr m:val="∑"/>
              <m:ctrlPr>
                <w:rPr>
                  <w:rFonts w:ascii="Cambria Math" w:hAnsi="Cambria Math"/>
                  <w:szCs w:val="26"/>
                </w:rPr>
              </m:ctrlPr>
            </m:naryPr>
            <m:sub>
              <m:r>
                <w:rPr>
                  <w:rFonts w:ascii="Cambria Math" w:hAnsi="Cambria Math"/>
                  <w:szCs w:val="26"/>
                </w:rPr>
                <m:t>i-1</m:t>
              </m:r>
              <m:ctrlPr>
                <w:rPr>
                  <w:rFonts w:ascii="Cambria Math" w:hAnsi="Cambria Math"/>
                  <w:i/>
                  <w:szCs w:val="26"/>
                </w:rPr>
              </m:ctrlPr>
            </m:sub>
            <m:sup>
              <m:r>
                <w:rPr>
                  <w:rFonts w:ascii="Cambria Math" w:hAnsi="Cambria Math"/>
                  <w:szCs w:val="26"/>
                </w:rPr>
                <m:t>n</m:t>
              </m:r>
              <m:ctrlPr>
                <w:rPr>
                  <w:rFonts w:ascii="Cambria Math" w:hAnsi="Cambria Math"/>
                  <w:i/>
                  <w:szCs w:val="26"/>
                </w:rPr>
              </m:ctrlPr>
            </m:sup>
            <m:e>
              <m:r>
                <w:rPr>
                  <w:rFonts w:ascii="Cambria Math" w:hAnsi="Cambria Math"/>
                  <w:szCs w:val="26"/>
                </w:rPr>
                <m:t>l</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m:t>
                  </m:r>
                  <m:sSubSup>
                    <m:sSubSupPr>
                      <m:ctrlPr>
                        <w:rPr>
                          <w:rFonts w:ascii="Cambria Math" w:eastAsiaTheme="minorEastAsia" w:hAnsi="Cambria Math"/>
                          <w:i/>
                          <w:szCs w:val="26"/>
                        </w:rPr>
                      </m:ctrlPr>
                    </m:sSubSupPr>
                    <m:e>
                      <m:acc>
                        <m:accPr>
                          <m:ctrlPr>
                            <w:rPr>
                              <w:rFonts w:ascii="Cambria Math" w:eastAsiaTheme="minorEastAsia" w:hAnsi="Cambria Math"/>
                              <w:i/>
                              <w:szCs w:val="26"/>
                            </w:rPr>
                          </m:ctrlPr>
                        </m:accPr>
                        <m:e>
                          <m:r>
                            <w:rPr>
                              <w:rFonts w:ascii="Cambria Math" w:hAnsi="Cambria Math"/>
                              <w:szCs w:val="26"/>
                            </w:rPr>
                            <m:t>y</m:t>
                          </m:r>
                        </m:e>
                      </m:acc>
                    </m:e>
                    <m:sub>
                      <m:r>
                        <w:rPr>
                          <w:rFonts w:ascii="Cambria Math" w:hAnsi="Cambria Math"/>
                          <w:szCs w:val="26"/>
                        </w:rPr>
                        <m:t>i</m:t>
                      </m:r>
                    </m:sub>
                    <m:sup>
                      <m:d>
                        <m:dPr>
                          <m:ctrlPr>
                            <w:rPr>
                              <w:rFonts w:ascii="Cambria Math" w:eastAsiaTheme="minorEastAsia" w:hAnsi="Cambria Math"/>
                              <w:i/>
                              <w:szCs w:val="26"/>
                            </w:rPr>
                          </m:ctrlPr>
                        </m:dPr>
                        <m:e>
                          <m:r>
                            <w:rPr>
                              <w:rFonts w:ascii="Cambria Math" w:eastAsiaTheme="minorEastAsia" w:hAnsi="Cambria Math"/>
                              <w:szCs w:val="26"/>
                            </w:rPr>
                            <m:t>t-1</m:t>
                          </m:r>
                        </m:e>
                      </m:d>
                    </m:sup>
                  </m:sSubSup>
                  <m:r>
                    <w:rPr>
                      <w:rFonts w:ascii="Cambria Math" w:hAnsi="Cambria Math"/>
                      <w:szCs w:val="26"/>
                    </w:rPr>
                    <m: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t</m:t>
                      </m:r>
                    </m:sub>
                  </m:sSub>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e>
                  </m:d>
                </m:e>
              </m:d>
              <m:ctrlPr>
                <w:rPr>
                  <w:rFonts w:ascii="Cambria Math" w:hAnsi="Cambria Math"/>
                  <w:i/>
                  <w:szCs w:val="26"/>
                </w:rPr>
              </m:ctrlPr>
            </m:e>
          </m:nary>
          <m:r>
            <w:rPr>
              <w:rFonts w:ascii="Cambria Math" w:hAnsi="Cambria Math"/>
              <w:szCs w:val="26"/>
            </w:rPr>
            <m:t>+</m:t>
          </m:r>
          <m:r>
            <m:rPr>
              <m:sty m:val="p"/>
            </m:rPr>
            <w:rPr>
              <w:rFonts w:ascii="Cambria Math" w:hAnsi="Cambria Math"/>
              <w:szCs w:val="26"/>
            </w:rPr>
            <m:t>Ω</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f</m:t>
                  </m:r>
                </m:e>
                <m:sub>
                  <m:r>
                    <w:rPr>
                      <w:rFonts w:ascii="Cambria Math" w:hAnsi="Cambria Math"/>
                      <w:szCs w:val="26"/>
                    </w:rPr>
                    <m:t>t</m:t>
                  </m:r>
                </m:sub>
              </m:sSub>
            </m:e>
          </m:d>
          <m:r>
            <w:rPr>
              <w:rFonts w:ascii="Cambria Math" w:hAnsi="Cambria Math"/>
              <w:szCs w:val="26"/>
            </w:rPr>
            <m:t>+constant</m:t>
          </m:r>
        </m:oMath>
      </m:oMathPara>
    </w:p>
    <w:p w14:paraId="74D161F3" w14:textId="107C3226" w:rsidR="000F1348" w:rsidRPr="00997D56" w:rsidRDefault="00C41D3B" w:rsidP="00E04FAA">
      <w:pPr>
        <w:tabs>
          <w:tab w:val="left" w:pos="360"/>
        </w:tabs>
        <w:ind w:firstLine="540"/>
        <w:rPr>
          <w:szCs w:val="26"/>
        </w:rPr>
      </w:pPr>
      <w:r w:rsidRPr="00997D56">
        <w:rPr>
          <w:szCs w:val="26"/>
        </w:rPr>
        <w:tab/>
      </w:r>
      <w:r w:rsidR="000F1348" w:rsidRPr="00997D56">
        <w:rPr>
          <w:szCs w:val="26"/>
        </w:rPr>
        <w:t>XGBoost xây dựng một chuỗi các cây quyết định và kết hợp các đầu ra của chúng để tạo ra dự đoán cuối cùng. Dự đoán được tính toán bằng cách tổng hợp kết quả đầu ra của các cây và áp dụng hàm nếu cần.</w:t>
      </w:r>
    </w:p>
    <w:p w14:paraId="24EE286A" w14:textId="22EBB656" w:rsidR="00985853" w:rsidRPr="00997D56" w:rsidRDefault="00985853" w:rsidP="00E04FAA">
      <w:pPr>
        <w:pStyle w:val="Heading2"/>
        <w:rPr>
          <w:szCs w:val="26"/>
        </w:rPr>
      </w:pPr>
      <w:bookmarkStart w:id="74" w:name="_Toc138175844"/>
      <w:r w:rsidRPr="00997D56">
        <w:rPr>
          <w:szCs w:val="26"/>
        </w:rPr>
        <w:t>GRU</w:t>
      </w:r>
      <w:bookmarkEnd w:id="74"/>
    </w:p>
    <w:p w14:paraId="5CF64566" w14:textId="31478F77" w:rsidR="002D2D9B" w:rsidRPr="00997D56" w:rsidRDefault="002D2D9B" w:rsidP="00C41D3B">
      <w:pPr>
        <w:ind w:firstLine="567"/>
        <w:rPr>
          <w:szCs w:val="26"/>
        </w:rPr>
      </w:pPr>
      <w:r w:rsidRPr="00997D56">
        <w:rPr>
          <w:szCs w:val="26"/>
        </w:rPr>
        <w:t>Gated Recurrent Unit (GRU) được đề xuất vào năm 2014 nhằm giải quyết vấn đề gradient biến mất bằng cách thay đổi cách tính toán các đơn vị ẩn. Một đơn vị ẩn h</w:t>
      </w:r>
      <w:r w:rsidRPr="00681624">
        <w:rPr>
          <w:szCs w:val="26"/>
          <w:vertAlign w:val="subscript"/>
        </w:rPr>
        <w:t>t</w:t>
      </w:r>
      <w:r w:rsidRPr="00997D56">
        <w:rPr>
          <w:szCs w:val="26"/>
        </w:rPr>
        <w:t xml:space="preserve"> của GRUs được tính toán dựa trên x</w:t>
      </w:r>
      <w:r w:rsidRPr="00997D56">
        <w:rPr>
          <w:szCs w:val="26"/>
          <w:vertAlign w:val="subscript"/>
        </w:rPr>
        <w:t>t</w:t>
      </w:r>
      <w:r w:rsidRPr="00997D56">
        <w:rPr>
          <w:szCs w:val="26"/>
        </w:rPr>
        <w:t xml:space="preserve"> và h</w:t>
      </w:r>
      <w:r w:rsidR="00681624">
        <w:rPr>
          <w:szCs w:val="26"/>
          <w:vertAlign w:val="subscript"/>
        </w:rPr>
        <w:t>t-1</w:t>
      </w:r>
      <w:r w:rsidRPr="00997D56">
        <w:rPr>
          <w:szCs w:val="26"/>
        </w:rPr>
        <w:t xml:space="preserve">, nhưng với cơ chế cổng khác biệt. Hình </w:t>
      </w:r>
      <w:r w:rsidR="006800E7" w:rsidRPr="00997D56">
        <w:rPr>
          <w:szCs w:val="26"/>
        </w:rPr>
        <w:t>bên dưới</w:t>
      </w:r>
      <w:r w:rsidRPr="00997D56">
        <w:rPr>
          <w:szCs w:val="26"/>
        </w:rPr>
        <w:t xml:space="preserve"> thể hiện cấu trúc đơn giản của một đơn vị GRU.</w:t>
      </w:r>
    </w:p>
    <w:p w14:paraId="3B5412BA" w14:textId="6FD3760B" w:rsidR="002D2D9B" w:rsidRPr="00997D56" w:rsidRDefault="002D2D9B" w:rsidP="00E04FAA">
      <w:pPr>
        <w:rPr>
          <w:szCs w:val="26"/>
        </w:rPr>
      </w:pPr>
      <w:r w:rsidRPr="00997D56">
        <w:rPr>
          <w:szCs w:val="26"/>
        </w:rPr>
        <w:t xml:space="preserve"> </w:t>
      </w:r>
    </w:p>
    <w:p w14:paraId="235F4F7A" w14:textId="1C0EC23F" w:rsidR="002D2D9B" w:rsidRPr="00997D56" w:rsidRDefault="00882A6A" w:rsidP="00E04FAA">
      <w:pPr>
        <w:jc w:val="center"/>
        <w:rPr>
          <w:szCs w:val="26"/>
        </w:rPr>
      </w:pPr>
      <w:r w:rsidRPr="00997D56">
        <w:rPr>
          <w:noProof/>
          <w:szCs w:val="26"/>
        </w:rPr>
        <w:lastRenderedPageBreak/>
        <w:drawing>
          <wp:inline distT="0" distB="0" distL="0" distR="0" wp14:anchorId="2535800E" wp14:editId="5060D5ED">
            <wp:extent cx="4753921" cy="2725445"/>
            <wp:effectExtent l="0" t="0" r="8890" b="0"/>
            <wp:docPr id="800173105" name="Picture 800173105" descr="A picture containing diagram, line, parallel,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73105" name="Picture 3" descr="A picture containing diagram, line, parallel, plo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778136" cy="2739327"/>
                    </a:xfrm>
                    <a:prstGeom prst="rect">
                      <a:avLst/>
                    </a:prstGeom>
                  </pic:spPr>
                </pic:pic>
              </a:graphicData>
            </a:graphic>
          </wp:inline>
        </w:drawing>
      </w:r>
    </w:p>
    <w:p w14:paraId="31292B9E" w14:textId="07FD884D" w:rsidR="00752805" w:rsidRPr="00253CF5" w:rsidRDefault="00752805" w:rsidP="007827DE">
      <w:pPr>
        <w:pStyle w:val="Caption"/>
      </w:pPr>
      <w:bookmarkStart w:id="75" w:name="_Toc138164875"/>
      <w:bookmarkStart w:id="76" w:name="_Toc138170758"/>
      <w:bookmarkStart w:id="77" w:name="_Toc138240583"/>
      <w:r w:rsidRPr="00253CF5">
        <w:t xml:space="preserve">Hình </w:t>
      </w:r>
      <w:fldSimple w:instr=" STYLEREF 1 \s ">
        <w:r w:rsidR="0049610D" w:rsidRPr="00253CF5">
          <w:t>4</w:t>
        </w:r>
      </w:fldSimple>
      <w:r w:rsidR="0049610D" w:rsidRPr="00253CF5">
        <w:t>.</w:t>
      </w:r>
      <w:r w:rsidR="0049610D" w:rsidRPr="00253CF5">
        <w:fldChar w:fldCharType="begin"/>
      </w:r>
      <w:r w:rsidR="0049610D">
        <w:instrText xml:space="preserve"> SEQ Hình \* ARABIC \s 1 </w:instrText>
      </w:r>
      <w:r w:rsidR="0049610D" w:rsidRPr="00253CF5">
        <w:fldChar w:fldCharType="separate"/>
      </w:r>
      <w:r w:rsidR="009F0CEE">
        <w:t>8</w:t>
      </w:r>
      <w:r w:rsidR="0049610D" w:rsidRPr="00253CF5">
        <w:fldChar w:fldCharType="end"/>
      </w:r>
      <w:r w:rsidR="00F57B53" w:rsidRPr="00253CF5">
        <w:t xml:space="preserve">. </w:t>
      </w:r>
      <w:r w:rsidR="00FE6D73" w:rsidRPr="00253CF5">
        <w:t>Cấu trúc của một đơn vị GRU</w:t>
      </w:r>
      <w:bookmarkEnd w:id="75"/>
      <w:bookmarkEnd w:id="76"/>
      <w:bookmarkEnd w:id="77"/>
    </w:p>
    <w:p w14:paraId="1A78AFFF" w14:textId="71FA1DAB" w:rsidR="002D2D9B" w:rsidRPr="00997D56" w:rsidRDefault="002D2D9B" w:rsidP="00C41D3B">
      <w:pPr>
        <w:ind w:firstLine="567"/>
        <w:rPr>
          <w:szCs w:val="26"/>
        </w:rPr>
      </w:pPr>
      <w:r w:rsidRPr="00997D56">
        <w:rPr>
          <w:szCs w:val="26"/>
        </w:rPr>
        <w:t>Các phương trình sau được sử dụng để tính toán một đơn vị ẩn GRU</w:t>
      </w:r>
      <w:r w:rsidR="005000E5">
        <w:rPr>
          <w:szCs w:val="26"/>
        </w:rPr>
        <w:t>[21]</w:t>
      </w:r>
      <w:r w:rsidR="006800E7" w:rsidRPr="00997D56">
        <w:rPr>
          <w:szCs w:val="26"/>
        </w:rPr>
        <w:t>:</w:t>
      </w:r>
    </w:p>
    <w:p w14:paraId="230497B7" w14:textId="77777777" w:rsidR="002D2D9B" w:rsidRPr="00997D56" w:rsidRDefault="002D2D9B" w:rsidP="00E04FAA">
      <w:pPr>
        <w:rPr>
          <w:szCs w:val="26"/>
        </w:rPr>
      </w:pPr>
    </w:p>
    <w:p w14:paraId="7A0108D3" w14:textId="0781B2D4" w:rsidR="002D2D9B" w:rsidRPr="00997D56" w:rsidRDefault="002407FF" w:rsidP="00E04FAA">
      <w:pPr>
        <w:rPr>
          <w:szCs w:val="26"/>
        </w:rPr>
      </w:pPr>
      <m:oMathPara>
        <m:oMath>
          <m:sSub>
            <m:sSubPr>
              <m:ctrlPr>
                <w:rPr>
                  <w:rFonts w:ascii="Cambria Math" w:hAnsi="Cambria Math"/>
                  <w:i/>
                  <w:szCs w:val="26"/>
                </w:rPr>
              </m:ctrlPr>
            </m:sSubPr>
            <m:e>
              <m:r>
                <w:rPr>
                  <w:rFonts w:ascii="Cambria Math" w:hAnsi="Cambria Math"/>
                  <w:szCs w:val="26"/>
                </w:rPr>
                <m:t>z</m:t>
              </m:r>
            </m:e>
            <m:sub>
              <m:r>
                <w:rPr>
                  <w:rFonts w:ascii="Cambria Math" w:hAnsi="Cambria Math"/>
                  <w:szCs w:val="26"/>
                </w:rPr>
                <m:t>t</m:t>
              </m:r>
            </m:sub>
          </m:sSub>
          <m:r>
            <w:rPr>
              <w:rFonts w:ascii="Cambria Math" w:hAnsi="Cambria Math"/>
              <w:szCs w:val="26"/>
            </w:rPr>
            <m:t>=</m:t>
          </m:r>
          <m:r>
            <m:rPr>
              <m:sty m:val="p"/>
            </m:rPr>
            <w:rPr>
              <w:rFonts w:ascii="Cambria Math" w:hAnsi="Cambria Math"/>
              <w:szCs w:val="26"/>
            </w:rPr>
            <m:t>σ</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x</m:t>
                  </m:r>
                </m:e>
                <m:sub>
                  <m:r>
                    <w:rPr>
                      <w:rFonts w:ascii="Cambria Math" w:hAnsi="Cambria Math"/>
                      <w:szCs w:val="26"/>
                    </w:rPr>
                    <m:t>t</m:t>
                  </m:r>
                </m:sub>
              </m:sSub>
              <m:sSup>
                <m:sSupPr>
                  <m:ctrlPr>
                    <w:rPr>
                      <w:rFonts w:ascii="Cambria Math" w:hAnsi="Cambria Math"/>
                      <w:i/>
                      <w:szCs w:val="26"/>
                    </w:rPr>
                  </m:ctrlPr>
                </m:sSupPr>
                <m:e>
                  <m:r>
                    <w:rPr>
                      <w:rFonts w:ascii="Cambria Math" w:hAnsi="Cambria Math"/>
                      <w:szCs w:val="26"/>
                    </w:rPr>
                    <m:t>U</m:t>
                  </m:r>
                </m:e>
                <m:sup>
                  <m:r>
                    <w:rPr>
                      <w:rFonts w:ascii="Cambria Math" w:hAnsi="Cambria Math"/>
                      <w:szCs w:val="26"/>
                    </w:rPr>
                    <m:t>z</m:t>
                  </m:r>
                </m:sup>
              </m:sSup>
              <m:r>
                <w:rPr>
                  <w:rFonts w:ascii="Cambria Math" w:hAnsi="Cambria Math"/>
                  <w:szCs w:val="26"/>
                </w:rPr>
                <m:t>+</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t-1</m:t>
                  </m:r>
                </m:sub>
              </m:sSub>
              <m:sSup>
                <m:sSupPr>
                  <m:ctrlPr>
                    <w:rPr>
                      <w:rFonts w:ascii="Cambria Math" w:hAnsi="Cambria Math"/>
                      <w:i/>
                      <w:szCs w:val="26"/>
                    </w:rPr>
                  </m:ctrlPr>
                </m:sSupPr>
                <m:e>
                  <m:r>
                    <w:rPr>
                      <w:rFonts w:ascii="Cambria Math" w:hAnsi="Cambria Math"/>
                      <w:szCs w:val="26"/>
                    </w:rPr>
                    <m:t>U</m:t>
                  </m:r>
                </m:e>
                <m:sup>
                  <m:r>
                    <w:rPr>
                      <w:rFonts w:ascii="Cambria Math" w:hAnsi="Cambria Math"/>
                      <w:szCs w:val="26"/>
                    </w:rPr>
                    <m:t>z</m:t>
                  </m:r>
                </m:sup>
              </m:sSup>
              <m:r>
                <w:rPr>
                  <w:rFonts w:ascii="Cambria Math" w:hAnsi="Cambria Math"/>
                  <w:szCs w:val="26"/>
                </w:rPr>
                <m:t>+</m:t>
              </m:r>
              <m:sSup>
                <m:sSupPr>
                  <m:ctrlPr>
                    <w:rPr>
                      <w:rFonts w:ascii="Cambria Math" w:hAnsi="Cambria Math"/>
                      <w:i/>
                      <w:szCs w:val="26"/>
                    </w:rPr>
                  </m:ctrlPr>
                </m:sSupPr>
                <m:e>
                  <m:r>
                    <w:rPr>
                      <w:rFonts w:ascii="Cambria Math" w:hAnsi="Cambria Math"/>
                      <w:szCs w:val="26"/>
                    </w:rPr>
                    <m:t>b</m:t>
                  </m:r>
                </m:e>
                <m:sup>
                  <m:r>
                    <w:rPr>
                      <w:rFonts w:ascii="Cambria Math" w:hAnsi="Cambria Math"/>
                      <w:szCs w:val="26"/>
                    </w:rPr>
                    <m:t>z</m:t>
                  </m:r>
                </m:sup>
              </m:sSup>
            </m:e>
          </m:d>
        </m:oMath>
      </m:oMathPara>
    </w:p>
    <w:p w14:paraId="5AAB5DBC" w14:textId="032472A0" w:rsidR="002D2D9B" w:rsidRPr="00997D56" w:rsidRDefault="002407FF" w:rsidP="00E04FAA">
      <w:pPr>
        <w:rPr>
          <w:szCs w:val="26"/>
        </w:rPr>
      </w:pPr>
      <m:oMathPara>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t</m:t>
              </m:r>
            </m:sub>
          </m:sSub>
          <m:r>
            <w:rPr>
              <w:rFonts w:ascii="Cambria Math" w:hAnsi="Cambria Math"/>
              <w:szCs w:val="26"/>
            </w:rPr>
            <m:t>=σ</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x</m:t>
                  </m:r>
                </m:e>
                <m:sub>
                  <m:r>
                    <w:rPr>
                      <w:rFonts w:ascii="Cambria Math" w:hAnsi="Cambria Math"/>
                      <w:szCs w:val="26"/>
                    </w:rPr>
                    <m:t>t</m:t>
                  </m:r>
                </m:sub>
              </m:sSub>
              <m:sSup>
                <m:sSupPr>
                  <m:ctrlPr>
                    <w:rPr>
                      <w:rFonts w:ascii="Cambria Math" w:hAnsi="Cambria Math"/>
                      <w:i/>
                      <w:szCs w:val="26"/>
                    </w:rPr>
                  </m:ctrlPr>
                </m:sSupPr>
                <m:e>
                  <m:r>
                    <w:rPr>
                      <w:rFonts w:ascii="Cambria Math" w:hAnsi="Cambria Math"/>
                      <w:szCs w:val="26"/>
                    </w:rPr>
                    <m:t>U</m:t>
                  </m:r>
                </m:e>
                <m:sup>
                  <m:r>
                    <w:rPr>
                      <w:rFonts w:ascii="Cambria Math" w:hAnsi="Cambria Math"/>
                      <w:szCs w:val="26"/>
                    </w:rPr>
                    <m:t>r</m:t>
                  </m:r>
                </m:sup>
              </m:sSup>
              <m:r>
                <w:rPr>
                  <w:rFonts w:ascii="Cambria Math" w:hAnsi="Cambria Math"/>
                  <w:szCs w:val="26"/>
                </w:rPr>
                <m:t>+</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t-1</m:t>
                  </m:r>
                </m:sub>
              </m:sSub>
              <m:sSup>
                <m:sSupPr>
                  <m:ctrlPr>
                    <w:rPr>
                      <w:rFonts w:ascii="Cambria Math" w:hAnsi="Cambria Math"/>
                      <w:i/>
                      <w:szCs w:val="26"/>
                    </w:rPr>
                  </m:ctrlPr>
                </m:sSupPr>
                <m:e>
                  <m:r>
                    <w:rPr>
                      <w:rFonts w:ascii="Cambria Math" w:hAnsi="Cambria Math"/>
                      <w:szCs w:val="26"/>
                    </w:rPr>
                    <m:t>W</m:t>
                  </m:r>
                </m:e>
                <m:sup>
                  <m:r>
                    <w:rPr>
                      <w:rFonts w:ascii="Cambria Math" w:hAnsi="Cambria Math"/>
                      <w:szCs w:val="26"/>
                    </w:rPr>
                    <m:t>r</m:t>
                  </m:r>
                </m:sup>
              </m:sSup>
              <m:r>
                <w:rPr>
                  <w:rFonts w:ascii="Cambria Math" w:hAnsi="Cambria Math"/>
                  <w:szCs w:val="26"/>
                </w:rPr>
                <m:t>+</m:t>
              </m:r>
              <m:sSup>
                <m:sSupPr>
                  <m:ctrlPr>
                    <w:rPr>
                      <w:rFonts w:ascii="Cambria Math" w:hAnsi="Cambria Math"/>
                      <w:i/>
                      <w:szCs w:val="26"/>
                    </w:rPr>
                  </m:ctrlPr>
                </m:sSupPr>
                <m:e>
                  <m:r>
                    <w:rPr>
                      <w:rFonts w:ascii="Cambria Math" w:hAnsi="Cambria Math"/>
                      <w:szCs w:val="26"/>
                    </w:rPr>
                    <m:t>b</m:t>
                  </m:r>
                </m:e>
                <m:sup>
                  <m:r>
                    <w:rPr>
                      <w:rFonts w:ascii="Cambria Math" w:hAnsi="Cambria Math"/>
                      <w:szCs w:val="26"/>
                    </w:rPr>
                    <m:t>r</m:t>
                  </m:r>
                </m:sup>
              </m:sSup>
            </m:e>
          </m:d>
        </m:oMath>
      </m:oMathPara>
    </w:p>
    <w:p w14:paraId="7B37DC2C" w14:textId="126DCECF" w:rsidR="002D2D9B" w:rsidRPr="00997D56" w:rsidRDefault="00021AFB" w:rsidP="00E04FAA">
      <w:pPr>
        <w:rPr>
          <w:szCs w:val="26"/>
        </w:rPr>
      </w:pPr>
      <m:oMathPara>
        <m:oMath>
          <m:r>
            <w:rPr>
              <w:rFonts w:ascii="Cambria Math" w:hAnsi="Cambria Math"/>
              <w:szCs w:val="26"/>
            </w:rPr>
            <m:t>s_{t} = tanh(</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t</m:t>
              </m:r>
            </m:sub>
          </m:sSub>
          <m:sSup>
            <m:sSupPr>
              <m:ctrlPr>
                <w:rPr>
                  <w:rFonts w:ascii="Cambria Math" w:hAnsi="Cambria Math"/>
                  <w:i/>
                  <w:szCs w:val="26"/>
                </w:rPr>
              </m:ctrlPr>
            </m:sSupPr>
            <m:e>
              <m:r>
                <w:rPr>
                  <w:rFonts w:ascii="Cambria Math" w:hAnsi="Cambria Math"/>
                  <w:szCs w:val="26"/>
                </w:rPr>
                <m:t>U</m:t>
              </m:r>
            </m:e>
            <m:sup>
              <m:r>
                <w:rPr>
                  <w:rFonts w:ascii="Cambria Math" w:hAnsi="Cambria Math"/>
                  <w:szCs w:val="26"/>
                </w:rPr>
                <m:t>s</m:t>
              </m:r>
            </m:sup>
          </m:sSup>
          <m:r>
            <w:rPr>
              <w:rFonts w:ascii="Cambria Math" w:hAnsi="Cambria Math"/>
              <w:szCs w:val="26"/>
            </w:rPr>
            <m:t>+</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h</m:t>
                  </m:r>
                </m:e>
                <m:sub>
                  <m:r>
                    <w:rPr>
                      <w:rFonts w:ascii="Cambria Math" w:hAnsi="Cambria Math"/>
                      <w:szCs w:val="26"/>
                    </w:rPr>
                    <m:t>t-1</m:t>
                  </m:r>
                </m:sub>
              </m:sSub>
              <m:r>
                <m:rPr>
                  <m:sty m:val="p"/>
                </m:rPr>
                <w:rPr>
                  <w:rFonts w:ascii="Cambria Math" w:hAnsi="Cambria Math"/>
                  <w:szCs w:val="26"/>
                </w:rPr>
                <m:t>⊙</m:t>
              </m:r>
              <m:sSub>
                <m:sSubPr>
                  <m:ctrlPr>
                    <w:rPr>
                      <w:rFonts w:ascii="Cambria Math" w:hAnsi="Cambria Math"/>
                      <w:i/>
                      <w:szCs w:val="26"/>
                    </w:rPr>
                  </m:ctrlPr>
                </m:sSubPr>
                <m:e>
                  <m:r>
                    <w:rPr>
                      <w:rFonts w:ascii="Cambria Math" w:hAnsi="Cambria Math"/>
                      <w:szCs w:val="26"/>
                    </w:rPr>
                    <m:t>r</m:t>
                  </m:r>
                  <m:ctrlPr>
                    <w:rPr>
                      <w:rFonts w:ascii="Cambria Math" w:hAnsi="Cambria Math"/>
                      <w:szCs w:val="26"/>
                    </w:rPr>
                  </m:ctrlPr>
                </m:e>
                <m:sub>
                  <m:r>
                    <w:rPr>
                      <w:rFonts w:ascii="Cambria Math" w:hAnsi="Cambria Math"/>
                      <w:szCs w:val="26"/>
                    </w:rPr>
                    <m:t>t</m:t>
                  </m:r>
                </m:sub>
              </m:sSub>
            </m:e>
          </m:d>
          <m:sSup>
            <m:sSupPr>
              <m:ctrlPr>
                <w:rPr>
                  <w:rFonts w:ascii="Cambria Math" w:hAnsi="Cambria Math"/>
                  <w:i/>
                  <w:szCs w:val="26"/>
                </w:rPr>
              </m:ctrlPr>
            </m:sSupPr>
            <m:e>
              <m:r>
                <w:rPr>
                  <w:rFonts w:ascii="Cambria Math" w:hAnsi="Cambria Math"/>
                  <w:szCs w:val="26"/>
                </w:rPr>
                <m:t>W</m:t>
              </m:r>
            </m:e>
            <m:sup>
              <m:r>
                <w:rPr>
                  <w:rFonts w:ascii="Cambria Math" w:hAnsi="Cambria Math"/>
                  <w:szCs w:val="26"/>
                </w:rPr>
                <m:t>s</m:t>
              </m:r>
            </m:sup>
          </m:sSup>
          <m:r>
            <w:rPr>
              <w:rFonts w:ascii="Cambria Math" w:hAnsi="Cambria Math"/>
              <w:szCs w:val="26"/>
            </w:rPr>
            <m:t>+</m:t>
          </m:r>
          <m:sSup>
            <m:sSupPr>
              <m:ctrlPr>
                <w:rPr>
                  <w:rFonts w:ascii="Cambria Math" w:hAnsi="Cambria Math"/>
                  <w:i/>
                  <w:szCs w:val="26"/>
                </w:rPr>
              </m:ctrlPr>
            </m:sSupPr>
            <m:e>
              <m:r>
                <w:rPr>
                  <w:rFonts w:ascii="Cambria Math" w:hAnsi="Cambria Math"/>
                  <w:szCs w:val="26"/>
                </w:rPr>
                <m:t>b</m:t>
              </m:r>
            </m:e>
            <m:sup>
              <m:r>
                <w:rPr>
                  <w:rFonts w:ascii="Cambria Math" w:hAnsi="Cambria Math"/>
                  <w:szCs w:val="26"/>
                </w:rPr>
                <m:t>s</m:t>
              </m:r>
            </m:sup>
          </m:sSup>
        </m:oMath>
      </m:oMathPara>
    </w:p>
    <w:p w14:paraId="6C6DE1A0" w14:textId="6617808F" w:rsidR="002D2D9B" w:rsidRPr="00997D56" w:rsidRDefault="002407FF" w:rsidP="00E04FAA">
      <w:pPr>
        <w:rPr>
          <w:szCs w:val="26"/>
        </w:rPr>
      </w:pPr>
      <m:oMathPara>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t</m:t>
              </m:r>
            </m:sub>
          </m:sSub>
          <m:r>
            <w:rPr>
              <w:rFonts w:ascii="Cambria Math" w:hAnsi="Cambria Math"/>
              <w:szCs w:val="26"/>
            </w:rPr>
            <m:t>=</m:t>
          </m:r>
          <m:d>
            <m:dPr>
              <m:ctrlPr>
                <w:rPr>
                  <w:rFonts w:ascii="Cambria Math" w:hAnsi="Cambria Math"/>
                  <w:i/>
                  <w:szCs w:val="26"/>
                </w:rPr>
              </m:ctrlPr>
            </m:dPr>
            <m:e>
              <m:r>
                <w:rPr>
                  <w:rFonts w:ascii="Cambria Math" w:hAnsi="Cambria Math"/>
                  <w:szCs w:val="26"/>
                </w:rPr>
                <m:t>1-</m:t>
              </m:r>
              <m:sSub>
                <m:sSubPr>
                  <m:ctrlPr>
                    <w:rPr>
                      <w:rFonts w:ascii="Cambria Math" w:hAnsi="Cambria Math"/>
                      <w:i/>
                      <w:szCs w:val="26"/>
                    </w:rPr>
                  </m:ctrlPr>
                </m:sSubPr>
                <m:e>
                  <m:r>
                    <w:rPr>
                      <w:rFonts w:ascii="Cambria Math" w:hAnsi="Cambria Math"/>
                      <w:szCs w:val="26"/>
                    </w:rPr>
                    <m:t>z</m:t>
                  </m:r>
                </m:e>
                <m:sub>
                  <m:r>
                    <w:rPr>
                      <w:rFonts w:ascii="Cambria Math" w:hAnsi="Cambria Math"/>
                      <w:szCs w:val="26"/>
                    </w:rPr>
                    <m:t>t</m:t>
                  </m:r>
                </m:sub>
              </m:sSub>
            </m:e>
          </m:d>
          <m:r>
            <m:rPr>
              <m:sty m:val="p"/>
            </m:rPr>
            <w:rPr>
              <w:rFonts w:ascii="Cambria Math" w:hAnsi="Cambria Math"/>
              <w:szCs w:val="26"/>
            </w:rPr>
            <m:t>⊙</m:t>
          </m:r>
          <m:sSub>
            <m:sSubPr>
              <m:ctrlPr>
                <w:rPr>
                  <w:rFonts w:ascii="Cambria Math" w:hAnsi="Cambria Math"/>
                  <w:i/>
                  <w:szCs w:val="26"/>
                </w:rPr>
              </m:ctrlPr>
            </m:sSubPr>
            <m:e>
              <m:r>
                <w:rPr>
                  <w:rFonts w:ascii="Cambria Math" w:hAnsi="Cambria Math"/>
                  <w:szCs w:val="26"/>
                </w:rPr>
                <m:t>s</m:t>
              </m:r>
              <m:ctrlPr>
                <w:rPr>
                  <w:rFonts w:ascii="Cambria Math" w:hAnsi="Cambria Math"/>
                  <w:szCs w:val="26"/>
                </w:rPr>
              </m:ctrlPr>
            </m:e>
            <m:sub>
              <m:r>
                <w:rPr>
                  <w:rFonts w:ascii="Cambria Math" w:hAnsi="Cambria Math"/>
                  <w:szCs w:val="26"/>
                </w:rPr>
                <m:t>t</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z</m:t>
              </m:r>
            </m:e>
            <m:sub>
              <m:r>
                <w:rPr>
                  <w:rFonts w:ascii="Cambria Math" w:hAnsi="Cambria Math"/>
                  <w:szCs w:val="26"/>
                </w:rPr>
                <m:t>t</m:t>
              </m:r>
            </m:sub>
          </m:sSub>
          <m:r>
            <m:rPr>
              <m:sty m:val="p"/>
            </m:rPr>
            <w:rPr>
              <w:rFonts w:ascii="Cambria Math" w:hAnsi="Cambria Math"/>
              <w:szCs w:val="26"/>
            </w:rPr>
            <m:t>⊙</m:t>
          </m:r>
          <m:sSub>
            <m:sSubPr>
              <m:ctrlPr>
                <w:rPr>
                  <w:rFonts w:ascii="Cambria Math" w:hAnsi="Cambria Math"/>
                  <w:i/>
                  <w:szCs w:val="26"/>
                </w:rPr>
              </m:ctrlPr>
            </m:sSubPr>
            <m:e>
              <m:r>
                <w:rPr>
                  <w:rFonts w:ascii="Cambria Math" w:hAnsi="Cambria Math"/>
                  <w:szCs w:val="26"/>
                </w:rPr>
                <m:t>h</m:t>
              </m:r>
              <m:ctrlPr>
                <w:rPr>
                  <w:rFonts w:ascii="Cambria Math" w:hAnsi="Cambria Math"/>
                  <w:szCs w:val="26"/>
                </w:rPr>
              </m:ctrlPr>
            </m:e>
            <m:sub>
              <m:r>
                <w:rPr>
                  <w:rFonts w:ascii="Cambria Math" w:hAnsi="Cambria Math"/>
                  <w:szCs w:val="26"/>
                </w:rPr>
                <m:t>t-1</m:t>
              </m:r>
            </m:sub>
          </m:sSub>
        </m:oMath>
      </m:oMathPara>
    </w:p>
    <w:p w14:paraId="126C0145" w14:textId="0B91537D" w:rsidR="002D2D9B" w:rsidRPr="00997D56" w:rsidRDefault="002D2D9B" w:rsidP="00C41D3B">
      <w:pPr>
        <w:ind w:firstLine="567"/>
        <w:rPr>
          <w:szCs w:val="26"/>
        </w:rPr>
      </w:pPr>
      <w:r w:rsidRPr="00997D56">
        <w:rPr>
          <w:szCs w:val="26"/>
        </w:rPr>
        <w:t xml:space="preserve">Hàm </w:t>
      </w:r>
      <m:oMath>
        <m:r>
          <m:rPr>
            <m:sty m:val="p"/>
          </m:rPr>
          <w:rPr>
            <w:rFonts w:ascii="Cambria Math" w:hAnsi="Cambria Math"/>
            <w:szCs w:val="26"/>
          </w:rPr>
          <m:t>σ</m:t>
        </m:r>
      </m:oMath>
      <w:r w:rsidRPr="00997D56">
        <w:rPr>
          <w:szCs w:val="26"/>
        </w:rPr>
        <w:t xml:space="preserve"> được gọi là hard sigmoid và ký hiệu </w:t>
      </w:r>
      <m:oMath>
        <m:r>
          <m:rPr>
            <m:sty m:val="p"/>
          </m:rPr>
          <w:rPr>
            <w:rFonts w:ascii="Cambria Math" w:hAnsi="Cambria Math"/>
            <w:szCs w:val="26"/>
          </w:rPr>
          <m:t>⊙</m:t>
        </m:r>
      </m:oMath>
      <w:r w:rsidRPr="00997D56">
        <w:rPr>
          <w:szCs w:val="26"/>
        </w:rPr>
        <w:t xml:space="preserve"> mang ý nghĩa phép nhân từng phần.</w:t>
      </w:r>
    </w:p>
    <w:p w14:paraId="42BAA72A" w14:textId="7002E7E6" w:rsidR="00B160D9" w:rsidRPr="00997D56" w:rsidRDefault="002D2D9B" w:rsidP="004B02AC">
      <w:pPr>
        <w:ind w:firstLine="567"/>
        <w:rPr>
          <w:szCs w:val="26"/>
        </w:rPr>
      </w:pPr>
      <w:r w:rsidRPr="00997D56">
        <w:rPr>
          <w:szCs w:val="26"/>
        </w:rPr>
        <w:t xml:space="preserve">Các cổng GRU </w:t>
      </w:r>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t</m:t>
            </m:r>
          </m:sub>
        </m:sSub>
        <m:r>
          <w:rPr>
            <w:rFonts w:ascii="Cambria Math" w:hAnsi="Cambria Math"/>
            <w:szCs w:val="26"/>
          </w:rPr>
          <m:t xml:space="preserve"> </m:t>
        </m:r>
      </m:oMath>
      <w:r w:rsidRPr="00997D56">
        <w:rPr>
          <w:szCs w:val="26"/>
        </w:rPr>
        <w:t xml:space="preserve">và </w:t>
      </w:r>
      <m:oMath>
        <m:sSub>
          <m:sSubPr>
            <m:ctrlPr>
              <w:rPr>
                <w:rFonts w:ascii="Cambria Math" w:hAnsi="Cambria Math"/>
                <w:i/>
                <w:szCs w:val="26"/>
              </w:rPr>
            </m:ctrlPr>
          </m:sSubPr>
          <m:e>
            <m:r>
              <w:rPr>
                <w:rFonts w:ascii="Cambria Math" w:hAnsi="Cambria Math"/>
                <w:szCs w:val="26"/>
              </w:rPr>
              <m:t>z</m:t>
            </m:r>
          </m:e>
          <m:sub>
            <m:r>
              <w:rPr>
                <w:rFonts w:ascii="Cambria Math" w:hAnsi="Cambria Math"/>
                <w:szCs w:val="26"/>
              </w:rPr>
              <m:t>t</m:t>
            </m:r>
          </m:sub>
        </m:sSub>
        <m:r>
          <w:rPr>
            <w:rFonts w:ascii="Cambria Math" w:hAnsi="Cambria Math"/>
            <w:szCs w:val="26"/>
          </w:rPr>
          <m:t xml:space="preserve"> </m:t>
        </m:r>
      </m:oMath>
      <w:r w:rsidRPr="00997D56">
        <w:rPr>
          <w:szCs w:val="26"/>
        </w:rPr>
        <w:t xml:space="preserve">được gọi là cổng đặt lại và cập nhật tương ứng. Cổng đặt lại quyết định cách kết hợp đầu vào mới </w:t>
      </w:r>
      <m:oMath>
        <m:sSub>
          <m:sSubPr>
            <m:ctrlPr>
              <w:rPr>
                <w:rFonts w:ascii="Cambria Math" w:hAnsi="Cambria Math"/>
                <w:i/>
                <w:szCs w:val="26"/>
              </w:rPr>
            </m:ctrlPr>
          </m:sSubPr>
          <m:e>
            <m:r>
              <w:rPr>
                <w:rFonts w:ascii="Cambria Math" w:hAnsi="Cambria Math"/>
                <w:szCs w:val="26"/>
              </w:rPr>
              <m:t>x</m:t>
            </m:r>
          </m:e>
          <m:sub>
            <m:r>
              <w:rPr>
                <w:rFonts w:ascii="Cambria Math" w:hAnsi="Cambria Math"/>
                <w:szCs w:val="26"/>
              </w:rPr>
              <m:t>t</m:t>
            </m:r>
          </m:sub>
        </m:sSub>
      </m:oMath>
      <w:r w:rsidRPr="00997D56">
        <w:rPr>
          <w:szCs w:val="26"/>
        </w:rPr>
        <w:t xml:space="preserve"> với bộ nhớ trước đó </w:t>
      </w: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t-1</m:t>
            </m:r>
          </m:sub>
        </m:sSub>
      </m:oMath>
      <w:r w:rsidRPr="00997D56">
        <w:rPr>
          <w:szCs w:val="26"/>
        </w:rPr>
        <w:t xml:space="preserve"> để tính toán </w:t>
      </w:r>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t</m:t>
            </m:r>
          </m:sub>
        </m:sSub>
        <m:r>
          <w:rPr>
            <w:rFonts w:ascii="Cambria Math" w:hAnsi="Cambria Math"/>
            <w:szCs w:val="26"/>
          </w:rPr>
          <m:t xml:space="preserve"> . </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t</m:t>
            </m:r>
          </m:sub>
        </m:sSub>
        <m:r>
          <w:rPr>
            <w:rFonts w:ascii="Cambria Math" w:hAnsi="Cambria Math"/>
            <w:szCs w:val="26"/>
          </w:rPr>
          <m:t xml:space="preserve"> </m:t>
        </m:r>
      </m:oMath>
      <w:r w:rsidRPr="00997D56">
        <w:rPr>
          <w:szCs w:val="26"/>
        </w:rPr>
        <w:t xml:space="preserve">có thể xem như một trạng thái ẩn "ứng cử viên". Việc tính toán của </w:t>
      </w: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t</m:t>
            </m:r>
          </m:sub>
        </m:sSub>
        <m:r>
          <w:rPr>
            <w:rFonts w:ascii="Cambria Math" w:hAnsi="Cambria Math"/>
            <w:szCs w:val="26"/>
          </w:rPr>
          <m:t xml:space="preserve"> </m:t>
        </m:r>
      </m:oMath>
      <w:r w:rsidRPr="00997D56">
        <w:rPr>
          <w:szCs w:val="26"/>
        </w:rPr>
        <w:t xml:space="preserve">sử dụng cổng cập nhật </w:t>
      </w:r>
      <m:oMath>
        <m:sSub>
          <m:sSubPr>
            <m:ctrlPr>
              <w:rPr>
                <w:rFonts w:ascii="Cambria Math" w:hAnsi="Cambria Math"/>
                <w:i/>
                <w:szCs w:val="26"/>
              </w:rPr>
            </m:ctrlPr>
          </m:sSubPr>
          <m:e>
            <m:r>
              <w:rPr>
                <w:rFonts w:ascii="Cambria Math" w:hAnsi="Cambria Math"/>
                <w:szCs w:val="26"/>
              </w:rPr>
              <m:t>z</m:t>
            </m:r>
          </m:e>
          <m:sub>
            <m:r>
              <w:rPr>
                <w:rFonts w:ascii="Cambria Math" w:hAnsi="Cambria Math"/>
                <w:szCs w:val="26"/>
              </w:rPr>
              <m:t>t</m:t>
            </m:r>
          </m:sub>
        </m:sSub>
        <m:r>
          <w:rPr>
            <w:rFonts w:ascii="Cambria Math" w:hAnsi="Cambria Math"/>
            <w:szCs w:val="26"/>
          </w:rPr>
          <m:t xml:space="preserve"> </m:t>
        </m:r>
      </m:oMath>
      <w:r w:rsidRPr="00997D56">
        <w:rPr>
          <w:szCs w:val="26"/>
        </w:rPr>
        <w:t xml:space="preserve"> để xác định bao nhiêu bộ nhớ trước đó cần được giữ lại. Một mô-đun GRU với 2 lớp ẩn để nắm bắt các tương tác đặc trưng cấp cao giữa các bước thời gian khác nhau. Các đơn vị trong lớp ẩn thứ hai được tính toán tương tự như trong lớp ẩn đầu tiên.</w:t>
      </w:r>
    </w:p>
    <w:p w14:paraId="4D28264B" w14:textId="3274A2EF" w:rsidR="00FC2BB4" w:rsidRPr="00997D56" w:rsidRDefault="00FC2BB4" w:rsidP="00E04FAA">
      <w:pPr>
        <w:pStyle w:val="Heading2"/>
        <w:rPr>
          <w:szCs w:val="26"/>
        </w:rPr>
      </w:pPr>
      <w:bookmarkStart w:id="78" w:name="_Toc138175845"/>
      <w:r w:rsidRPr="00997D56">
        <w:rPr>
          <w:szCs w:val="26"/>
        </w:rPr>
        <w:t>BNN</w:t>
      </w:r>
      <w:bookmarkEnd w:id="78"/>
    </w:p>
    <w:p w14:paraId="7A59DA0C" w14:textId="35C576DD" w:rsidR="000D62E8" w:rsidRPr="00997D56" w:rsidRDefault="000D62E8" w:rsidP="004B02AC">
      <w:pPr>
        <w:ind w:firstLine="567"/>
        <w:rPr>
          <w:szCs w:val="26"/>
        </w:rPr>
      </w:pPr>
      <w:r w:rsidRPr="00997D56">
        <w:rPr>
          <w:szCs w:val="26"/>
        </w:rPr>
        <w:t xml:space="preserve">Mạng nơ-ron Bayesian cung cấp một phương pháp thực thi xác suất cho một mạng nơ-ron tiêu chuẩn với khác biệt chính là trọng số và độ lệch được biểu diễn thông qua phân </w:t>
      </w:r>
      <w:r w:rsidRPr="00997D56">
        <w:rPr>
          <w:szCs w:val="26"/>
        </w:rPr>
        <w:lastRenderedPageBreak/>
        <w:t xml:space="preserve">phối xác suất hậu nghiệm như được thể hiện trong Hình </w:t>
      </w:r>
      <w:r w:rsidR="00CC6DA6">
        <w:rPr>
          <w:szCs w:val="26"/>
        </w:rPr>
        <w:t>4.7</w:t>
      </w:r>
      <w:r w:rsidRPr="00997D56">
        <w:rPr>
          <w:szCs w:val="26"/>
        </w:rPr>
        <w:t>. Tương tự như các mạng nơ-ron tiêu chuẩn, mạng nơ-ron Bayesian cũng có khả năng xấp xỉ hàm liên tục vô hạn.</w:t>
      </w:r>
    </w:p>
    <w:p w14:paraId="088E1761" w14:textId="42137309" w:rsidR="00FC2BB4" w:rsidRPr="00997D56" w:rsidRDefault="000D62E8" w:rsidP="00B87E48">
      <w:pPr>
        <w:ind w:firstLine="567"/>
        <w:rPr>
          <w:szCs w:val="26"/>
        </w:rPr>
      </w:pPr>
      <w:r w:rsidRPr="00997D56">
        <w:rPr>
          <w:szCs w:val="26"/>
        </w:rPr>
        <w:t>Quá trình suy luận bắt đầu bằng cách thiết lập phân phối tiên nghiệm (prior) trên trọng số và độ lệch. Sau đó, hệ thống lấy mẫu (chẳng hạn như MCMC) sử dụng một hàm hợp lý tính toán khẩu độ huấn luyện và chấp nhận hoặc từ chối một mẫu được đề xuất.</w:t>
      </w:r>
    </w:p>
    <w:p w14:paraId="235863E0" w14:textId="3BD25ADA" w:rsidR="00882A6A" w:rsidRPr="00997D56" w:rsidRDefault="00882A6A" w:rsidP="00E04FAA">
      <w:pPr>
        <w:jc w:val="center"/>
        <w:rPr>
          <w:szCs w:val="26"/>
        </w:rPr>
      </w:pPr>
      <w:r w:rsidRPr="00997D56">
        <w:rPr>
          <w:noProof/>
          <w:szCs w:val="26"/>
        </w:rPr>
        <w:drawing>
          <wp:inline distT="0" distB="0" distL="0" distR="0" wp14:anchorId="0FF4419A" wp14:editId="555CADF1">
            <wp:extent cx="6251908" cy="2876365"/>
            <wp:effectExtent l="0" t="0" r="0" b="635"/>
            <wp:docPr id="1895905741" name="Picture 1895905741" descr="A picture containing diagram,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05741" name="Picture 4" descr="A picture containing diagram, slop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70440" cy="2884891"/>
                    </a:xfrm>
                    <a:prstGeom prst="rect">
                      <a:avLst/>
                    </a:prstGeom>
                  </pic:spPr>
                </pic:pic>
              </a:graphicData>
            </a:graphic>
          </wp:inline>
        </w:drawing>
      </w:r>
    </w:p>
    <w:p w14:paraId="32562571" w14:textId="77777777" w:rsidR="00316FA7" w:rsidRPr="00997D56" w:rsidRDefault="00316FA7" w:rsidP="00E04FAA">
      <w:pPr>
        <w:ind w:left="360"/>
        <w:rPr>
          <w:szCs w:val="26"/>
        </w:rPr>
      </w:pPr>
    </w:p>
    <w:p w14:paraId="03AADE31" w14:textId="12B7EC07" w:rsidR="00FF1875" w:rsidRPr="00253CF5" w:rsidRDefault="006C7C7A" w:rsidP="007827DE">
      <w:pPr>
        <w:pStyle w:val="Caption"/>
      </w:pPr>
      <w:bookmarkStart w:id="79" w:name="_Toc138164876"/>
      <w:bookmarkStart w:id="80" w:name="_Toc138170759"/>
      <w:bookmarkStart w:id="81" w:name="_Toc138240584"/>
      <w:r w:rsidRPr="00253CF5">
        <w:t xml:space="preserve">Hình </w:t>
      </w:r>
      <w:fldSimple w:instr=" STYLEREF 1 \s ">
        <w:r w:rsidR="0049610D" w:rsidRPr="00253CF5">
          <w:t>4</w:t>
        </w:r>
      </w:fldSimple>
      <w:r w:rsidR="0049610D" w:rsidRPr="00253CF5">
        <w:t>.</w:t>
      </w:r>
      <w:r w:rsidR="0049610D" w:rsidRPr="00253CF5">
        <w:fldChar w:fldCharType="begin"/>
      </w:r>
      <w:r w:rsidR="0049610D">
        <w:instrText xml:space="preserve"> SEQ Hình \* ARABIC \s 1 </w:instrText>
      </w:r>
      <w:r w:rsidR="0049610D" w:rsidRPr="00253CF5">
        <w:fldChar w:fldCharType="separate"/>
      </w:r>
      <w:r w:rsidR="009F0CEE">
        <w:t>9</w:t>
      </w:r>
      <w:r w:rsidR="0049610D" w:rsidRPr="00253CF5">
        <w:fldChar w:fldCharType="end"/>
      </w:r>
      <w:r w:rsidRPr="00253CF5">
        <w:t>. Kiến trúc mô hình BNN</w:t>
      </w:r>
      <w:bookmarkEnd w:id="79"/>
      <w:bookmarkEnd w:id="80"/>
      <w:bookmarkEnd w:id="81"/>
    </w:p>
    <w:p w14:paraId="19B6333D" w14:textId="77777777" w:rsidR="00316FA7" w:rsidRPr="00997D56" w:rsidRDefault="00316FA7" w:rsidP="00E04FAA">
      <w:pPr>
        <w:ind w:left="360"/>
        <w:rPr>
          <w:szCs w:val="26"/>
        </w:rPr>
      </w:pPr>
    </w:p>
    <w:p w14:paraId="1FA2FC79" w14:textId="77777777" w:rsidR="00316FA7" w:rsidRPr="00997D56" w:rsidRDefault="00316FA7" w:rsidP="00622C55">
      <w:pPr>
        <w:rPr>
          <w:szCs w:val="26"/>
        </w:rPr>
      </w:pPr>
    </w:p>
    <w:p w14:paraId="7B274E43" w14:textId="77777777" w:rsidR="00253CF5" w:rsidRDefault="00253CF5" w:rsidP="00622C55">
      <w:pPr>
        <w:rPr>
          <w:szCs w:val="26"/>
        </w:rPr>
      </w:pPr>
    </w:p>
    <w:p w14:paraId="48545050" w14:textId="77777777" w:rsidR="00253CF5" w:rsidRDefault="00253CF5" w:rsidP="00622C55">
      <w:pPr>
        <w:rPr>
          <w:szCs w:val="26"/>
        </w:rPr>
      </w:pPr>
    </w:p>
    <w:p w14:paraId="1AA194E1" w14:textId="77777777" w:rsidR="00253CF5" w:rsidRDefault="00253CF5" w:rsidP="00622C55">
      <w:pPr>
        <w:rPr>
          <w:szCs w:val="26"/>
        </w:rPr>
      </w:pPr>
    </w:p>
    <w:p w14:paraId="341CFCE5" w14:textId="77777777" w:rsidR="00253CF5" w:rsidRDefault="00253CF5" w:rsidP="00622C55">
      <w:pPr>
        <w:rPr>
          <w:szCs w:val="26"/>
        </w:rPr>
      </w:pPr>
    </w:p>
    <w:p w14:paraId="1D10A287" w14:textId="57E9EC59" w:rsidR="00705654" w:rsidRPr="00B81438" w:rsidRDefault="00E82A4F" w:rsidP="00E04FAA">
      <w:pPr>
        <w:pStyle w:val="Heading1"/>
        <w:rPr>
          <w:sz w:val="26"/>
          <w:szCs w:val="26"/>
        </w:rPr>
      </w:pPr>
      <w:bookmarkStart w:id="82" w:name="_Toc138175846"/>
      <w:r w:rsidRPr="00B81438">
        <w:rPr>
          <w:sz w:val="26"/>
          <w:szCs w:val="26"/>
        </w:rPr>
        <w:lastRenderedPageBreak/>
        <w:t>THỰC NGHIỆM</w:t>
      </w:r>
      <w:bookmarkEnd w:id="82"/>
    </w:p>
    <w:p w14:paraId="237AD2B8" w14:textId="3A428E3F" w:rsidR="00E8122F" w:rsidRPr="00997D56" w:rsidRDefault="00E8122F" w:rsidP="00E04FAA">
      <w:pPr>
        <w:pStyle w:val="Heading2"/>
        <w:rPr>
          <w:szCs w:val="26"/>
        </w:rPr>
      </w:pPr>
      <w:bookmarkStart w:id="83" w:name="_Toc138175847"/>
      <w:r w:rsidRPr="00997D56">
        <w:rPr>
          <w:szCs w:val="26"/>
        </w:rPr>
        <w:t>Độ đo</w:t>
      </w:r>
      <w:bookmarkEnd w:id="83"/>
    </w:p>
    <w:p w14:paraId="5EDDB8E9" w14:textId="5DD39B33" w:rsidR="00352A0F" w:rsidRPr="00997D56" w:rsidRDefault="00352A0F" w:rsidP="00B87E48">
      <w:pPr>
        <w:ind w:firstLine="567"/>
        <w:rPr>
          <w:szCs w:val="26"/>
        </w:rPr>
      </w:pPr>
      <w:r w:rsidRPr="00997D56">
        <w:rPr>
          <w:szCs w:val="26"/>
        </w:rPr>
        <w:t>Với</w:t>
      </w:r>
      <w:r w:rsidR="00D46EDB" w:rsidRPr="00997D56">
        <w:rPr>
          <w:szCs w:val="26"/>
        </w:rPr>
        <w:t xml:space="preserve"> bộ kết quả dự báo gồm </w:t>
      </w:r>
      <w:r w:rsidR="00333570" w:rsidRPr="00997D56">
        <w:rPr>
          <w:szCs w:val="26"/>
        </w:rPr>
        <w:t>n ngày dự báo, trong đó</w:t>
      </w:r>
      <w:r w:rsidRPr="00997D56">
        <w:rPr>
          <w:szCs w:val="26"/>
        </w:rPr>
        <w:t xml:space="preserve"> </w:t>
      </w:r>
      <m:oMath>
        <m:sSub>
          <m:sSubPr>
            <m:ctrlPr>
              <w:rPr>
                <w:rFonts w:ascii="Cambria Math" w:hAnsi="Cambria Math"/>
                <w:i/>
                <w:szCs w:val="26"/>
              </w:rPr>
            </m:ctrlPr>
          </m:sSubPr>
          <m:e>
            <m:r>
              <w:rPr>
                <w:rFonts w:ascii="Cambria Math" w:hAnsi="Cambria Math"/>
                <w:szCs w:val="26"/>
              </w:rPr>
              <m:t>Y</m:t>
            </m:r>
          </m:e>
          <m:sub>
            <m:r>
              <w:rPr>
                <w:rFonts w:ascii="Cambria Math" w:hAnsi="Cambria Math"/>
                <w:szCs w:val="26"/>
              </w:rPr>
              <m:t>A</m:t>
            </m:r>
          </m:sub>
        </m:sSub>
      </m:oMath>
      <w:r w:rsidRPr="00997D56">
        <w:rPr>
          <w:szCs w:val="26"/>
        </w:rPr>
        <w:t xml:space="preserve"> là giá trị thực ngày i, </w:t>
      </w:r>
      <m:oMath>
        <m:sSub>
          <m:sSubPr>
            <m:ctrlPr>
              <w:rPr>
                <w:rFonts w:ascii="Cambria Math" w:hAnsi="Cambria Math"/>
                <w:i/>
                <w:szCs w:val="26"/>
              </w:rPr>
            </m:ctrlPr>
          </m:sSubPr>
          <m:e>
            <m:r>
              <w:rPr>
                <w:rFonts w:ascii="Cambria Math" w:hAnsi="Cambria Math"/>
                <w:szCs w:val="26"/>
              </w:rPr>
              <m:t>Y</m:t>
            </m:r>
          </m:e>
          <m:sub>
            <m:r>
              <w:rPr>
                <w:rFonts w:ascii="Cambria Math" w:hAnsi="Cambria Math"/>
                <w:szCs w:val="26"/>
              </w:rPr>
              <m:t>B</m:t>
            </m:r>
          </m:sub>
        </m:sSub>
      </m:oMath>
      <w:r w:rsidRPr="00997D56">
        <w:rPr>
          <w:szCs w:val="26"/>
        </w:rPr>
        <w:t xml:space="preserve"> là giá trị thực ngày i-1, f là giá trị dự báo ngày </w:t>
      </w:r>
      <w:r w:rsidR="00AB40B3" w:rsidRPr="00997D56">
        <w:rPr>
          <w:szCs w:val="26"/>
        </w:rPr>
        <w:t xml:space="preserve">i, ta </w:t>
      </w:r>
      <w:r w:rsidR="002A2452" w:rsidRPr="00997D56">
        <w:rPr>
          <w:szCs w:val="26"/>
        </w:rPr>
        <w:t>có thể xét mức độ hiệu quả của mô hình trên ba độ đo như sau:</w:t>
      </w:r>
    </w:p>
    <w:p w14:paraId="6FED9771" w14:textId="57FE623A" w:rsidR="00352A0F" w:rsidRPr="00B81438" w:rsidRDefault="00352A0F" w:rsidP="00E04FAA">
      <w:pPr>
        <w:pStyle w:val="Heading3"/>
        <w:rPr>
          <w:b/>
          <w:szCs w:val="26"/>
        </w:rPr>
      </w:pPr>
      <w:bookmarkStart w:id="84" w:name="_Toc138175848"/>
      <w:r w:rsidRPr="00B81438">
        <w:rPr>
          <w:b/>
          <w:szCs w:val="26"/>
        </w:rPr>
        <w:t>Root Mean Square Error – RMSE</w:t>
      </w:r>
      <w:bookmarkEnd w:id="84"/>
    </w:p>
    <w:p w14:paraId="0BFFBEDD" w14:textId="0BAF78BC" w:rsidR="00352A0F" w:rsidRPr="00997D56" w:rsidRDefault="00174EF5" w:rsidP="00ED541B">
      <w:pPr>
        <w:ind w:firstLine="567"/>
        <w:rPr>
          <w:szCs w:val="26"/>
        </w:rPr>
      </w:pPr>
      <w:r w:rsidRPr="00997D56">
        <w:rPr>
          <w:szCs w:val="26"/>
        </w:rPr>
        <w:t xml:space="preserve">RMSE là </w:t>
      </w:r>
      <w:r w:rsidR="00352A0F" w:rsidRPr="00997D56">
        <w:rPr>
          <w:szCs w:val="26"/>
        </w:rPr>
        <w:t>độ lớn trung bình sai số tuyệt đối giữa giá trị thực tế và giá trị được dự báo.</w:t>
      </w:r>
    </w:p>
    <w:p w14:paraId="4468AB34" w14:textId="162C7D47" w:rsidR="00352A0F" w:rsidRPr="00997D56" w:rsidRDefault="000005EE" w:rsidP="00E04FAA">
      <w:pPr>
        <w:rPr>
          <w:szCs w:val="26"/>
        </w:rPr>
      </w:pPr>
      <m:oMathPara>
        <m:oMath>
          <m:r>
            <w:rPr>
              <w:rFonts w:ascii="Cambria Math" w:hAnsi="Cambria Math"/>
              <w:szCs w:val="26"/>
            </w:rPr>
            <m:t>RMSE=</m:t>
          </m:r>
          <m:rad>
            <m:radPr>
              <m:degHide m:val="1"/>
              <m:ctrlPr>
                <w:rPr>
                  <w:rFonts w:ascii="Cambria Math" w:hAnsi="Cambria Math"/>
                  <w:szCs w:val="26"/>
                </w:rPr>
              </m:ctrlPr>
            </m:radPr>
            <m:deg>
              <m:ctrlPr>
                <w:rPr>
                  <w:rFonts w:ascii="Cambria Math" w:hAnsi="Cambria Math"/>
                  <w:i/>
                  <w:szCs w:val="26"/>
                </w:rPr>
              </m:ctrlPr>
            </m:deg>
            <m:e>
              <m:f>
                <m:fPr>
                  <m:ctrlPr>
                    <w:rPr>
                      <w:rFonts w:ascii="Cambria Math" w:hAnsi="Cambria Math"/>
                      <w:szCs w:val="26"/>
                    </w:rPr>
                  </m:ctrlPr>
                </m:fPr>
                <m:num>
                  <m:nary>
                    <m:naryPr>
                      <m:chr m:val="∑"/>
                      <m:subHide m:val="1"/>
                      <m:supHide m:val="1"/>
                      <m:ctrlPr>
                        <w:rPr>
                          <w:rFonts w:ascii="Cambria Math" w:hAnsi="Cambria Math"/>
                          <w:szCs w:val="26"/>
                        </w:rPr>
                      </m:ctrlPr>
                    </m:naryPr>
                    <m:sub>
                      <m:ctrlPr>
                        <w:rPr>
                          <w:rFonts w:ascii="Cambria Math" w:hAnsi="Cambria Math"/>
                          <w:i/>
                          <w:szCs w:val="26"/>
                        </w:rPr>
                      </m:ctrlPr>
                    </m:sub>
                    <m:sup>
                      <m:ctrlPr>
                        <w:rPr>
                          <w:rFonts w:ascii="Cambria Math" w:hAnsi="Cambria Math"/>
                          <w:i/>
                          <w:szCs w:val="26"/>
                        </w:rPr>
                      </m:ctrlPr>
                    </m:sup>
                    <m:e>
                      <m:sSup>
                        <m:sSupPr>
                          <m:ctrlPr>
                            <w:rPr>
                              <w:rFonts w:ascii="Cambria Math" w:hAnsi="Cambria Math"/>
                              <w:i/>
                              <w:szCs w:val="26"/>
                            </w:rPr>
                          </m:ctrlPr>
                        </m:sSupPr>
                        <m:e>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Y</m:t>
                                  </m:r>
                                </m:e>
                                <m:sub>
                                  <m:r>
                                    <w:rPr>
                                      <w:rFonts w:ascii="Cambria Math" w:hAnsi="Cambria Math"/>
                                      <w:szCs w:val="26"/>
                                    </w:rPr>
                                    <m:t>A</m:t>
                                  </m:r>
                                </m:sub>
                              </m:sSub>
                              <m:r>
                                <w:rPr>
                                  <w:rFonts w:ascii="Cambria Math" w:hAnsi="Cambria Math"/>
                                  <w:szCs w:val="26"/>
                                </w:rPr>
                                <m:t>-f</m:t>
                              </m:r>
                            </m:e>
                          </m:d>
                        </m:e>
                        <m:sup>
                          <m:r>
                            <w:rPr>
                              <w:rFonts w:ascii="Cambria Math" w:hAnsi="Cambria Math"/>
                              <w:szCs w:val="26"/>
                            </w:rPr>
                            <m:t>2</m:t>
                          </m:r>
                        </m:sup>
                      </m:sSup>
                      <m:ctrlPr>
                        <w:rPr>
                          <w:rFonts w:ascii="Cambria Math" w:hAnsi="Cambria Math"/>
                          <w:i/>
                          <w:szCs w:val="26"/>
                        </w:rPr>
                      </m:ctrlPr>
                    </m:e>
                  </m:nary>
                  <m:ctrlPr>
                    <w:rPr>
                      <w:rFonts w:ascii="Cambria Math" w:hAnsi="Cambria Math"/>
                      <w:i/>
                      <w:szCs w:val="26"/>
                    </w:rPr>
                  </m:ctrlPr>
                </m:num>
                <m:den>
                  <m:r>
                    <w:rPr>
                      <w:rFonts w:ascii="Cambria Math" w:hAnsi="Cambria Math"/>
                      <w:szCs w:val="26"/>
                    </w:rPr>
                    <m:t>n</m:t>
                  </m:r>
                  <m:ctrlPr>
                    <w:rPr>
                      <w:rFonts w:ascii="Cambria Math" w:hAnsi="Cambria Math"/>
                      <w:i/>
                      <w:szCs w:val="26"/>
                    </w:rPr>
                  </m:ctrlPr>
                </m:den>
              </m:f>
            </m:e>
          </m:rad>
        </m:oMath>
      </m:oMathPara>
    </w:p>
    <w:p w14:paraId="5EC15BEF" w14:textId="40827B42" w:rsidR="00352A0F" w:rsidRPr="00B81438" w:rsidRDefault="00352A0F" w:rsidP="00E04FAA">
      <w:pPr>
        <w:pStyle w:val="Heading3"/>
        <w:rPr>
          <w:b/>
          <w:szCs w:val="26"/>
        </w:rPr>
      </w:pPr>
      <w:bookmarkStart w:id="85" w:name="_Toc138175849"/>
      <w:r w:rsidRPr="00B81438">
        <w:rPr>
          <w:b/>
          <w:szCs w:val="26"/>
        </w:rPr>
        <w:t>Mean Absolute Percentage Error – MAPE</w:t>
      </w:r>
      <w:bookmarkEnd w:id="85"/>
    </w:p>
    <w:p w14:paraId="11CFC13B" w14:textId="76970A2D" w:rsidR="00021AFB" w:rsidRPr="00997D56" w:rsidRDefault="00174EF5" w:rsidP="00ED541B">
      <w:pPr>
        <w:ind w:firstLine="567"/>
        <w:rPr>
          <w:szCs w:val="26"/>
          <w:oMath/>
        </w:rPr>
      </w:pPr>
      <w:r w:rsidRPr="00997D56">
        <w:rPr>
          <w:szCs w:val="26"/>
        </w:rPr>
        <w:t>MAPE là</w:t>
      </w:r>
      <w:r w:rsidR="00352A0F" w:rsidRPr="00997D56">
        <w:rPr>
          <w:szCs w:val="26"/>
        </w:rPr>
        <w:t xml:space="preserve"> tỉ lệ phần trăm trung bình giữa sai số tuyệt đối và giá trị thực tế.</w:t>
      </w:r>
    </w:p>
    <w:p w14:paraId="03C0C8CD" w14:textId="4CCCB9A0" w:rsidR="00352A0F" w:rsidRPr="00997D56" w:rsidRDefault="000005EE" w:rsidP="00E04FAA">
      <w:pPr>
        <w:rPr>
          <w:rFonts w:ascii="Cambria Math" w:hAnsi="Cambria Math"/>
          <w:szCs w:val="26"/>
          <w:oMath/>
        </w:rPr>
      </w:pPr>
      <m:oMathPara>
        <m:oMath>
          <m:r>
            <w:rPr>
              <w:rFonts w:ascii="Cambria Math" w:hAnsi="Cambria Math"/>
              <w:szCs w:val="26"/>
            </w:rPr>
            <m:t>MAPE=</m:t>
          </m:r>
          <m:f>
            <m:fPr>
              <m:ctrlPr>
                <w:rPr>
                  <w:rFonts w:ascii="Cambria Math" w:hAnsi="Cambria Math"/>
                  <w:szCs w:val="26"/>
                </w:rPr>
              </m:ctrlPr>
            </m:fPr>
            <m:num>
              <m:r>
                <w:rPr>
                  <w:rFonts w:ascii="Cambria Math" w:hAnsi="Cambria Math"/>
                  <w:szCs w:val="26"/>
                </w:rPr>
                <m:t>1</m:t>
              </m:r>
              <m:ctrlPr>
                <w:rPr>
                  <w:rFonts w:ascii="Cambria Math" w:hAnsi="Cambria Math"/>
                  <w:i/>
                  <w:szCs w:val="26"/>
                </w:rPr>
              </m:ctrlPr>
            </m:num>
            <m:den>
              <m:r>
                <w:rPr>
                  <w:rFonts w:ascii="Cambria Math" w:hAnsi="Cambria Math"/>
                  <w:szCs w:val="26"/>
                </w:rPr>
                <m:t>n</m:t>
              </m:r>
              <m:ctrlPr>
                <w:rPr>
                  <w:rFonts w:ascii="Cambria Math" w:hAnsi="Cambria Math"/>
                  <w:i/>
                  <w:szCs w:val="26"/>
                </w:rPr>
              </m:ctrlPr>
            </m:den>
          </m:f>
          <m:nary>
            <m:naryPr>
              <m:chr m:val="∑"/>
              <m:subHide m:val="1"/>
              <m:supHide m:val="1"/>
              <m:ctrlPr>
                <w:rPr>
                  <w:rFonts w:ascii="Cambria Math" w:hAnsi="Cambria Math"/>
                  <w:szCs w:val="26"/>
                </w:rPr>
              </m:ctrlPr>
            </m:naryPr>
            <m:sub/>
            <m:sup/>
            <m:e>
              <m:d>
                <m:dPr>
                  <m:begChr m:val="|"/>
                  <m:endChr m:val="|"/>
                  <m:ctrlPr>
                    <w:rPr>
                      <w:rFonts w:ascii="Cambria Math" w:hAnsi="Cambria Math"/>
                      <w:i/>
                      <w:szCs w:val="26"/>
                    </w:rPr>
                  </m:ctrlPr>
                </m:dPr>
                <m:e>
                  <m:f>
                    <m:fPr>
                      <m:ctrlPr>
                        <w:rPr>
                          <w:rFonts w:ascii="Cambria Math" w:hAnsi="Cambria Math"/>
                          <w:szCs w:val="26"/>
                        </w:rPr>
                      </m:ctrlPr>
                    </m:fPr>
                    <m:num>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Y</m:t>
                              </m:r>
                            </m:e>
                            <m:sub>
                              <m:r>
                                <w:rPr>
                                  <w:rFonts w:ascii="Cambria Math" w:hAnsi="Cambria Math"/>
                                  <w:szCs w:val="26"/>
                                </w:rPr>
                                <m:t>A</m:t>
                              </m:r>
                            </m:sub>
                          </m:sSub>
                          <m:r>
                            <w:rPr>
                              <w:rFonts w:ascii="Cambria Math" w:hAnsi="Cambria Math"/>
                              <w:szCs w:val="26"/>
                            </w:rPr>
                            <m:t>-f</m:t>
                          </m:r>
                        </m:e>
                      </m:d>
                      <m:ctrlPr>
                        <w:rPr>
                          <w:rFonts w:ascii="Cambria Math" w:hAnsi="Cambria Math"/>
                          <w:i/>
                          <w:szCs w:val="26"/>
                        </w:rPr>
                      </m:ctrlPr>
                    </m:num>
                    <m:den>
                      <m:sSub>
                        <m:sSubPr>
                          <m:ctrlPr>
                            <w:rPr>
                              <w:rFonts w:ascii="Cambria Math" w:hAnsi="Cambria Math"/>
                              <w:i/>
                              <w:szCs w:val="26"/>
                            </w:rPr>
                          </m:ctrlPr>
                        </m:sSubPr>
                        <m:e>
                          <m:r>
                            <w:rPr>
                              <w:rFonts w:ascii="Cambria Math" w:hAnsi="Cambria Math"/>
                              <w:szCs w:val="26"/>
                            </w:rPr>
                            <m:t>Y</m:t>
                          </m:r>
                        </m:e>
                        <m:sub>
                          <m:r>
                            <w:rPr>
                              <w:rFonts w:ascii="Cambria Math" w:hAnsi="Cambria Math"/>
                              <w:szCs w:val="26"/>
                            </w:rPr>
                            <m:t>A</m:t>
                          </m:r>
                        </m:sub>
                      </m:sSub>
                      <m:ctrlPr>
                        <w:rPr>
                          <w:rFonts w:ascii="Cambria Math" w:hAnsi="Cambria Math"/>
                          <w:i/>
                          <w:szCs w:val="26"/>
                        </w:rPr>
                      </m:ctrlPr>
                    </m:den>
                  </m:f>
                </m:e>
              </m:d>
            </m:e>
          </m:nary>
        </m:oMath>
      </m:oMathPara>
    </w:p>
    <w:p w14:paraId="6DFACC0C" w14:textId="3C96D07B" w:rsidR="00352A0F" w:rsidRPr="00B81438" w:rsidRDefault="00352A0F" w:rsidP="00E04FAA">
      <w:pPr>
        <w:pStyle w:val="Heading3"/>
        <w:rPr>
          <w:b/>
          <w:szCs w:val="26"/>
        </w:rPr>
      </w:pPr>
      <w:bookmarkStart w:id="86" w:name="_Toc138175850"/>
      <w:r w:rsidRPr="00B81438">
        <w:rPr>
          <w:b/>
          <w:szCs w:val="26"/>
        </w:rPr>
        <w:t>Mean Directional Accuracy – MDA</w:t>
      </w:r>
      <w:bookmarkEnd w:id="86"/>
    </w:p>
    <w:p w14:paraId="15E40604" w14:textId="52795F94" w:rsidR="00352A0F" w:rsidRPr="00997D56" w:rsidRDefault="00352A0F" w:rsidP="00E04FAA">
      <w:pPr>
        <w:rPr>
          <w:szCs w:val="26"/>
        </w:rPr>
      </w:pPr>
      <w:r w:rsidRPr="00997D56">
        <w:rPr>
          <w:szCs w:val="26"/>
        </w:rPr>
        <w:t xml:space="preserve"> </w:t>
      </w:r>
      <w:r w:rsidR="00ED541B" w:rsidRPr="00997D56">
        <w:rPr>
          <w:szCs w:val="26"/>
        </w:rPr>
        <w:tab/>
      </w:r>
      <w:r w:rsidR="00174EF5" w:rsidRPr="00997D56">
        <w:rPr>
          <w:szCs w:val="26"/>
        </w:rPr>
        <w:t xml:space="preserve">MDA là </w:t>
      </w:r>
      <w:r w:rsidRPr="00997D56">
        <w:rPr>
          <w:szCs w:val="26"/>
        </w:rPr>
        <w:t>tỉ lệ phần trăm các dự đoán xu hướng đúng so với giá trị thực tế.</w:t>
      </w:r>
    </w:p>
    <w:p w14:paraId="54A3AC72" w14:textId="6A915930" w:rsidR="00C82E6B" w:rsidRPr="00997D56" w:rsidRDefault="000005EE" w:rsidP="00E04FAA">
      <w:pPr>
        <w:rPr>
          <w:szCs w:val="26"/>
        </w:rPr>
      </w:pPr>
      <m:oMathPara>
        <m:oMath>
          <m:r>
            <w:rPr>
              <w:rFonts w:ascii="Cambria Math" w:hAnsi="Cambria Math"/>
              <w:szCs w:val="26"/>
            </w:rPr>
            <m:t>MDA=</m:t>
          </m:r>
          <m:f>
            <m:fPr>
              <m:ctrlPr>
                <w:rPr>
                  <w:rFonts w:ascii="Cambria Math" w:hAnsi="Cambria Math"/>
                  <w:szCs w:val="26"/>
                </w:rPr>
              </m:ctrlPr>
            </m:fPr>
            <m:num>
              <m:r>
                <w:rPr>
                  <w:rFonts w:ascii="Cambria Math" w:hAnsi="Cambria Math"/>
                  <w:szCs w:val="26"/>
                </w:rPr>
                <m:t>1</m:t>
              </m:r>
              <m:ctrlPr>
                <w:rPr>
                  <w:rFonts w:ascii="Cambria Math" w:hAnsi="Cambria Math"/>
                  <w:i/>
                  <w:szCs w:val="26"/>
                </w:rPr>
              </m:ctrlPr>
            </m:num>
            <m:den>
              <m:r>
                <w:rPr>
                  <w:rFonts w:ascii="Cambria Math" w:hAnsi="Cambria Math"/>
                  <w:szCs w:val="26"/>
                </w:rPr>
                <m:t>n</m:t>
              </m:r>
              <m:ctrlPr>
                <w:rPr>
                  <w:rFonts w:ascii="Cambria Math" w:hAnsi="Cambria Math"/>
                  <w:i/>
                  <w:szCs w:val="26"/>
                </w:rPr>
              </m:ctrlPr>
            </m:den>
          </m:f>
          <m:nary>
            <m:naryPr>
              <m:chr m:val="∑"/>
              <m:subHide m:val="1"/>
              <m:supHide m:val="1"/>
              <m:ctrlPr>
                <w:rPr>
                  <w:rFonts w:ascii="Cambria Math" w:hAnsi="Cambria Math"/>
                  <w:szCs w:val="26"/>
                </w:rPr>
              </m:ctrlPr>
            </m:naryPr>
            <m:sub>
              <m:ctrlPr>
                <w:rPr>
                  <w:rFonts w:ascii="Cambria Math" w:hAnsi="Cambria Math"/>
                  <w:i/>
                  <w:szCs w:val="26"/>
                </w:rPr>
              </m:ctrlPr>
            </m:sub>
            <m:sup>
              <m:ctrlPr>
                <w:rPr>
                  <w:rFonts w:ascii="Cambria Math" w:hAnsi="Cambria Math"/>
                  <w:i/>
                  <w:szCs w:val="26"/>
                </w:rPr>
              </m:ctrlPr>
            </m:sup>
            <m:e>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1</m:t>
                      </m:r>
                    </m:e>
                    <m:sub>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Y</m:t>
                              </m:r>
                            </m:e>
                            <m:sub>
                              <m:r>
                                <w:rPr>
                                  <w:rFonts w:ascii="Cambria Math" w:hAnsi="Cambria Math"/>
                                  <w:szCs w:val="26"/>
                                </w:rPr>
                                <m:t>A</m:t>
                              </m:r>
                            </m:sub>
                          </m:sSub>
                          <m:r>
                            <w:rPr>
                              <w:rFonts w:ascii="Cambria Math" w:hAnsi="Cambria Math"/>
                              <w:szCs w:val="26"/>
                            </w:rPr>
                            <m:t>-f</m:t>
                          </m:r>
                        </m:e>
                      </m:d>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Y</m:t>
                              </m:r>
                            </m:e>
                            <m:sub>
                              <m:r>
                                <w:rPr>
                                  <w:rFonts w:ascii="Cambria Math" w:hAnsi="Cambria Math"/>
                                  <w:szCs w:val="26"/>
                                </w:rPr>
                                <m:t>A</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B</m:t>
                              </m:r>
                            </m:sub>
                          </m:sSub>
                        </m:e>
                      </m:d>
                      <m:r>
                        <w:rPr>
                          <w:rFonts w:ascii="Cambria Math" w:hAnsi="Cambria Math"/>
                          <w:szCs w:val="26"/>
                        </w:rPr>
                        <m:t>&gt;0</m:t>
                      </m:r>
                    </m:sub>
                  </m:sSub>
                </m:e>
              </m:d>
              <m:ctrlPr>
                <w:rPr>
                  <w:rFonts w:ascii="Cambria Math" w:hAnsi="Cambria Math"/>
                  <w:i/>
                  <w:szCs w:val="26"/>
                </w:rPr>
              </m:ctrlPr>
            </m:e>
          </m:nary>
        </m:oMath>
      </m:oMathPara>
    </w:p>
    <w:p w14:paraId="7AB2B8D4" w14:textId="16789E51" w:rsidR="00577140" w:rsidRDefault="008E0BCE" w:rsidP="00E04FAA">
      <w:pPr>
        <w:pStyle w:val="Heading2"/>
        <w:rPr>
          <w:szCs w:val="26"/>
        </w:rPr>
      </w:pPr>
      <w:bookmarkStart w:id="87" w:name="_Toc138175851"/>
      <w:r w:rsidRPr="00997D56">
        <w:rPr>
          <w:szCs w:val="26"/>
        </w:rPr>
        <w:t>Cửa sổ trượt</w:t>
      </w:r>
      <w:bookmarkEnd w:id="87"/>
    </w:p>
    <w:p w14:paraId="62BB4017" w14:textId="10921174" w:rsidR="00A2539E" w:rsidRPr="00B81438" w:rsidRDefault="00A80916" w:rsidP="00FF6D0F">
      <w:pPr>
        <w:ind w:firstLine="567"/>
        <w:rPr>
          <w:szCs w:val="26"/>
        </w:rPr>
      </w:pPr>
      <w:r w:rsidRPr="00B81438">
        <w:rPr>
          <w:szCs w:val="26"/>
        </w:rPr>
        <w:t>Cửa sổ trượt là kĩ thuật xử lí dữ liệu nhằm biến đổi dữ liệu dạng chuỗi thời gian sang dạng ma trận để phù hợp với giá trị đầu vào của các mô hình học máy, học sâu, như hình bên dưới.</w:t>
      </w:r>
      <w:r w:rsidR="00306A4C">
        <w:rPr>
          <w:szCs w:val="26"/>
        </w:rPr>
        <w:t>[27]</w:t>
      </w:r>
    </w:p>
    <w:p w14:paraId="5899E0C4" w14:textId="77777777" w:rsidR="003D7E3D" w:rsidRPr="00B81438" w:rsidRDefault="008E077F" w:rsidP="003D7E3D">
      <w:pPr>
        <w:keepNext/>
        <w:jc w:val="center"/>
        <w:rPr>
          <w:szCs w:val="26"/>
        </w:rPr>
      </w:pPr>
      <w:bookmarkStart w:id="88" w:name="_Toc138164877"/>
      <w:r w:rsidRPr="00B81438">
        <w:rPr>
          <w:noProof/>
          <w:szCs w:val="26"/>
        </w:rPr>
        <w:drawing>
          <wp:inline distT="0" distB="0" distL="0" distR="0" wp14:anchorId="04E44AAA" wp14:editId="27EADB15">
            <wp:extent cx="5044440" cy="1802741"/>
            <wp:effectExtent l="0" t="0" r="3810" b="7620"/>
            <wp:docPr id="1102492666" name="Picture 110249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92666" name=""/>
                    <pic:cNvPicPr/>
                  </pic:nvPicPr>
                  <pic:blipFill>
                    <a:blip r:embed="rId27"/>
                    <a:stretch>
                      <a:fillRect/>
                    </a:stretch>
                  </pic:blipFill>
                  <pic:spPr>
                    <a:xfrm>
                      <a:off x="0" y="0"/>
                      <a:ext cx="5050954" cy="1805069"/>
                    </a:xfrm>
                    <a:prstGeom prst="rect">
                      <a:avLst/>
                    </a:prstGeom>
                  </pic:spPr>
                </pic:pic>
              </a:graphicData>
            </a:graphic>
          </wp:inline>
        </w:drawing>
      </w:r>
    </w:p>
    <w:p w14:paraId="43C3F109" w14:textId="112410D4" w:rsidR="008E077F" w:rsidRPr="00C65980" w:rsidRDefault="008E077F" w:rsidP="00BA1A7F">
      <w:pPr>
        <w:jc w:val="center"/>
        <w:rPr>
          <w:i/>
          <w:color w:val="44546A" w:themeColor="text2"/>
          <w:sz w:val="22"/>
        </w:rPr>
      </w:pPr>
      <w:bookmarkStart w:id="89" w:name="_Toc138170760"/>
      <w:bookmarkStart w:id="90" w:name="_Toc138240585"/>
      <w:r w:rsidRPr="00C65980">
        <w:rPr>
          <w:i/>
          <w:color w:val="44546A" w:themeColor="text2"/>
          <w:sz w:val="22"/>
        </w:rPr>
        <w:t xml:space="preserve">Hình </w:t>
      </w:r>
      <w:r w:rsidR="0049610D" w:rsidRPr="00C65980">
        <w:rPr>
          <w:i/>
          <w:color w:val="44546A" w:themeColor="text2"/>
          <w:sz w:val="22"/>
        </w:rPr>
        <w:fldChar w:fldCharType="begin"/>
      </w:r>
      <w:r w:rsidR="0049610D" w:rsidRPr="00C65980">
        <w:rPr>
          <w:i/>
          <w:color w:val="44546A" w:themeColor="text2"/>
          <w:sz w:val="22"/>
        </w:rPr>
        <w:instrText xml:space="preserve"> STYLEREF 1 \s </w:instrText>
      </w:r>
      <w:r w:rsidR="0049610D" w:rsidRPr="00C65980">
        <w:rPr>
          <w:i/>
          <w:color w:val="44546A" w:themeColor="text2"/>
          <w:sz w:val="22"/>
        </w:rPr>
        <w:fldChar w:fldCharType="separate"/>
      </w:r>
      <w:r w:rsidR="0049610D" w:rsidRPr="00C65980">
        <w:rPr>
          <w:i/>
          <w:noProof/>
          <w:color w:val="44546A" w:themeColor="text2"/>
          <w:sz w:val="22"/>
        </w:rPr>
        <w:t>5</w:t>
      </w:r>
      <w:r w:rsidR="0049610D" w:rsidRPr="00C65980">
        <w:rPr>
          <w:i/>
          <w:color w:val="44546A" w:themeColor="text2"/>
          <w:sz w:val="22"/>
        </w:rPr>
        <w:fldChar w:fldCharType="end"/>
      </w:r>
      <w:r w:rsidR="0049610D" w:rsidRPr="00C65980">
        <w:rPr>
          <w:i/>
          <w:color w:val="44546A" w:themeColor="text2"/>
          <w:sz w:val="22"/>
        </w:rPr>
        <w:t>.</w:t>
      </w:r>
      <w:r w:rsidR="0049610D" w:rsidRPr="00C65980">
        <w:rPr>
          <w:i/>
          <w:color w:val="44546A" w:themeColor="text2"/>
          <w:sz w:val="22"/>
        </w:rPr>
        <w:fldChar w:fldCharType="begin"/>
      </w:r>
      <w:r w:rsidR="0049610D" w:rsidRPr="00C65980">
        <w:rPr>
          <w:i/>
          <w:color w:val="44546A" w:themeColor="text2"/>
          <w:sz w:val="22"/>
        </w:rPr>
        <w:instrText xml:space="preserve"> SEQ Hình \* ARABIC \s 1 </w:instrText>
      </w:r>
      <w:r w:rsidR="0049610D" w:rsidRPr="00C65980">
        <w:rPr>
          <w:i/>
          <w:color w:val="44546A" w:themeColor="text2"/>
          <w:sz w:val="22"/>
        </w:rPr>
        <w:fldChar w:fldCharType="separate"/>
      </w:r>
      <w:r w:rsidR="0049610D" w:rsidRPr="00C65980">
        <w:rPr>
          <w:i/>
          <w:noProof/>
          <w:color w:val="44546A" w:themeColor="text2"/>
          <w:sz w:val="22"/>
        </w:rPr>
        <w:t>1</w:t>
      </w:r>
      <w:r w:rsidR="0049610D" w:rsidRPr="00C65980">
        <w:rPr>
          <w:i/>
          <w:color w:val="44546A" w:themeColor="text2"/>
          <w:sz w:val="22"/>
        </w:rPr>
        <w:fldChar w:fldCharType="end"/>
      </w:r>
      <w:r w:rsidR="003D7E3D" w:rsidRPr="00C65980">
        <w:rPr>
          <w:i/>
          <w:color w:val="44546A" w:themeColor="text2"/>
          <w:sz w:val="22"/>
        </w:rPr>
        <w:t>.</w:t>
      </w:r>
      <w:r w:rsidRPr="00C65980">
        <w:rPr>
          <w:i/>
          <w:color w:val="44546A" w:themeColor="text2"/>
          <w:sz w:val="22"/>
        </w:rPr>
        <w:t xml:space="preserve"> Minh họa</w:t>
      </w:r>
      <w:r w:rsidR="00B20EF2" w:rsidRPr="00C65980">
        <w:rPr>
          <w:i/>
          <w:color w:val="44546A" w:themeColor="text2"/>
          <w:sz w:val="22"/>
        </w:rPr>
        <w:t xml:space="preserve"> cách hoạt động</w:t>
      </w:r>
      <w:r w:rsidRPr="00C65980">
        <w:rPr>
          <w:i/>
          <w:color w:val="44546A" w:themeColor="text2"/>
          <w:sz w:val="22"/>
        </w:rPr>
        <w:t xml:space="preserve"> cửa số trượt</w:t>
      </w:r>
      <w:bookmarkEnd w:id="89"/>
      <w:bookmarkEnd w:id="90"/>
      <w:r w:rsidRPr="00C65980">
        <w:rPr>
          <w:i/>
          <w:color w:val="44546A" w:themeColor="text2"/>
          <w:kern w:val="0"/>
          <w:sz w:val="22"/>
          <w14:ligatures w14:val="none"/>
        </w:rPr>
        <w:t xml:space="preserve"> </w:t>
      </w:r>
      <w:bookmarkEnd w:id="88"/>
    </w:p>
    <w:p w14:paraId="6269B911" w14:textId="7793D211" w:rsidR="008E0BCE" w:rsidRPr="00997D56" w:rsidRDefault="00AF7188" w:rsidP="00E04FAA">
      <w:pPr>
        <w:pStyle w:val="Heading2"/>
        <w:rPr>
          <w:szCs w:val="26"/>
        </w:rPr>
      </w:pPr>
      <w:bookmarkStart w:id="91" w:name="_Toc138175852"/>
      <w:r w:rsidRPr="00997D56">
        <w:rPr>
          <w:szCs w:val="26"/>
        </w:rPr>
        <w:lastRenderedPageBreak/>
        <w:t>ARIMA</w:t>
      </w:r>
      <w:bookmarkEnd w:id="91"/>
    </w:p>
    <w:p w14:paraId="2C7378D8" w14:textId="1E68F8C4" w:rsidR="00773C72" w:rsidRDefault="009925F2" w:rsidP="000E477C">
      <w:pPr>
        <w:ind w:firstLine="567"/>
        <w:rPr>
          <w:szCs w:val="26"/>
        </w:rPr>
      </w:pPr>
      <w:r>
        <w:rPr>
          <w:szCs w:val="26"/>
        </w:rPr>
        <w:t>Từ kết quả dự báo được biểu diễn ở các hình bên dưới, có thể thấy</w:t>
      </w:r>
      <w:r w:rsidR="00773C72" w:rsidRPr="00997D56">
        <w:rPr>
          <w:szCs w:val="26"/>
        </w:rPr>
        <w:t xml:space="preserve"> ARIMA cho kết quả dự đoán đúng về xu hướng của giá cổ phiếu ở cả 3 bộ dữ liệu và 3 tỉ lệ dữ liệu theo thời gian dài hạn. Tuy nhiên, khi xem xét trên chỉ số RMSE, giá trị chênh lệch giữa giá thực tế và dự báo là quá lớn và khó thể sử dụng. Việc mô hình quá đơn giản trong khi dữ liệu cổ phiếu có nhiều biến động đã làm lộ nhược điểm của các mô hình thống kê như ARIMA vốn phụ thuộc vào các chu kì, biến động thường xuyên xảy ra.</w:t>
      </w:r>
    </w:p>
    <w:p w14:paraId="325EA8B2" w14:textId="3C6A6E38" w:rsidR="0096384E" w:rsidRDefault="000B6957" w:rsidP="0090386C">
      <w:pPr>
        <w:pStyle w:val="ListParagraph"/>
        <w:numPr>
          <w:ilvl w:val="0"/>
          <w:numId w:val="16"/>
        </w:numPr>
        <w:rPr>
          <w:szCs w:val="26"/>
        </w:rPr>
      </w:pPr>
      <w:r>
        <w:rPr>
          <w:szCs w:val="26"/>
        </w:rPr>
        <w:t>Cổ phiếu</w:t>
      </w:r>
      <w:r w:rsidR="0090386C">
        <w:rPr>
          <w:szCs w:val="26"/>
        </w:rPr>
        <w:t xml:space="preserve"> BID</w:t>
      </w:r>
    </w:p>
    <w:p w14:paraId="67A3D4B2" w14:textId="28AD5CF0" w:rsidR="00CE6F3A" w:rsidRPr="0090386C" w:rsidRDefault="00CE6F3A" w:rsidP="003D7E3D">
      <w:pPr>
        <w:pStyle w:val="ListParagraph"/>
        <w:numPr>
          <w:ilvl w:val="0"/>
          <w:numId w:val="32"/>
        </w:numPr>
        <w:rPr>
          <w:szCs w:val="26"/>
        </w:rPr>
      </w:pPr>
      <w:r>
        <w:rPr>
          <w:szCs w:val="26"/>
        </w:rPr>
        <w:t>Tỉ lệ 6-3-1</w:t>
      </w:r>
    </w:p>
    <w:p w14:paraId="0BE1FE1F" w14:textId="03366A12" w:rsidR="00D45B0A" w:rsidRDefault="007B6FA8" w:rsidP="00E04FAA">
      <w:pPr>
        <w:rPr>
          <w:szCs w:val="26"/>
        </w:rPr>
      </w:pPr>
      <w:r w:rsidRPr="007B6FA8">
        <w:rPr>
          <w:noProof/>
          <w:szCs w:val="26"/>
        </w:rPr>
        <w:drawing>
          <wp:inline distT="0" distB="0" distL="0" distR="0" wp14:anchorId="0E253F09" wp14:editId="268539CC">
            <wp:extent cx="5943600" cy="3474085"/>
            <wp:effectExtent l="0" t="0" r="0" b="0"/>
            <wp:docPr id="1924292931" name="Picture 192429293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92931" name="Picture 1" descr="A picture containing text, screenshot, font, diagram&#10;&#10;Description automatically generated"/>
                    <pic:cNvPicPr/>
                  </pic:nvPicPr>
                  <pic:blipFill>
                    <a:blip r:embed="rId28"/>
                    <a:stretch>
                      <a:fillRect/>
                    </a:stretch>
                  </pic:blipFill>
                  <pic:spPr>
                    <a:xfrm>
                      <a:off x="0" y="0"/>
                      <a:ext cx="5943600" cy="3474085"/>
                    </a:xfrm>
                    <a:prstGeom prst="rect">
                      <a:avLst/>
                    </a:prstGeom>
                  </pic:spPr>
                </pic:pic>
              </a:graphicData>
            </a:graphic>
          </wp:inline>
        </w:drawing>
      </w:r>
    </w:p>
    <w:p w14:paraId="2437728D" w14:textId="3EE508A2" w:rsidR="00170E16" w:rsidRPr="00C65980" w:rsidRDefault="00243A90" w:rsidP="007827DE">
      <w:pPr>
        <w:pStyle w:val="Caption"/>
      </w:pPr>
      <w:bookmarkStart w:id="92" w:name="_Toc138164878"/>
      <w:bookmarkStart w:id="93" w:name="_Toc138170761"/>
      <w:bookmarkStart w:id="94" w:name="_Toc138240586"/>
      <w:r w:rsidRPr="00C65980">
        <w:t xml:space="preserve">Hình </w:t>
      </w:r>
      <w:fldSimple w:instr=" STYLEREF 1 \s ">
        <w:r w:rsidR="0049610D" w:rsidRPr="00C65980">
          <w:t>5</w:t>
        </w:r>
      </w:fldSimple>
      <w:r w:rsidR="0049610D" w:rsidRPr="00C65980">
        <w:t>.</w:t>
      </w:r>
      <w:fldSimple w:instr=" SEQ Hình \* ARABIC \s 1 ">
        <w:r w:rsidR="0049610D" w:rsidRPr="00C65980">
          <w:t>2</w:t>
        </w:r>
      </w:fldSimple>
      <w:r w:rsidRPr="00C65980">
        <w:t xml:space="preserve"> Kết quả </w:t>
      </w:r>
      <w:r w:rsidR="00C106B2" w:rsidRPr="00C65980">
        <w:t>dự báo</w:t>
      </w:r>
      <w:r w:rsidRPr="00C65980">
        <w:t xml:space="preserve"> mô hình </w:t>
      </w:r>
      <w:r w:rsidR="003E56E4" w:rsidRPr="00C65980">
        <w:t>ARIMA</w:t>
      </w:r>
      <w:r w:rsidRPr="00C65980">
        <w:t xml:space="preserve"> của cổ phiếu BID ở tỉ lệ 6-3-</w:t>
      </w:r>
      <w:r w:rsidR="003E56E4" w:rsidRPr="00C65980">
        <w:t>1</w:t>
      </w:r>
      <w:bookmarkEnd w:id="92"/>
      <w:bookmarkEnd w:id="93"/>
      <w:bookmarkEnd w:id="94"/>
    </w:p>
    <w:p w14:paraId="3532D346" w14:textId="029264C5" w:rsidR="00F86B18" w:rsidRPr="005F7EF6" w:rsidRDefault="00CE6F3A" w:rsidP="003D7E3D">
      <w:pPr>
        <w:pStyle w:val="ListParagraph"/>
        <w:numPr>
          <w:ilvl w:val="0"/>
          <w:numId w:val="32"/>
        </w:numPr>
        <w:rPr>
          <w:szCs w:val="26"/>
        </w:rPr>
      </w:pPr>
      <w:r>
        <w:rPr>
          <w:szCs w:val="26"/>
        </w:rPr>
        <w:t>T</w:t>
      </w:r>
      <w:r w:rsidR="00F86B18">
        <w:rPr>
          <w:szCs w:val="26"/>
        </w:rPr>
        <w:t>ỉ lệ 7-2-1</w:t>
      </w:r>
    </w:p>
    <w:p w14:paraId="72BF4F3F" w14:textId="77777777" w:rsidR="005F7EF6" w:rsidRDefault="00785751" w:rsidP="00FF6D0F">
      <w:pPr>
        <w:jc w:val="center"/>
        <w:rPr>
          <w:szCs w:val="26"/>
        </w:rPr>
      </w:pPr>
      <w:r w:rsidRPr="00785751">
        <w:rPr>
          <w:noProof/>
          <w:szCs w:val="26"/>
        </w:rPr>
        <w:lastRenderedPageBreak/>
        <w:drawing>
          <wp:inline distT="0" distB="0" distL="0" distR="0" wp14:anchorId="64B20EB4" wp14:editId="26A9AB94">
            <wp:extent cx="5943600" cy="3469005"/>
            <wp:effectExtent l="0" t="0" r="0" b="0"/>
            <wp:docPr id="969719529" name="Picture 969719529"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19529" name="Picture 1" descr="A picture containing text, screenshot, plot, line&#10;&#10;Description automatically generated"/>
                    <pic:cNvPicPr/>
                  </pic:nvPicPr>
                  <pic:blipFill>
                    <a:blip r:embed="rId29"/>
                    <a:stretch>
                      <a:fillRect/>
                    </a:stretch>
                  </pic:blipFill>
                  <pic:spPr>
                    <a:xfrm>
                      <a:off x="0" y="0"/>
                      <a:ext cx="5943600" cy="3469005"/>
                    </a:xfrm>
                    <a:prstGeom prst="rect">
                      <a:avLst/>
                    </a:prstGeom>
                  </pic:spPr>
                </pic:pic>
              </a:graphicData>
            </a:graphic>
          </wp:inline>
        </w:drawing>
      </w:r>
    </w:p>
    <w:p w14:paraId="2B3C1645" w14:textId="69CD4D54" w:rsidR="003E56E4" w:rsidRPr="00C65980" w:rsidRDefault="003E56E4" w:rsidP="007827DE">
      <w:pPr>
        <w:pStyle w:val="Caption"/>
      </w:pPr>
      <w:bookmarkStart w:id="95" w:name="_Toc138164879"/>
      <w:bookmarkStart w:id="96" w:name="_Toc138170762"/>
      <w:bookmarkStart w:id="97" w:name="_Toc138240587"/>
      <w:r w:rsidRPr="00C65980">
        <w:t xml:space="preserve">Hình </w:t>
      </w:r>
      <w:fldSimple w:instr=" STYLEREF 1 \s ">
        <w:r w:rsidR="0049610D" w:rsidRPr="00C65980">
          <w:t>5</w:t>
        </w:r>
      </w:fldSimple>
      <w:r w:rsidR="0049610D" w:rsidRPr="00C65980">
        <w:t>.</w:t>
      </w:r>
      <w:fldSimple w:instr=" SEQ Hình \* ARABIC \s 1 ">
        <w:r w:rsidR="0049610D" w:rsidRPr="00C65980">
          <w:t>3</w:t>
        </w:r>
      </w:fldSimple>
      <w:r w:rsidRPr="00C65980">
        <w:t xml:space="preserve"> Kết quả </w:t>
      </w:r>
      <w:r w:rsidR="00C106B2" w:rsidRPr="00C65980">
        <w:t>dự báo</w:t>
      </w:r>
      <w:r w:rsidRPr="00C65980">
        <w:t xml:space="preserve"> mô hình ARIMA của cổ phiếu BID ở tỉ lệ 7-2-1</w:t>
      </w:r>
      <w:bookmarkEnd w:id="95"/>
      <w:bookmarkEnd w:id="96"/>
      <w:bookmarkEnd w:id="97"/>
    </w:p>
    <w:p w14:paraId="31CD4A62" w14:textId="6EE1D365" w:rsidR="00F17CA7" w:rsidRPr="00C65980" w:rsidRDefault="00F17CA7" w:rsidP="00C65980">
      <w:pPr>
        <w:pStyle w:val="ListParagraph"/>
        <w:numPr>
          <w:ilvl w:val="0"/>
          <w:numId w:val="32"/>
        </w:numPr>
        <w:rPr>
          <w:szCs w:val="26"/>
        </w:rPr>
      </w:pPr>
      <w:r w:rsidRPr="00C65980">
        <w:rPr>
          <w:szCs w:val="26"/>
        </w:rPr>
        <w:t>Tỉ lệ 8-1-1</w:t>
      </w:r>
    </w:p>
    <w:p w14:paraId="56442B0A" w14:textId="2514852D" w:rsidR="00F17CA7" w:rsidRPr="00B81438" w:rsidRDefault="00137AC2" w:rsidP="00FF6D0F">
      <w:pPr>
        <w:jc w:val="center"/>
        <w:rPr>
          <w:szCs w:val="26"/>
        </w:rPr>
      </w:pPr>
      <w:r w:rsidRPr="00B81438">
        <w:rPr>
          <w:noProof/>
          <w:szCs w:val="26"/>
        </w:rPr>
        <w:drawing>
          <wp:inline distT="0" distB="0" distL="0" distR="0" wp14:anchorId="2173ADA4" wp14:editId="468C8BFA">
            <wp:extent cx="5943600" cy="3467100"/>
            <wp:effectExtent l="0" t="0" r="0" b="0"/>
            <wp:docPr id="990005846" name="Picture 990005846" descr="A graph of blue and orang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05846" name="Picture 2" descr="A graph of blue and orange lines&#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88BC37F" w14:textId="31F5F448" w:rsidR="00F17CA7" w:rsidRPr="00C65980" w:rsidRDefault="00137AC2" w:rsidP="007827DE">
      <w:pPr>
        <w:pStyle w:val="Caption"/>
      </w:pPr>
      <w:bookmarkStart w:id="98" w:name="_Toc138240588"/>
      <w:r w:rsidRPr="00C65980">
        <w:t xml:space="preserve">Hình </w:t>
      </w:r>
      <w:fldSimple w:instr=" STYLEREF 1 \s ">
        <w:r w:rsidRPr="00C65980">
          <w:t>5</w:t>
        </w:r>
      </w:fldSimple>
      <w:r w:rsidRPr="00C65980">
        <w:t>.</w:t>
      </w:r>
      <w:fldSimple w:instr=" SEQ Hình \* ARABIC \s 1 ">
        <w:r w:rsidRPr="00C65980">
          <w:t>4</w:t>
        </w:r>
      </w:fldSimple>
      <w:r w:rsidR="005204E2" w:rsidRPr="00C65980">
        <w:t xml:space="preserve"> Kết quả dự báo mô hình ARIMA của cổ phiếu BID ở tỉ lệ 8-2-1</w:t>
      </w:r>
      <w:bookmarkEnd w:id="98"/>
    </w:p>
    <w:p w14:paraId="6D3FA165" w14:textId="77777777" w:rsidR="00FF6D0F" w:rsidRDefault="00FF6D0F" w:rsidP="00FF6D0F">
      <w:pPr>
        <w:pStyle w:val="ListParagraph"/>
        <w:rPr>
          <w:szCs w:val="26"/>
        </w:rPr>
      </w:pPr>
    </w:p>
    <w:p w14:paraId="0A1B7F6C" w14:textId="0BDB578A" w:rsidR="005F7EF6" w:rsidRDefault="000B6957" w:rsidP="005F7EF6">
      <w:pPr>
        <w:pStyle w:val="ListParagraph"/>
        <w:numPr>
          <w:ilvl w:val="0"/>
          <w:numId w:val="16"/>
        </w:numPr>
        <w:rPr>
          <w:szCs w:val="26"/>
        </w:rPr>
      </w:pPr>
      <w:r>
        <w:rPr>
          <w:szCs w:val="26"/>
        </w:rPr>
        <w:lastRenderedPageBreak/>
        <w:t xml:space="preserve">Cổ phiếu </w:t>
      </w:r>
      <w:r w:rsidR="005F7EF6">
        <w:rPr>
          <w:szCs w:val="26"/>
        </w:rPr>
        <w:t>STB</w:t>
      </w:r>
    </w:p>
    <w:p w14:paraId="2DAC6826" w14:textId="13C71494" w:rsidR="005F7EF6" w:rsidRPr="00C65980" w:rsidRDefault="005F7EF6" w:rsidP="00C65980">
      <w:pPr>
        <w:pStyle w:val="ListParagraph"/>
        <w:numPr>
          <w:ilvl w:val="0"/>
          <w:numId w:val="32"/>
        </w:numPr>
        <w:rPr>
          <w:szCs w:val="26"/>
        </w:rPr>
      </w:pPr>
      <w:r w:rsidRPr="00C65980">
        <w:rPr>
          <w:szCs w:val="26"/>
        </w:rPr>
        <w:t xml:space="preserve">Tỉ lệ </w:t>
      </w:r>
      <w:r w:rsidR="001A1891" w:rsidRPr="00C65980">
        <w:rPr>
          <w:szCs w:val="26"/>
        </w:rPr>
        <w:t>6-3-1</w:t>
      </w:r>
    </w:p>
    <w:p w14:paraId="11EFBC0E" w14:textId="77777777" w:rsidR="001A1891" w:rsidRDefault="00837619" w:rsidP="00FF6D0F">
      <w:pPr>
        <w:jc w:val="center"/>
        <w:rPr>
          <w:szCs w:val="26"/>
        </w:rPr>
      </w:pPr>
      <w:r w:rsidRPr="00837619">
        <w:rPr>
          <w:noProof/>
          <w:szCs w:val="26"/>
        </w:rPr>
        <w:drawing>
          <wp:inline distT="0" distB="0" distL="0" distR="0" wp14:anchorId="19F205C3" wp14:editId="577CC439">
            <wp:extent cx="5730240" cy="3344477"/>
            <wp:effectExtent l="0" t="0" r="3810" b="8890"/>
            <wp:docPr id="932934892" name="Picture 932934892"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34892" name="Picture 1" descr="A picture containing text, screenshot, diagram, plot&#10;&#10;Description automatically generated"/>
                    <pic:cNvPicPr/>
                  </pic:nvPicPr>
                  <pic:blipFill>
                    <a:blip r:embed="rId31"/>
                    <a:stretch>
                      <a:fillRect/>
                    </a:stretch>
                  </pic:blipFill>
                  <pic:spPr>
                    <a:xfrm>
                      <a:off x="0" y="0"/>
                      <a:ext cx="5736147" cy="3347925"/>
                    </a:xfrm>
                    <a:prstGeom prst="rect">
                      <a:avLst/>
                    </a:prstGeom>
                  </pic:spPr>
                </pic:pic>
              </a:graphicData>
            </a:graphic>
          </wp:inline>
        </w:drawing>
      </w:r>
    </w:p>
    <w:p w14:paraId="4082996E" w14:textId="794D3FA0" w:rsidR="003E56E4" w:rsidRPr="00CE700C" w:rsidRDefault="003E56E4" w:rsidP="007827DE">
      <w:pPr>
        <w:pStyle w:val="Caption"/>
      </w:pPr>
      <w:bookmarkStart w:id="99" w:name="_Toc138164880"/>
      <w:bookmarkStart w:id="100" w:name="_Toc138170763"/>
      <w:bookmarkStart w:id="101" w:name="_Toc138240589"/>
      <w:r w:rsidRPr="00CE700C">
        <w:t xml:space="preserve">Hình </w:t>
      </w:r>
      <w:fldSimple w:instr=" STYLEREF 1 \s ">
        <w:r w:rsidR="0049610D" w:rsidRPr="00CE700C">
          <w:t>5</w:t>
        </w:r>
      </w:fldSimple>
      <w:r w:rsidR="0049610D" w:rsidRPr="00CE700C">
        <w:t>.</w:t>
      </w:r>
      <w:r w:rsidR="0049610D" w:rsidRPr="00CE700C">
        <w:fldChar w:fldCharType="begin"/>
      </w:r>
      <w:r w:rsidR="0049610D">
        <w:instrText xml:space="preserve"> SEQ Hình \* ARABIC \s 1 </w:instrText>
      </w:r>
      <w:r w:rsidR="0049610D" w:rsidRPr="00CE700C">
        <w:fldChar w:fldCharType="separate"/>
      </w:r>
      <w:r w:rsidR="00137AC2" w:rsidRPr="00CE700C">
        <w:t>5</w:t>
      </w:r>
      <w:r w:rsidR="0049610D" w:rsidRPr="00CE700C">
        <w:fldChar w:fldCharType="end"/>
      </w:r>
      <w:r w:rsidRPr="00CE700C">
        <w:t xml:space="preserve"> Kết quả </w:t>
      </w:r>
      <w:r w:rsidR="00C106B2" w:rsidRPr="00CE700C">
        <w:t>dự báo</w:t>
      </w:r>
      <w:r w:rsidRPr="00CE700C">
        <w:t xml:space="preserve"> mô hình ARIMA của cổ phiếu STB ở tỉ lệ 6-3-1</w:t>
      </w:r>
      <w:bookmarkEnd w:id="99"/>
      <w:bookmarkEnd w:id="100"/>
      <w:bookmarkEnd w:id="101"/>
    </w:p>
    <w:p w14:paraId="78BA1F04" w14:textId="49913E37" w:rsidR="001A1891" w:rsidRPr="00CE700C" w:rsidRDefault="001A1891" w:rsidP="00CE700C">
      <w:pPr>
        <w:pStyle w:val="ListParagraph"/>
        <w:numPr>
          <w:ilvl w:val="0"/>
          <w:numId w:val="32"/>
        </w:numPr>
        <w:rPr>
          <w:szCs w:val="26"/>
        </w:rPr>
      </w:pPr>
      <w:r w:rsidRPr="00CE700C">
        <w:rPr>
          <w:szCs w:val="26"/>
        </w:rPr>
        <w:t>Tỉ lệ 7-2-1</w:t>
      </w:r>
    </w:p>
    <w:p w14:paraId="5290D8A7" w14:textId="77777777" w:rsidR="001A1891" w:rsidRDefault="004571E9" w:rsidP="00FF6D0F">
      <w:pPr>
        <w:jc w:val="center"/>
        <w:rPr>
          <w:szCs w:val="26"/>
        </w:rPr>
      </w:pPr>
      <w:r w:rsidRPr="004571E9">
        <w:rPr>
          <w:noProof/>
          <w:szCs w:val="26"/>
        </w:rPr>
        <w:drawing>
          <wp:inline distT="0" distB="0" distL="0" distR="0" wp14:anchorId="41205B43" wp14:editId="11D61BAE">
            <wp:extent cx="5675914" cy="3312768"/>
            <wp:effectExtent l="0" t="0" r="1270" b="2540"/>
            <wp:docPr id="134654048" name="Picture 134654048"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4048" name="Picture 1" descr="A picture containing text, screenshot, diagram, plot&#10;&#10;Description automatically generated"/>
                    <pic:cNvPicPr/>
                  </pic:nvPicPr>
                  <pic:blipFill>
                    <a:blip r:embed="rId32"/>
                    <a:stretch>
                      <a:fillRect/>
                    </a:stretch>
                  </pic:blipFill>
                  <pic:spPr>
                    <a:xfrm>
                      <a:off x="0" y="0"/>
                      <a:ext cx="5700555" cy="3327150"/>
                    </a:xfrm>
                    <a:prstGeom prst="rect">
                      <a:avLst/>
                    </a:prstGeom>
                  </pic:spPr>
                </pic:pic>
              </a:graphicData>
            </a:graphic>
          </wp:inline>
        </w:drawing>
      </w:r>
    </w:p>
    <w:p w14:paraId="4104249A" w14:textId="4927EE02" w:rsidR="00A2539E" w:rsidRPr="00CE700C" w:rsidRDefault="00A2539E" w:rsidP="007827DE">
      <w:pPr>
        <w:pStyle w:val="Caption"/>
      </w:pPr>
      <w:bookmarkStart w:id="102" w:name="_Toc138164881"/>
      <w:bookmarkStart w:id="103" w:name="_Toc138170764"/>
      <w:bookmarkStart w:id="104" w:name="_Toc138240590"/>
      <w:r w:rsidRPr="00CE700C">
        <w:t xml:space="preserve">Hình </w:t>
      </w:r>
      <w:fldSimple w:instr=" STYLEREF 1 \s ">
        <w:r w:rsidR="0049610D" w:rsidRPr="00CE700C">
          <w:t>5</w:t>
        </w:r>
      </w:fldSimple>
      <w:r w:rsidR="0049610D" w:rsidRPr="00CE700C">
        <w:t>.</w:t>
      </w:r>
      <w:r w:rsidR="0049610D" w:rsidRPr="00CE700C">
        <w:fldChar w:fldCharType="begin"/>
      </w:r>
      <w:r w:rsidR="0049610D">
        <w:instrText xml:space="preserve"> SEQ Hình \* ARABIC \s 1 </w:instrText>
      </w:r>
      <w:r w:rsidR="0049610D" w:rsidRPr="00CE700C">
        <w:fldChar w:fldCharType="separate"/>
      </w:r>
      <w:r w:rsidR="00137AC2" w:rsidRPr="00CE700C">
        <w:t>6</w:t>
      </w:r>
      <w:r w:rsidR="0049610D" w:rsidRPr="00CE700C">
        <w:fldChar w:fldCharType="end"/>
      </w:r>
      <w:r w:rsidRPr="00CE700C">
        <w:t xml:space="preserve"> Kết quả </w:t>
      </w:r>
      <w:r w:rsidR="00C106B2" w:rsidRPr="00CE700C">
        <w:t>dự báo</w:t>
      </w:r>
      <w:r w:rsidRPr="00CE700C">
        <w:t xml:space="preserve"> mô hình ARIMA của cổ phiếu STB ở tỉ lệ 7-2-1</w:t>
      </w:r>
      <w:bookmarkEnd w:id="102"/>
      <w:bookmarkEnd w:id="103"/>
      <w:bookmarkEnd w:id="104"/>
    </w:p>
    <w:p w14:paraId="70B63AE0" w14:textId="605560FC" w:rsidR="0076639F" w:rsidRPr="00CE700C" w:rsidRDefault="0076639F" w:rsidP="00CE700C">
      <w:pPr>
        <w:pStyle w:val="ListParagraph"/>
        <w:numPr>
          <w:ilvl w:val="0"/>
          <w:numId w:val="32"/>
        </w:numPr>
        <w:rPr>
          <w:szCs w:val="26"/>
        </w:rPr>
      </w:pPr>
      <w:r w:rsidRPr="00CE700C">
        <w:rPr>
          <w:szCs w:val="26"/>
        </w:rPr>
        <w:lastRenderedPageBreak/>
        <w:t>Tỉ lệ 8-1-1</w:t>
      </w:r>
    </w:p>
    <w:p w14:paraId="4C785C55" w14:textId="50C402CD" w:rsidR="0076639F" w:rsidRPr="00B81438" w:rsidRDefault="0076639F" w:rsidP="0076639F">
      <w:pPr>
        <w:rPr>
          <w:szCs w:val="26"/>
        </w:rPr>
      </w:pPr>
      <w:r w:rsidRPr="00B81438">
        <w:rPr>
          <w:noProof/>
          <w:szCs w:val="26"/>
        </w:rPr>
        <w:drawing>
          <wp:inline distT="0" distB="0" distL="0" distR="0" wp14:anchorId="0AAC6232" wp14:editId="6B2873C1">
            <wp:extent cx="5943600" cy="3469005"/>
            <wp:effectExtent l="0" t="0" r="0" b="0"/>
            <wp:docPr id="607448808" name="Picture 607448808"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48808" name="Picture 1" descr="A picture containing text, screenshot, diagram, plot&#10;&#10;Description automatically generated"/>
                    <pic:cNvPicPr/>
                  </pic:nvPicPr>
                  <pic:blipFill>
                    <a:blip r:embed="rId33"/>
                    <a:stretch>
                      <a:fillRect/>
                    </a:stretch>
                  </pic:blipFill>
                  <pic:spPr>
                    <a:xfrm>
                      <a:off x="0" y="0"/>
                      <a:ext cx="5943600" cy="3469005"/>
                    </a:xfrm>
                    <a:prstGeom prst="rect">
                      <a:avLst/>
                    </a:prstGeom>
                  </pic:spPr>
                </pic:pic>
              </a:graphicData>
            </a:graphic>
          </wp:inline>
        </w:drawing>
      </w:r>
    </w:p>
    <w:p w14:paraId="7DE2A94E" w14:textId="3F722242" w:rsidR="0076639F" w:rsidRPr="00CE700C" w:rsidRDefault="0076639F" w:rsidP="007827DE">
      <w:pPr>
        <w:pStyle w:val="Caption"/>
      </w:pPr>
      <w:bookmarkStart w:id="105" w:name="_Toc138240591"/>
      <w:r w:rsidRPr="00CE700C">
        <w:t xml:space="preserve">Hình </w:t>
      </w:r>
      <w:fldSimple w:instr=" STYLEREF 1 \s ">
        <w:r w:rsidRPr="00CE700C">
          <w:t>5</w:t>
        </w:r>
      </w:fldSimple>
      <w:r w:rsidRPr="00CE700C">
        <w:t>.</w:t>
      </w:r>
      <w:fldSimple w:instr=" SEQ Hình \* ARABIC \s 1 ">
        <w:r w:rsidR="00137AC2" w:rsidRPr="00CE700C">
          <w:t>7</w:t>
        </w:r>
      </w:fldSimple>
      <w:r w:rsidRPr="00CE700C">
        <w:t xml:space="preserve"> Kết quả dự báo mô hình ARIMA của cổ phiếu STB ở tỉ lệ 8-1-1</w:t>
      </w:r>
      <w:bookmarkEnd w:id="105"/>
    </w:p>
    <w:p w14:paraId="00B097C9" w14:textId="0952CDB1" w:rsidR="001A1891" w:rsidRDefault="000B6957" w:rsidP="001A1891">
      <w:pPr>
        <w:pStyle w:val="ListParagraph"/>
        <w:numPr>
          <w:ilvl w:val="0"/>
          <w:numId w:val="16"/>
        </w:numPr>
        <w:rPr>
          <w:szCs w:val="26"/>
        </w:rPr>
      </w:pPr>
      <w:r>
        <w:rPr>
          <w:szCs w:val="26"/>
        </w:rPr>
        <w:t>Cổ phiếu</w:t>
      </w:r>
      <w:r w:rsidR="001A1891">
        <w:rPr>
          <w:szCs w:val="26"/>
        </w:rPr>
        <w:t xml:space="preserve"> VCB</w:t>
      </w:r>
    </w:p>
    <w:p w14:paraId="2AF5D18E" w14:textId="1521EB3B" w:rsidR="000A2EA7" w:rsidRPr="00CE700C" w:rsidRDefault="000A2EA7" w:rsidP="00CE700C">
      <w:pPr>
        <w:pStyle w:val="ListParagraph"/>
        <w:numPr>
          <w:ilvl w:val="0"/>
          <w:numId w:val="32"/>
        </w:numPr>
        <w:rPr>
          <w:szCs w:val="26"/>
        </w:rPr>
      </w:pPr>
      <w:r w:rsidRPr="00CE700C">
        <w:rPr>
          <w:szCs w:val="26"/>
        </w:rPr>
        <w:t>Tỉ lệ 6-3-1</w:t>
      </w:r>
    </w:p>
    <w:p w14:paraId="0ED11DCC" w14:textId="77777777" w:rsidR="00BC709B" w:rsidRDefault="006B0038" w:rsidP="00CE700C">
      <w:pPr>
        <w:jc w:val="center"/>
        <w:rPr>
          <w:szCs w:val="26"/>
        </w:rPr>
      </w:pPr>
      <w:r w:rsidRPr="00B81438">
        <w:rPr>
          <w:noProof/>
          <w:szCs w:val="26"/>
        </w:rPr>
        <w:drawing>
          <wp:inline distT="0" distB="0" distL="0" distR="0" wp14:anchorId="2E56C1B3" wp14:editId="2787A17F">
            <wp:extent cx="5425440" cy="3147450"/>
            <wp:effectExtent l="0" t="0" r="3810" b="0"/>
            <wp:docPr id="979347564" name="Picture 979347564" descr="A picture containing text, plo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47564" name="Picture 1" descr="A picture containing text, plot, line, screenshot&#10;&#10;Description automatically generated"/>
                    <pic:cNvPicPr/>
                  </pic:nvPicPr>
                  <pic:blipFill>
                    <a:blip r:embed="rId34"/>
                    <a:stretch>
                      <a:fillRect/>
                    </a:stretch>
                  </pic:blipFill>
                  <pic:spPr>
                    <a:xfrm>
                      <a:off x="0" y="0"/>
                      <a:ext cx="5435686" cy="3153394"/>
                    </a:xfrm>
                    <a:prstGeom prst="rect">
                      <a:avLst/>
                    </a:prstGeom>
                  </pic:spPr>
                </pic:pic>
              </a:graphicData>
            </a:graphic>
          </wp:inline>
        </w:drawing>
      </w:r>
    </w:p>
    <w:p w14:paraId="1A997C63" w14:textId="7C28D25D" w:rsidR="00A2539E" w:rsidRPr="00CE700C" w:rsidRDefault="00A2539E" w:rsidP="007827DE">
      <w:pPr>
        <w:pStyle w:val="Caption"/>
      </w:pPr>
      <w:bookmarkStart w:id="106" w:name="_Toc138164882"/>
      <w:bookmarkStart w:id="107" w:name="_Toc138170765"/>
      <w:bookmarkStart w:id="108" w:name="_Toc138240592"/>
      <w:r w:rsidRPr="00CE700C">
        <w:t xml:space="preserve">Hình </w:t>
      </w:r>
      <w:fldSimple w:instr=" STYLEREF 1 \s ">
        <w:r w:rsidR="0049610D" w:rsidRPr="00CE700C">
          <w:t>5</w:t>
        </w:r>
      </w:fldSimple>
      <w:r w:rsidR="0049610D" w:rsidRPr="00CE700C">
        <w:t>.</w:t>
      </w:r>
      <w:r w:rsidR="0049610D" w:rsidRPr="00CE700C">
        <w:fldChar w:fldCharType="begin"/>
      </w:r>
      <w:r w:rsidR="0049610D">
        <w:instrText xml:space="preserve"> SEQ Hình \* ARABIC \s 1 </w:instrText>
      </w:r>
      <w:r w:rsidR="0049610D" w:rsidRPr="00CE700C">
        <w:fldChar w:fldCharType="separate"/>
      </w:r>
      <w:r w:rsidR="00137AC2" w:rsidRPr="00CE700C">
        <w:t>8</w:t>
      </w:r>
      <w:r w:rsidR="0049610D" w:rsidRPr="00CE700C">
        <w:fldChar w:fldCharType="end"/>
      </w:r>
      <w:r w:rsidRPr="00CE700C">
        <w:t xml:space="preserve"> Kết quả </w:t>
      </w:r>
      <w:r w:rsidR="00C106B2" w:rsidRPr="00CE700C">
        <w:t>dự báo</w:t>
      </w:r>
      <w:r w:rsidRPr="00CE700C">
        <w:t xml:space="preserve"> mô hình ARIMA của cổ phiếu VCB ở tỉ lệ 6-3-1</w:t>
      </w:r>
      <w:bookmarkEnd w:id="106"/>
      <w:bookmarkEnd w:id="107"/>
      <w:bookmarkEnd w:id="108"/>
    </w:p>
    <w:p w14:paraId="113B996E" w14:textId="1C36B406" w:rsidR="00BC709B" w:rsidRPr="00CE700C" w:rsidRDefault="00BC709B" w:rsidP="00CE700C">
      <w:pPr>
        <w:pStyle w:val="ListParagraph"/>
        <w:numPr>
          <w:ilvl w:val="0"/>
          <w:numId w:val="32"/>
        </w:numPr>
        <w:rPr>
          <w:szCs w:val="26"/>
        </w:rPr>
      </w:pPr>
      <w:r w:rsidRPr="00CE700C">
        <w:rPr>
          <w:szCs w:val="26"/>
        </w:rPr>
        <w:lastRenderedPageBreak/>
        <w:t>Tỉ lệ 7-2-1</w:t>
      </w:r>
    </w:p>
    <w:p w14:paraId="4BA9506D" w14:textId="09449207" w:rsidR="00BC709B" w:rsidRDefault="00F03165" w:rsidP="00370029">
      <w:pPr>
        <w:rPr>
          <w:szCs w:val="26"/>
        </w:rPr>
      </w:pPr>
      <w:r w:rsidRPr="00F03165">
        <w:rPr>
          <w:noProof/>
          <w:szCs w:val="26"/>
        </w:rPr>
        <w:drawing>
          <wp:inline distT="0" distB="0" distL="0" distR="0" wp14:anchorId="5AB8FB01" wp14:editId="54D524F2">
            <wp:extent cx="5943600" cy="3448050"/>
            <wp:effectExtent l="0" t="0" r="0" b="0"/>
            <wp:docPr id="773257319" name="Picture 773257319" descr="A graph with blue and orang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57319" name="Picture 1" descr="A graph with blue and orange lines&#10;&#10;Description automatically generated with low confidence"/>
                    <pic:cNvPicPr/>
                  </pic:nvPicPr>
                  <pic:blipFill>
                    <a:blip r:embed="rId35"/>
                    <a:stretch>
                      <a:fillRect/>
                    </a:stretch>
                  </pic:blipFill>
                  <pic:spPr>
                    <a:xfrm>
                      <a:off x="0" y="0"/>
                      <a:ext cx="5943600" cy="3448050"/>
                    </a:xfrm>
                    <a:prstGeom prst="rect">
                      <a:avLst/>
                    </a:prstGeom>
                  </pic:spPr>
                </pic:pic>
              </a:graphicData>
            </a:graphic>
          </wp:inline>
        </w:drawing>
      </w:r>
    </w:p>
    <w:p w14:paraId="22C9A923" w14:textId="0E820C1D" w:rsidR="00A2539E" w:rsidRPr="00CE700C" w:rsidRDefault="00A2539E" w:rsidP="007827DE">
      <w:pPr>
        <w:pStyle w:val="Caption"/>
      </w:pPr>
      <w:bookmarkStart w:id="109" w:name="_Toc138164883"/>
      <w:bookmarkStart w:id="110" w:name="_Toc138170766"/>
      <w:bookmarkStart w:id="111" w:name="_Toc138240593"/>
      <w:r w:rsidRPr="00CE700C">
        <w:t xml:space="preserve">Hình </w:t>
      </w:r>
      <w:fldSimple w:instr=" STYLEREF 1 \s ">
        <w:r w:rsidR="0049610D" w:rsidRPr="00CE700C">
          <w:t>5</w:t>
        </w:r>
      </w:fldSimple>
      <w:r w:rsidR="0049610D" w:rsidRPr="00CE700C">
        <w:t>.</w:t>
      </w:r>
      <w:r w:rsidR="0049610D" w:rsidRPr="00CE700C">
        <w:fldChar w:fldCharType="begin"/>
      </w:r>
      <w:r w:rsidR="0049610D">
        <w:instrText xml:space="preserve"> SEQ Hình \* ARABIC \s 1 </w:instrText>
      </w:r>
      <w:r w:rsidR="0049610D" w:rsidRPr="00CE700C">
        <w:fldChar w:fldCharType="separate"/>
      </w:r>
      <w:r w:rsidR="00137AC2" w:rsidRPr="00CE700C">
        <w:t>9</w:t>
      </w:r>
      <w:r w:rsidR="0049610D" w:rsidRPr="00CE700C">
        <w:fldChar w:fldCharType="end"/>
      </w:r>
      <w:r w:rsidRPr="00CE700C">
        <w:t xml:space="preserve"> Kết quả </w:t>
      </w:r>
      <w:r w:rsidR="00C106B2" w:rsidRPr="00CE700C">
        <w:t>dự báo</w:t>
      </w:r>
      <w:r w:rsidRPr="00CE700C">
        <w:t xml:space="preserve"> mô hình ARIMA của cổ phiếu VCB ở tỉ lệ 7-2-1</w:t>
      </w:r>
      <w:bookmarkEnd w:id="109"/>
      <w:bookmarkEnd w:id="110"/>
      <w:bookmarkEnd w:id="111"/>
    </w:p>
    <w:p w14:paraId="76560B1C" w14:textId="2904E2EF" w:rsidR="00885C29" w:rsidRPr="00CE700C" w:rsidRDefault="00885C29" w:rsidP="00CE700C">
      <w:pPr>
        <w:pStyle w:val="ListParagraph"/>
        <w:numPr>
          <w:ilvl w:val="0"/>
          <w:numId w:val="32"/>
        </w:numPr>
        <w:rPr>
          <w:szCs w:val="26"/>
        </w:rPr>
      </w:pPr>
      <w:r w:rsidRPr="00CE700C">
        <w:rPr>
          <w:szCs w:val="26"/>
        </w:rPr>
        <w:t>Tỉ lệ 8-1-1</w:t>
      </w:r>
    </w:p>
    <w:p w14:paraId="21CB2A6D" w14:textId="1449C9DC" w:rsidR="00885C29" w:rsidRPr="00B81438" w:rsidRDefault="00885C29" w:rsidP="00885C29">
      <w:pPr>
        <w:rPr>
          <w:szCs w:val="26"/>
        </w:rPr>
      </w:pPr>
      <w:r w:rsidRPr="00B81438">
        <w:rPr>
          <w:noProof/>
          <w:szCs w:val="26"/>
        </w:rPr>
        <w:drawing>
          <wp:inline distT="0" distB="0" distL="0" distR="0" wp14:anchorId="6DD1C620" wp14:editId="787254FA">
            <wp:extent cx="5943600" cy="3451225"/>
            <wp:effectExtent l="0" t="0" r="0" b="0"/>
            <wp:docPr id="335632847" name="Picture 335632847"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32847" name="Picture 1" descr="A picture containing text, screenshot, diagram, plot&#10;&#10;Description automatically generated"/>
                    <pic:cNvPicPr/>
                  </pic:nvPicPr>
                  <pic:blipFill>
                    <a:blip r:embed="rId36"/>
                    <a:stretch>
                      <a:fillRect/>
                    </a:stretch>
                  </pic:blipFill>
                  <pic:spPr>
                    <a:xfrm>
                      <a:off x="0" y="0"/>
                      <a:ext cx="5943600" cy="3451225"/>
                    </a:xfrm>
                    <a:prstGeom prst="rect">
                      <a:avLst/>
                    </a:prstGeom>
                  </pic:spPr>
                </pic:pic>
              </a:graphicData>
            </a:graphic>
          </wp:inline>
        </w:drawing>
      </w:r>
    </w:p>
    <w:p w14:paraId="1F1FCF00" w14:textId="1D0F840E" w:rsidR="00885C29" w:rsidRPr="00CE700C" w:rsidRDefault="00885C29" w:rsidP="007827DE">
      <w:pPr>
        <w:pStyle w:val="Caption"/>
      </w:pPr>
      <w:bookmarkStart w:id="112" w:name="_Toc138240594"/>
      <w:r w:rsidRPr="00CE700C">
        <w:t xml:space="preserve">Hình </w:t>
      </w:r>
      <w:fldSimple w:instr=" STYLEREF 1 \s ">
        <w:r w:rsidR="0076639F" w:rsidRPr="00CE700C">
          <w:t>5</w:t>
        </w:r>
      </w:fldSimple>
      <w:r w:rsidR="0076639F" w:rsidRPr="00CE700C">
        <w:t>.</w:t>
      </w:r>
      <w:fldSimple w:instr=" SEQ Hình \* ARABIC \s 1 ">
        <w:r w:rsidR="00137AC2" w:rsidRPr="00CE700C">
          <w:t>10</w:t>
        </w:r>
      </w:fldSimple>
      <w:r w:rsidRPr="00CE700C">
        <w:t xml:space="preserve"> Kết quả dự báo mô hình ARIMA của cổ phiếu VCB ở tỉ lệ 8-1-1</w:t>
      </w:r>
      <w:bookmarkEnd w:id="112"/>
    </w:p>
    <w:p w14:paraId="07A55D57" w14:textId="1E316836" w:rsidR="00330C3A" w:rsidRPr="00997D56" w:rsidRDefault="00330C3A" w:rsidP="00E04FAA">
      <w:pPr>
        <w:pStyle w:val="Heading2"/>
        <w:rPr>
          <w:szCs w:val="26"/>
        </w:rPr>
      </w:pPr>
      <w:bookmarkStart w:id="113" w:name="_Toc138175853"/>
      <w:r w:rsidRPr="00997D56">
        <w:rPr>
          <w:szCs w:val="26"/>
        </w:rPr>
        <w:lastRenderedPageBreak/>
        <w:t>ARIMAX</w:t>
      </w:r>
      <w:bookmarkEnd w:id="113"/>
    </w:p>
    <w:p w14:paraId="27FD7883" w14:textId="61EFCEE2" w:rsidR="00CE700C" w:rsidRPr="00B81438" w:rsidRDefault="003A69C9" w:rsidP="00CE700C">
      <w:pPr>
        <w:ind w:firstLine="567"/>
        <w:rPr>
          <w:szCs w:val="26"/>
        </w:rPr>
      </w:pPr>
      <w:r w:rsidRPr="00B81438">
        <w:rPr>
          <w:szCs w:val="26"/>
        </w:rPr>
        <w:t>Quan sát kết quả dự báo</w:t>
      </w:r>
      <w:r w:rsidR="00D746F6" w:rsidRPr="00B81438">
        <w:rPr>
          <w:szCs w:val="26"/>
        </w:rPr>
        <w:t xml:space="preserve"> từ các biểu đồ bên dưới</w:t>
      </w:r>
      <w:r w:rsidR="00620D2A" w:rsidRPr="00B81438">
        <w:rPr>
          <w:szCs w:val="26"/>
        </w:rPr>
        <w:t>, mô hình ARIMAX</w:t>
      </w:r>
      <w:r w:rsidR="00093470" w:rsidRPr="00B81438">
        <w:rPr>
          <w:szCs w:val="26"/>
        </w:rPr>
        <w:t xml:space="preserve"> sử dụng dữ liệu VN-Index làm biến ngoại sinh và cho ra kết quả tốt nhất </w:t>
      </w:r>
      <w:r w:rsidR="008D5868" w:rsidRPr="00B81438">
        <w:rPr>
          <w:szCs w:val="26"/>
        </w:rPr>
        <w:t xml:space="preserve">khi được chia tỉ lệ </w:t>
      </w:r>
      <w:r w:rsidR="008031F2" w:rsidRPr="00B81438">
        <w:rPr>
          <w:szCs w:val="26"/>
        </w:rPr>
        <w:t>8-1-1</w:t>
      </w:r>
      <w:r w:rsidR="009F156F" w:rsidRPr="00B81438">
        <w:rPr>
          <w:szCs w:val="26"/>
        </w:rPr>
        <w:t xml:space="preserve"> </w:t>
      </w:r>
      <w:r w:rsidR="00A551B0" w:rsidRPr="00B81438">
        <w:rPr>
          <w:szCs w:val="26"/>
        </w:rPr>
        <w:t xml:space="preserve">ở tập dữ liệu </w:t>
      </w:r>
      <w:r w:rsidR="00F5171B" w:rsidRPr="00B81438">
        <w:rPr>
          <w:szCs w:val="26"/>
        </w:rPr>
        <w:t>VCB, STB</w:t>
      </w:r>
      <w:r w:rsidR="00F815D5" w:rsidRPr="00B81438">
        <w:rPr>
          <w:szCs w:val="26"/>
        </w:rPr>
        <w:t xml:space="preserve"> với kết quả</w:t>
      </w:r>
      <w:r w:rsidR="00B8702F" w:rsidRPr="00B81438">
        <w:rPr>
          <w:szCs w:val="26"/>
        </w:rPr>
        <w:t xml:space="preserve"> RMSE</w:t>
      </w:r>
      <w:r w:rsidR="00F815D5" w:rsidRPr="00B81438">
        <w:rPr>
          <w:szCs w:val="26"/>
        </w:rPr>
        <w:t xml:space="preserve"> lần lượt là</w:t>
      </w:r>
      <w:r w:rsidR="00FE058E" w:rsidRPr="00B81438">
        <w:rPr>
          <w:szCs w:val="26"/>
        </w:rPr>
        <w:t xml:space="preserve"> 9569</w:t>
      </w:r>
      <w:r w:rsidR="006B7BE3" w:rsidRPr="00B81438">
        <w:rPr>
          <w:szCs w:val="26"/>
        </w:rPr>
        <w:t xml:space="preserve">.81, </w:t>
      </w:r>
      <w:r w:rsidR="00C46AA2" w:rsidRPr="00B81438">
        <w:rPr>
          <w:szCs w:val="26"/>
        </w:rPr>
        <w:t>1976.</w:t>
      </w:r>
      <w:r w:rsidR="00347C5C" w:rsidRPr="00B81438">
        <w:rPr>
          <w:szCs w:val="26"/>
        </w:rPr>
        <w:t>84</w:t>
      </w:r>
      <w:r w:rsidR="00F5171B" w:rsidRPr="00B81438">
        <w:rPr>
          <w:szCs w:val="26"/>
        </w:rPr>
        <w:t xml:space="preserve">. Trong khi đó, mô hình ARIMAX dự báo tốt nhất ở tỉ lệ </w:t>
      </w:r>
      <w:r w:rsidR="00CA5244" w:rsidRPr="00B81438">
        <w:rPr>
          <w:szCs w:val="26"/>
        </w:rPr>
        <w:t>7-2-1 đối với tập dữ liệu BID</w:t>
      </w:r>
      <w:r w:rsidR="00347C5C" w:rsidRPr="00B81438">
        <w:rPr>
          <w:szCs w:val="26"/>
        </w:rPr>
        <w:t xml:space="preserve"> với RMSE là </w:t>
      </w:r>
      <w:r w:rsidR="00B8702F" w:rsidRPr="00B81438">
        <w:rPr>
          <w:szCs w:val="26"/>
        </w:rPr>
        <w:t>5300.10</w:t>
      </w:r>
      <w:r w:rsidR="00183A78" w:rsidRPr="00B81438">
        <w:rPr>
          <w:szCs w:val="26"/>
        </w:rPr>
        <w:t xml:space="preserve">. MDA khá cao tuy nhiên </w:t>
      </w:r>
      <w:r w:rsidR="00183824" w:rsidRPr="00B81438">
        <w:rPr>
          <w:szCs w:val="26"/>
        </w:rPr>
        <w:t xml:space="preserve">giá trị dự báo </w:t>
      </w:r>
      <w:r w:rsidR="00442197" w:rsidRPr="00B81438">
        <w:rPr>
          <w:szCs w:val="26"/>
        </w:rPr>
        <w:t xml:space="preserve">đa số đều nhỏ hơn </w:t>
      </w:r>
      <w:r w:rsidR="00890970" w:rsidRPr="00B81438">
        <w:rPr>
          <w:szCs w:val="26"/>
        </w:rPr>
        <w:t>giá trị thực tế</w:t>
      </w:r>
      <w:r w:rsidR="005F69EE" w:rsidRPr="00B81438">
        <w:rPr>
          <w:szCs w:val="26"/>
        </w:rPr>
        <w:t xml:space="preserve"> </w:t>
      </w:r>
      <w:r w:rsidR="00BD77CC" w:rsidRPr="00B81438">
        <w:rPr>
          <w:szCs w:val="26"/>
        </w:rPr>
        <w:t>làm cho chỉ số RMSE VÀ MAPE</w:t>
      </w:r>
      <w:r w:rsidR="00C5682D" w:rsidRPr="00B81438">
        <w:rPr>
          <w:szCs w:val="26"/>
        </w:rPr>
        <w:t xml:space="preserve"> khi so sánh với các mô hình khác thì thấp hơn đáng kể.</w:t>
      </w:r>
      <w:r w:rsidR="00C64FDA" w:rsidRPr="00B81438">
        <w:rPr>
          <w:szCs w:val="26"/>
        </w:rPr>
        <w:t xml:space="preserve"> </w:t>
      </w:r>
    </w:p>
    <w:p w14:paraId="6EBDBF71" w14:textId="2D99B963" w:rsidR="003942B2" w:rsidRPr="00B81438" w:rsidRDefault="000B6957" w:rsidP="003942B2">
      <w:pPr>
        <w:pStyle w:val="ListParagraph"/>
        <w:numPr>
          <w:ilvl w:val="0"/>
          <w:numId w:val="16"/>
        </w:numPr>
        <w:rPr>
          <w:szCs w:val="26"/>
        </w:rPr>
      </w:pPr>
      <w:r>
        <w:rPr>
          <w:szCs w:val="26"/>
        </w:rPr>
        <w:t>Cổ phiếu</w:t>
      </w:r>
      <w:r w:rsidR="003942B2" w:rsidRPr="00B81438">
        <w:rPr>
          <w:szCs w:val="26"/>
        </w:rPr>
        <w:t xml:space="preserve"> BID</w:t>
      </w:r>
    </w:p>
    <w:p w14:paraId="38DF5B73" w14:textId="39FDD19F" w:rsidR="003942B2" w:rsidRPr="00B81438" w:rsidRDefault="003942B2" w:rsidP="003942B2">
      <w:pPr>
        <w:pStyle w:val="ListParagraph"/>
        <w:numPr>
          <w:ilvl w:val="0"/>
          <w:numId w:val="9"/>
        </w:numPr>
        <w:rPr>
          <w:szCs w:val="26"/>
        </w:rPr>
      </w:pPr>
      <w:r w:rsidRPr="00B81438">
        <w:rPr>
          <w:szCs w:val="26"/>
        </w:rPr>
        <w:t>Tỉ lệ 6-3-1</w:t>
      </w:r>
    </w:p>
    <w:p w14:paraId="63FE18EA" w14:textId="77777777" w:rsidR="00573EEE" w:rsidRPr="00B81438" w:rsidRDefault="009B460E" w:rsidP="00573EEE">
      <w:pPr>
        <w:keepNext/>
        <w:rPr>
          <w:szCs w:val="26"/>
        </w:rPr>
      </w:pPr>
      <w:r w:rsidRPr="00997D56">
        <w:rPr>
          <w:noProof/>
          <w:szCs w:val="26"/>
        </w:rPr>
        <w:drawing>
          <wp:inline distT="0" distB="0" distL="0" distR="0" wp14:anchorId="6D067EEE" wp14:editId="3485345C">
            <wp:extent cx="5943600" cy="3178175"/>
            <wp:effectExtent l="0" t="0" r="0" b="3175"/>
            <wp:docPr id="375078973" name="Picture 375078973"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78973" name="Picture 1" descr="A picture containing text, screenshot, plot, diagram&#10;&#10;Description automatically generated"/>
                    <pic:cNvPicPr/>
                  </pic:nvPicPr>
                  <pic:blipFill>
                    <a:blip r:embed="rId37"/>
                    <a:stretch>
                      <a:fillRect/>
                    </a:stretch>
                  </pic:blipFill>
                  <pic:spPr>
                    <a:xfrm>
                      <a:off x="0" y="0"/>
                      <a:ext cx="5943600" cy="3178175"/>
                    </a:xfrm>
                    <a:prstGeom prst="rect">
                      <a:avLst/>
                    </a:prstGeom>
                  </pic:spPr>
                </pic:pic>
              </a:graphicData>
            </a:graphic>
          </wp:inline>
        </w:drawing>
      </w:r>
    </w:p>
    <w:p w14:paraId="50906615" w14:textId="21C790AD" w:rsidR="00330C3A" w:rsidRPr="00CE700C" w:rsidRDefault="00573EEE" w:rsidP="007827DE">
      <w:pPr>
        <w:pStyle w:val="Caption"/>
      </w:pPr>
      <w:bookmarkStart w:id="114" w:name="_Toc138164884"/>
      <w:bookmarkStart w:id="115" w:name="_Toc138170767"/>
      <w:bookmarkStart w:id="116" w:name="_Toc138240595"/>
      <w:r w:rsidRPr="00CE700C">
        <w:t xml:space="preserve">Hình </w:t>
      </w:r>
      <w:fldSimple w:instr=" STYLEREF 1 \s ">
        <w:r w:rsidR="0049610D" w:rsidRPr="00CE700C">
          <w:t>5</w:t>
        </w:r>
      </w:fldSimple>
      <w:r w:rsidR="0049610D" w:rsidRPr="00CE700C">
        <w:t>.</w:t>
      </w:r>
      <w:r w:rsidR="0049610D" w:rsidRPr="00CE700C">
        <w:fldChar w:fldCharType="begin"/>
      </w:r>
      <w:r w:rsidR="0049610D">
        <w:instrText xml:space="preserve"> SEQ Hình \* ARABIC \s 1 </w:instrText>
      </w:r>
      <w:r w:rsidR="0049610D" w:rsidRPr="00CE700C">
        <w:fldChar w:fldCharType="separate"/>
      </w:r>
      <w:r w:rsidR="00137AC2" w:rsidRPr="00CE700C">
        <w:t>11</w:t>
      </w:r>
      <w:r w:rsidR="0049610D" w:rsidRPr="00CE700C">
        <w:fldChar w:fldCharType="end"/>
      </w:r>
      <w:r w:rsidRPr="00CE700C">
        <w:t>: Kết quả dự báo mô hình ARIMAX của cổ phiếu BID ở tỉ lệ 6-3-1</w:t>
      </w:r>
      <w:bookmarkEnd w:id="114"/>
      <w:bookmarkEnd w:id="115"/>
      <w:bookmarkEnd w:id="116"/>
    </w:p>
    <w:p w14:paraId="19CBCA7B" w14:textId="77777777" w:rsidR="00872729" w:rsidRDefault="00872729" w:rsidP="00872729"/>
    <w:p w14:paraId="01CB10F7" w14:textId="77777777" w:rsidR="00872729" w:rsidRDefault="00872729" w:rsidP="00872729"/>
    <w:p w14:paraId="1EEFE08E" w14:textId="77777777" w:rsidR="00872729" w:rsidRDefault="00872729" w:rsidP="00872729"/>
    <w:p w14:paraId="04B3A2BD" w14:textId="77777777" w:rsidR="00872729" w:rsidRDefault="00872729" w:rsidP="00872729"/>
    <w:p w14:paraId="3CC978AA" w14:textId="77777777" w:rsidR="00872729" w:rsidRDefault="00872729" w:rsidP="00872729"/>
    <w:p w14:paraId="2765A70D" w14:textId="77777777" w:rsidR="00872729" w:rsidRDefault="00872729" w:rsidP="00872729"/>
    <w:p w14:paraId="31D50FCD" w14:textId="77777777" w:rsidR="00872729" w:rsidRPr="00872729" w:rsidRDefault="00872729" w:rsidP="00872729"/>
    <w:p w14:paraId="41DCF523" w14:textId="65F81FBB" w:rsidR="003942B2" w:rsidRPr="00B81438" w:rsidRDefault="003942B2" w:rsidP="003942B2">
      <w:pPr>
        <w:pStyle w:val="ListParagraph"/>
        <w:numPr>
          <w:ilvl w:val="0"/>
          <w:numId w:val="9"/>
        </w:numPr>
        <w:rPr>
          <w:szCs w:val="26"/>
        </w:rPr>
      </w:pPr>
      <w:r w:rsidRPr="00B81438">
        <w:rPr>
          <w:szCs w:val="26"/>
        </w:rPr>
        <w:lastRenderedPageBreak/>
        <w:t>Tỉ lệ 7-2-1</w:t>
      </w:r>
    </w:p>
    <w:p w14:paraId="1B115AF5" w14:textId="77777777" w:rsidR="00573EEE" w:rsidRPr="00B81438" w:rsidRDefault="005B30D0" w:rsidP="00573EEE">
      <w:pPr>
        <w:keepNext/>
        <w:rPr>
          <w:szCs w:val="26"/>
        </w:rPr>
      </w:pPr>
      <w:r w:rsidRPr="00997D56">
        <w:rPr>
          <w:noProof/>
          <w:szCs w:val="26"/>
        </w:rPr>
        <w:drawing>
          <wp:inline distT="0" distB="0" distL="0" distR="0" wp14:anchorId="2771BD36" wp14:editId="3DBB700E">
            <wp:extent cx="5943600" cy="2730500"/>
            <wp:effectExtent l="0" t="0" r="0" b="0"/>
            <wp:docPr id="1519332275" name="Picture 1519332275"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32275" name="Picture 1" descr="A picture containing text, screenshot, plot, diagram&#10;&#10;Description automatically generated"/>
                    <pic:cNvPicPr/>
                  </pic:nvPicPr>
                  <pic:blipFill>
                    <a:blip r:embed="rId38"/>
                    <a:stretch>
                      <a:fillRect/>
                    </a:stretch>
                  </pic:blipFill>
                  <pic:spPr>
                    <a:xfrm>
                      <a:off x="0" y="0"/>
                      <a:ext cx="5943600" cy="2730500"/>
                    </a:xfrm>
                    <a:prstGeom prst="rect">
                      <a:avLst/>
                    </a:prstGeom>
                  </pic:spPr>
                </pic:pic>
              </a:graphicData>
            </a:graphic>
          </wp:inline>
        </w:drawing>
      </w:r>
    </w:p>
    <w:p w14:paraId="4E77837A" w14:textId="57877ABC" w:rsidR="003942B2" w:rsidRDefault="00573EEE" w:rsidP="007827DE">
      <w:pPr>
        <w:pStyle w:val="Caption"/>
      </w:pPr>
      <w:bookmarkStart w:id="117" w:name="_Toc138164885"/>
      <w:bookmarkStart w:id="118" w:name="_Toc138170768"/>
      <w:bookmarkStart w:id="119" w:name="_Toc138240596"/>
      <w:r w:rsidRPr="00CE700C">
        <w:t xml:space="preserve">Hình </w:t>
      </w:r>
      <w:fldSimple w:instr=" STYLEREF 1 \s ">
        <w:r w:rsidR="0049610D" w:rsidRPr="00CE700C">
          <w:t>5</w:t>
        </w:r>
      </w:fldSimple>
      <w:r w:rsidR="0049610D" w:rsidRPr="00CE700C">
        <w:t>.</w:t>
      </w:r>
      <w:r w:rsidR="0049610D" w:rsidRPr="00CE700C">
        <w:fldChar w:fldCharType="begin"/>
      </w:r>
      <w:r w:rsidR="0049610D">
        <w:instrText xml:space="preserve"> SEQ Hình \* ARABIC \s 1 </w:instrText>
      </w:r>
      <w:r w:rsidR="0049610D" w:rsidRPr="00CE700C">
        <w:fldChar w:fldCharType="separate"/>
      </w:r>
      <w:r w:rsidR="00137AC2" w:rsidRPr="00CE700C">
        <w:t>12</w:t>
      </w:r>
      <w:r w:rsidR="0049610D" w:rsidRPr="00CE700C">
        <w:fldChar w:fldCharType="end"/>
      </w:r>
      <w:r w:rsidRPr="00CE700C">
        <w:t>: Kết quả dự báo mô hình ARIMAX của cổ phiếu BID ở tỉ lệ 7-2-1</w:t>
      </w:r>
      <w:bookmarkEnd w:id="117"/>
      <w:bookmarkEnd w:id="118"/>
      <w:bookmarkEnd w:id="119"/>
    </w:p>
    <w:p w14:paraId="206DFBAA" w14:textId="77777777" w:rsidR="00CE700C" w:rsidRPr="00CE700C" w:rsidRDefault="00CE700C" w:rsidP="00CE700C"/>
    <w:p w14:paraId="29F54051" w14:textId="7D8626DD" w:rsidR="003942B2" w:rsidRPr="00B81438" w:rsidRDefault="003942B2" w:rsidP="003942B2">
      <w:pPr>
        <w:pStyle w:val="ListParagraph"/>
        <w:numPr>
          <w:ilvl w:val="0"/>
          <w:numId w:val="9"/>
        </w:numPr>
        <w:rPr>
          <w:szCs w:val="26"/>
        </w:rPr>
      </w:pPr>
      <w:r w:rsidRPr="00B81438">
        <w:rPr>
          <w:szCs w:val="26"/>
        </w:rPr>
        <w:t>Tỉ lệ 8-1-1</w:t>
      </w:r>
    </w:p>
    <w:p w14:paraId="2CA35C31" w14:textId="77777777" w:rsidR="00573EEE" w:rsidRPr="00B81438" w:rsidRDefault="008B2E43" w:rsidP="00573EEE">
      <w:pPr>
        <w:keepNext/>
        <w:rPr>
          <w:szCs w:val="26"/>
        </w:rPr>
      </w:pPr>
      <w:r w:rsidRPr="00997D56">
        <w:rPr>
          <w:noProof/>
          <w:szCs w:val="26"/>
        </w:rPr>
        <w:drawing>
          <wp:inline distT="0" distB="0" distL="0" distR="0" wp14:anchorId="377CE6C2" wp14:editId="556E7D06">
            <wp:extent cx="5943600" cy="2730500"/>
            <wp:effectExtent l="0" t="0" r="0" b="0"/>
            <wp:docPr id="50448229" name="Picture 50448229"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8229" name="Picture 1" descr="A picture containing text, screenshot, plot, line&#10;&#10;Description automatically generated"/>
                    <pic:cNvPicPr/>
                  </pic:nvPicPr>
                  <pic:blipFill>
                    <a:blip r:embed="rId39"/>
                    <a:stretch>
                      <a:fillRect/>
                    </a:stretch>
                  </pic:blipFill>
                  <pic:spPr>
                    <a:xfrm>
                      <a:off x="0" y="0"/>
                      <a:ext cx="5943600" cy="2730500"/>
                    </a:xfrm>
                    <a:prstGeom prst="rect">
                      <a:avLst/>
                    </a:prstGeom>
                  </pic:spPr>
                </pic:pic>
              </a:graphicData>
            </a:graphic>
          </wp:inline>
        </w:drawing>
      </w:r>
    </w:p>
    <w:p w14:paraId="757C273D" w14:textId="3C7FF41F" w:rsidR="005B30D0" w:rsidRPr="00CE700C" w:rsidRDefault="00573EEE" w:rsidP="007827DE">
      <w:pPr>
        <w:pStyle w:val="Caption"/>
      </w:pPr>
      <w:bookmarkStart w:id="120" w:name="_Toc138164886"/>
      <w:bookmarkStart w:id="121" w:name="_Toc138170769"/>
      <w:bookmarkStart w:id="122" w:name="_Toc138240597"/>
      <w:r w:rsidRPr="00CE700C">
        <w:t xml:space="preserve">Hình </w:t>
      </w:r>
      <w:fldSimple w:instr=" STYLEREF 1 \s ">
        <w:r w:rsidR="0049610D" w:rsidRPr="00CE700C">
          <w:t>5</w:t>
        </w:r>
      </w:fldSimple>
      <w:r w:rsidR="0049610D" w:rsidRPr="00CE700C">
        <w:t>.</w:t>
      </w:r>
      <w:r w:rsidR="0049610D" w:rsidRPr="00CE700C">
        <w:fldChar w:fldCharType="begin"/>
      </w:r>
      <w:r w:rsidR="0049610D">
        <w:instrText xml:space="preserve"> SEQ Hình \* ARABIC \s 1 </w:instrText>
      </w:r>
      <w:r w:rsidR="0049610D" w:rsidRPr="00CE700C">
        <w:fldChar w:fldCharType="separate"/>
      </w:r>
      <w:r w:rsidR="00137AC2" w:rsidRPr="00CE700C">
        <w:t>13</w:t>
      </w:r>
      <w:r w:rsidR="0049610D" w:rsidRPr="00CE700C">
        <w:fldChar w:fldCharType="end"/>
      </w:r>
      <w:r w:rsidRPr="00CE700C">
        <w:t>: Kết quả dự báo mô hình ARIMAX của cổ phiếu BID ở tỉ lệ 8-1-1</w:t>
      </w:r>
      <w:bookmarkEnd w:id="120"/>
      <w:bookmarkEnd w:id="121"/>
      <w:bookmarkEnd w:id="122"/>
    </w:p>
    <w:p w14:paraId="579A9503" w14:textId="77777777" w:rsidR="002F3EB5" w:rsidRDefault="002F3EB5" w:rsidP="002F3EB5"/>
    <w:p w14:paraId="7B179BDB" w14:textId="77777777" w:rsidR="002F3EB5" w:rsidRDefault="002F3EB5" w:rsidP="002F3EB5"/>
    <w:p w14:paraId="7D5A06C7" w14:textId="77777777" w:rsidR="002F3EB5" w:rsidRDefault="002F3EB5" w:rsidP="002F3EB5"/>
    <w:p w14:paraId="2E985519" w14:textId="77777777" w:rsidR="002F3EB5" w:rsidRPr="002F3EB5" w:rsidRDefault="002F3EB5" w:rsidP="002F3EB5"/>
    <w:p w14:paraId="45BC08E6" w14:textId="695235A2" w:rsidR="003942B2" w:rsidRPr="00B81438" w:rsidRDefault="000B6957" w:rsidP="003942B2">
      <w:pPr>
        <w:pStyle w:val="ListParagraph"/>
        <w:numPr>
          <w:ilvl w:val="0"/>
          <w:numId w:val="16"/>
        </w:numPr>
        <w:rPr>
          <w:szCs w:val="26"/>
        </w:rPr>
      </w:pPr>
      <w:r>
        <w:rPr>
          <w:szCs w:val="26"/>
        </w:rPr>
        <w:lastRenderedPageBreak/>
        <w:t>Cổ phiếu</w:t>
      </w:r>
      <w:r w:rsidR="003942B2" w:rsidRPr="00B81438">
        <w:rPr>
          <w:szCs w:val="26"/>
        </w:rPr>
        <w:t xml:space="preserve"> STB</w:t>
      </w:r>
    </w:p>
    <w:p w14:paraId="00528FA4" w14:textId="714B576C" w:rsidR="003942B2" w:rsidRPr="00B81438" w:rsidRDefault="003942B2" w:rsidP="003942B2">
      <w:pPr>
        <w:pStyle w:val="ListParagraph"/>
        <w:numPr>
          <w:ilvl w:val="0"/>
          <w:numId w:val="9"/>
        </w:numPr>
        <w:rPr>
          <w:szCs w:val="26"/>
        </w:rPr>
      </w:pPr>
      <w:r w:rsidRPr="00B81438">
        <w:rPr>
          <w:szCs w:val="26"/>
        </w:rPr>
        <w:t>Tỉ lệ 6-3-1</w:t>
      </w:r>
    </w:p>
    <w:p w14:paraId="4B7209C2" w14:textId="77777777" w:rsidR="00573EEE" w:rsidRPr="00B81438" w:rsidRDefault="00D53AA1" w:rsidP="00573EEE">
      <w:pPr>
        <w:keepNext/>
        <w:rPr>
          <w:szCs w:val="26"/>
        </w:rPr>
      </w:pPr>
      <w:r w:rsidRPr="00997D56">
        <w:rPr>
          <w:noProof/>
          <w:szCs w:val="26"/>
        </w:rPr>
        <w:drawing>
          <wp:inline distT="0" distB="0" distL="0" distR="0" wp14:anchorId="76C4FF73" wp14:editId="7A89185D">
            <wp:extent cx="5943600" cy="2730500"/>
            <wp:effectExtent l="0" t="0" r="0" b="0"/>
            <wp:docPr id="512072484" name="Picture 512072484"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72484" name="Picture 1" descr="A picture containing text, screenshot, plot, line&#10;&#10;Description automatically generated"/>
                    <pic:cNvPicPr/>
                  </pic:nvPicPr>
                  <pic:blipFill>
                    <a:blip r:embed="rId40"/>
                    <a:stretch>
                      <a:fillRect/>
                    </a:stretch>
                  </pic:blipFill>
                  <pic:spPr>
                    <a:xfrm>
                      <a:off x="0" y="0"/>
                      <a:ext cx="5943600" cy="2730500"/>
                    </a:xfrm>
                    <a:prstGeom prst="rect">
                      <a:avLst/>
                    </a:prstGeom>
                  </pic:spPr>
                </pic:pic>
              </a:graphicData>
            </a:graphic>
          </wp:inline>
        </w:drawing>
      </w:r>
    </w:p>
    <w:p w14:paraId="2BA9B7DF" w14:textId="3D05CC65" w:rsidR="00CE700C" w:rsidRPr="00872729" w:rsidRDefault="00573EEE" w:rsidP="007827DE">
      <w:pPr>
        <w:pStyle w:val="Caption"/>
      </w:pPr>
      <w:bookmarkStart w:id="123" w:name="_Toc138164887"/>
      <w:bookmarkStart w:id="124" w:name="_Toc138170770"/>
      <w:bookmarkStart w:id="125" w:name="_Toc138240598"/>
      <w:r w:rsidRPr="00CE700C">
        <w:t xml:space="preserve">Hình </w:t>
      </w:r>
      <w:fldSimple w:instr=" STYLEREF 1 \s ">
        <w:r w:rsidR="0049610D" w:rsidRPr="00CE700C">
          <w:t>5</w:t>
        </w:r>
      </w:fldSimple>
      <w:r w:rsidR="0049610D" w:rsidRPr="00CE700C">
        <w:t>.</w:t>
      </w:r>
      <w:r w:rsidR="0049610D" w:rsidRPr="00CE700C">
        <w:fldChar w:fldCharType="begin"/>
      </w:r>
      <w:r w:rsidR="0049610D">
        <w:instrText xml:space="preserve"> SEQ Hình \* ARABIC \s 1 </w:instrText>
      </w:r>
      <w:r w:rsidR="0049610D" w:rsidRPr="00CE700C">
        <w:fldChar w:fldCharType="separate"/>
      </w:r>
      <w:r w:rsidR="00137AC2" w:rsidRPr="00CE700C">
        <w:t>14</w:t>
      </w:r>
      <w:r w:rsidR="0049610D" w:rsidRPr="00CE700C">
        <w:fldChar w:fldCharType="end"/>
      </w:r>
      <w:r w:rsidRPr="00CE700C">
        <w:t>: Kết quả dự báo mô hình ARIMAX của cổ phiếu STB ở tỉ lệ 6-3-1</w:t>
      </w:r>
      <w:bookmarkEnd w:id="123"/>
      <w:bookmarkEnd w:id="124"/>
      <w:bookmarkEnd w:id="125"/>
    </w:p>
    <w:p w14:paraId="436F00A0" w14:textId="6DA12A9F" w:rsidR="003942B2" w:rsidRPr="00B81438" w:rsidRDefault="003942B2" w:rsidP="003942B2">
      <w:pPr>
        <w:pStyle w:val="ListParagraph"/>
        <w:numPr>
          <w:ilvl w:val="0"/>
          <w:numId w:val="9"/>
        </w:numPr>
        <w:rPr>
          <w:szCs w:val="26"/>
        </w:rPr>
      </w:pPr>
      <w:r w:rsidRPr="00B81438">
        <w:rPr>
          <w:szCs w:val="26"/>
        </w:rPr>
        <w:t>Tỉ lệ 7-2-1</w:t>
      </w:r>
    </w:p>
    <w:p w14:paraId="678F67D3" w14:textId="77777777" w:rsidR="00573EEE" w:rsidRPr="00B81438" w:rsidRDefault="0010624B" w:rsidP="00573EEE">
      <w:pPr>
        <w:keepNext/>
        <w:rPr>
          <w:szCs w:val="26"/>
        </w:rPr>
      </w:pPr>
      <w:r w:rsidRPr="00997D56">
        <w:rPr>
          <w:noProof/>
          <w:szCs w:val="26"/>
        </w:rPr>
        <w:drawing>
          <wp:inline distT="0" distB="0" distL="0" distR="0" wp14:anchorId="581B6530" wp14:editId="62BA933C">
            <wp:extent cx="5943600" cy="2730500"/>
            <wp:effectExtent l="0" t="0" r="0" b="0"/>
            <wp:docPr id="592444454" name="Picture 592444454"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44454" name="Picture 1" descr="A picture containing text, screenshot, plot, line&#10;&#10;Description automatically generated"/>
                    <pic:cNvPicPr/>
                  </pic:nvPicPr>
                  <pic:blipFill>
                    <a:blip r:embed="rId41"/>
                    <a:stretch>
                      <a:fillRect/>
                    </a:stretch>
                  </pic:blipFill>
                  <pic:spPr>
                    <a:xfrm>
                      <a:off x="0" y="0"/>
                      <a:ext cx="5943600" cy="2730500"/>
                    </a:xfrm>
                    <a:prstGeom prst="rect">
                      <a:avLst/>
                    </a:prstGeom>
                  </pic:spPr>
                </pic:pic>
              </a:graphicData>
            </a:graphic>
          </wp:inline>
        </w:drawing>
      </w:r>
    </w:p>
    <w:p w14:paraId="46223A0E" w14:textId="2B791299" w:rsidR="00D53AA1" w:rsidRPr="00CE700C" w:rsidRDefault="00573EEE" w:rsidP="007827DE">
      <w:pPr>
        <w:pStyle w:val="Caption"/>
      </w:pPr>
      <w:bookmarkStart w:id="126" w:name="_Toc138164888"/>
      <w:bookmarkStart w:id="127" w:name="_Toc138170771"/>
      <w:bookmarkStart w:id="128" w:name="_Toc138240599"/>
      <w:r w:rsidRPr="00CE700C">
        <w:t xml:space="preserve">Hình </w:t>
      </w:r>
      <w:fldSimple w:instr=" STYLEREF 1 \s ">
        <w:r w:rsidR="0049610D" w:rsidRPr="00CE700C">
          <w:t>5</w:t>
        </w:r>
      </w:fldSimple>
      <w:r w:rsidR="0049610D" w:rsidRPr="00CE700C">
        <w:t>.</w:t>
      </w:r>
      <w:r w:rsidR="0049610D" w:rsidRPr="00CE700C">
        <w:fldChar w:fldCharType="begin"/>
      </w:r>
      <w:r w:rsidR="0049610D">
        <w:instrText xml:space="preserve"> SEQ Hình \* ARABIC \s 1 </w:instrText>
      </w:r>
      <w:r w:rsidR="0049610D" w:rsidRPr="00CE700C">
        <w:fldChar w:fldCharType="separate"/>
      </w:r>
      <w:r w:rsidR="00137AC2" w:rsidRPr="00CE700C">
        <w:t>15</w:t>
      </w:r>
      <w:r w:rsidR="0049610D" w:rsidRPr="00CE700C">
        <w:fldChar w:fldCharType="end"/>
      </w:r>
      <w:r w:rsidRPr="00CE700C">
        <w:t>: Kết quả dự báo mô hình ARIMAX của cổ phiếu STB ở tỉ lệ 7-2-1</w:t>
      </w:r>
      <w:bookmarkEnd w:id="126"/>
      <w:bookmarkEnd w:id="127"/>
      <w:bookmarkEnd w:id="128"/>
    </w:p>
    <w:p w14:paraId="5C26724C" w14:textId="77777777" w:rsidR="002F3EB5" w:rsidRDefault="002F3EB5" w:rsidP="002F3EB5"/>
    <w:p w14:paraId="5ABA85C1" w14:textId="77777777" w:rsidR="002F3EB5" w:rsidRDefault="002F3EB5" w:rsidP="002F3EB5"/>
    <w:p w14:paraId="578D2854" w14:textId="77777777" w:rsidR="002F3EB5" w:rsidRDefault="002F3EB5" w:rsidP="002F3EB5"/>
    <w:p w14:paraId="0A0EE1CC" w14:textId="77777777" w:rsidR="002F3EB5" w:rsidRPr="002F3EB5" w:rsidRDefault="002F3EB5" w:rsidP="002F3EB5"/>
    <w:p w14:paraId="508543B0" w14:textId="37293EB5" w:rsidR="003942B2" w:rsidRPr="00B81438" w:rsidRDefault="003942B2" w:rsidP="003942B2">
      <w:pPr>
        <w:pStyle w:val="ListParagraph"/>
        <w:numPr>
          <w:ilvl w:val="0"/>
          <w:numId w:val="9"/>
        </w:numPr>
        <w:rPr>
          <w:szCs w:val="26"/>
        </w:rPr>
      </w:pPr>
      <w:r w:rsidRPr="00B81438">
        <w:rPr>
          <w:szCs w:val="26"/>
        </w:rPr>
        <w:lastRenderedPageBreak/>
        <w:t>Tỉ lệ 8-1-1</w:t>
      </w:r>
    </w:p>
    <w:p w14:paraId="02211966" w14:textId="77777777" w:rsidR="00573EEE" w:rsidRPr="00B81438" w:rsidRDefault="009767E2" w:rsidP="00573EEE">
      <w:pPr>
        <w:keepNext/>
        <w:rPr>
          <w:szCs w:val="26"/>
        </w:rPr>
      </w:pPr>
      <w:r w:rsidRPr="00997D56">
        <w:rPr>
          <w:noProof/>
          <w:szCs w:val="26"/>
        </w:rPr>
        <w:drawing>
          <wp:inline distT="0" distB="0" distL="0" distR="0" wp14:anchorId="6156B939" wp14:editId="042722B2">
            <wp:extent cx="5943600" cy="2730500"/>
            <wp:effectExtent l="0" t="0" r="0" b="0"/>
            <wp:docPr id="1514362577" name="Picture 1514362577"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62577" name="Picture 1" descr="A picture containing text, plot, line, diagram&#10;&#10;Description automatically generated"/>
                    <pic:cNvPicPr/>
                  </pic:nvPicPr>
                  <pic:blipFill>
                    <a:blip r:embed="rId42"/>
                    <a:stretch>
                      <a:fillRect/>
                    </a:stretch>
                  </pic:blipFill>
                  <pic:spPr>
                    <a:xfrm>
                      <a:off x="0" y="0"/>
                      <a:ext cx="5943600" cy="2730500"/>
                    </a:xfrm>
                    <a:prstGeom prst="rect">
                      <a:avLst/>
                    </a:prstGeom>
                  </pic:spPr>
                </pic:pic>
              </a:graphicData>
            </a:graphic>
          </wp:inline>
        </w:drawing>
      </w:r>
    </w:p>
    <w:p w14:paraId="2224EC51" w14:textId="3F9D6A58" w:rsidR="0010624B" w:rsidRPr="00CE700C" w:rsidRDefault="00573EEE" w:rsidP="007827DE">
      <w:pPr>
        <w:pStyle w:val="Caption"/>
      </w:pPr>
      <w:bookmarkStart w:id="129" w:name="_Toc138164889"/>
      <w:bookmarkStart w:id="130" w:name="_Toc138170772"/>
      <w:bookmarkStart w:id="131" w:name="_Toc138240600"/>
      <w:r w:rsidRPr="00CE700C">
        <w:t xml:space="preserve">Hình </w:t>
      </w:r>
      <w:fldSimple w:instr=" STYLEREF 1 \s ">
        <w:r w:rsidR="0049610D" w:rsidRPr="00CE700C">
          <w:t>5</w:t>
        </w:r>
      </w:fldSimple>
      <w:r w:rsidR="0049610D" w:rsidRPr="00CE700C">
        <w:t>.</w:t>
      </w:r>
      <w:r w:rsidR="0049610D" w:rsidRPr="00CE700C">
        <w:fldChar w:fldCharType="begin"/>
      </w:r>
      <w:r w:rsidR="0049610D">
        <w:instrText xml:space="preserve"> SEQ Hình \* ARABIC \s 1 </w:instrText>
      </w:r>
      <w:r w:rsidR="0049610D" w:rsidRPr="00CE700C">
        <w:fldChar w:fldCharType="separate"/>
      </w:r>
      <w:r w:rsidR="00137AC2" w:rsidRPr="00CE700C">
        <w:t>16</w:t>
      </w:r>
      <w:r w:rsidR="0049610D" w:rsidRPr="00CE700C">
        <w:fldChar w:fldCharType="end"/>
      </w:r>
      <w:r w:rsidRPr="00CE700C">
        <w:t>: Kết quả dự báo mô hình ARIMAX của cổ phiếu STB ở tỉ lệ 8-1-1</w:t>
      </w:r>
      <w:bookmarkEnd w:id="129"/>
      <w:bookmarkEnd w:id="130"/>
      <w:bookmarkEnd w:id="131"/>
    </w:p>
    <w:p w14:paraId="7619A3BE" w14:textId="77777777" w:rsidR="00CE700C" w:rsidRPr="00B81438" w:rsidRDefault="00CE700C" w:rsidP="003942B2">
      <w:pPr>
        <w:rPr>
          <w:szCs w:val="26"/>
        </w:rPr>
      </w:pPr>
    </w:p>
    <w:p w14:paraId="3171B590" w14:textId="4E508EF6" w:rsidR="003942B2" w:rsidRPr="00B81438" w:rsidRDefault="000B6957" w:rsidP="003942B2">
      <w:pPr>
        <w:pStyle w:val="ListParagraph"/>
        <w:numPr>
          <w:ilvl w:val="0"/>
          <w:numId w:val="16"/>
        </w:numPr>
        <w:rPr>
          <w:szCs w:val="26"/>
        </w:rPr>
      </w:pPr>
      <w:r>
        <w:rPr>
          <w:szCs w:val="26"/>
        </w:rPr>
        <w:t>Cổ phiếu</w:t>
      </w:r>
      <w:r w:rsidR="003942B2" w:rsidRPr="00B81438">
        <w:rPr>
          <w:szCs w:val="26"/>
        </w:rPr>
        <w:t xml:space="preserve"> VCB</w:t>
      </w:r>
    </w:p>
    <w:p w14:paraId="4E7B0AC7" w14:textId="1AAEBEBB" w:rsidR="003942B2" w:rsidRPr="00B81438" w:rsidRDefault="003942B2" w:rsidP="003942B2">
      <w:pPr>
        <w:pStyle w:val="ListParagraph"/>
        <w:numPr>
          <w:ilvl w:val="0"/>
          <w:numId w:val="9"/>
        </w:numPr>
        <w:rPr>
          <w:szCs w:val="26"/>
        </w:rPr>
      </w:pPr>
      <w:r w:rsidRPr="00B81438">
        <w:rPr>
          <w:szCs w:val="26"/>
        </w:rPr>
        <w:t>Tỉ lệ 6-3-1</w:t>
      </w:r>
    </w:p>
    <w:p w14:paraId="196BF1F0" w14:textId="77777777" w:rsidR="00573EEE" w:rsidRPr="00B81438" w:rsidRDefault="00552A9C" w:rsidP="00573EEE">
      <w:pPr>
        <w:keepNext/>
        <w:rPr>
          <w:szCs w:val="26"/>
        </w:rPr>
      </w:pPr>
      <w:r w:rsidRPr="00997D56">
        <w:rPr>
          <w:noProof/>
          <w:szCs w:val="26"/>
        </w:rPr>
        <w:drawing>
          <wp:inline distT="0" distB="0" distL="0" distR="0" wp14:anchorId="57013EA6" wp14:editId="1973C8D3">
            <wp:extent cx="5943600" cy="2709545"/>
            <wp:effectExtent l="0" t="0" r="0" b="0"/>
            <wp:docPr id="343421550" name="Picture 343421550" descr="A picture containing text,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21550" name="Picture 1" descr="A picture containing text, plot, line, font&#10;&#10;Description automatically generated"/>
                    <pic:cNvPicPr/>
                  </pic:nvPicPr>
                  <pic:blipFill>
                    <a:blip r:embed="rId43"/>
                    <a:stretch>
                      <a:fillRect/>
                    </a:stretch>
                  </pic:blipFill>
                  <pic:spPr>
                    <a:xfrm>
                      <a:off x="0" y="0"/>
                      <a:ext cx="5943600" cy="2709545"/>
                    </a:xfrm>
                    <a:prstGeom prst="rect">
                      <a:avLst/>
                    </a:prstGeom>
                  </pic:spPr>
                </pic:pic>
              </a:graphicData>
            </a:graphic>
          </wp:inline>
        </w:drawing>
      </w:r>
    </w:p>
    <w:p w14:paraId="6978BED2" w14:textId="44C62703" w:rsidR="00552A9C" w:rsidRPr="00CE700C" w:rsidRDefault="00573EEE" w:rsidP="007827DE">
      <w:pPr>
        <w:pStyle w:val="Caption"/>
      </w:pPr>
      <w:bookmarkStart w:id="132" w:name="_Toc138164890"/>
      <w:bookmarkStart w:id="133" w:name="_Toc138170773"/>
      <w:bookmarkStart w:id="134" w:name="_Toc138240601"/>
      <w:r w:rsidRPr="00CE700C">
        <w:t xml:space="preserve">Hình </w:t>
      </w:r>
      <w:fldSimple w:instr=" STYLEREF 1 \s ">
        <w:r w:rsidR="0049610D" w:rsidRPr="00CE700C">
          <w:t>5</w:t>
        </w:r>
      </w:fldSimple>
      <w:r w:rsidR="0049610D" w:rsidRPr="00CE700C">
        <w:t>.</w:t>
      </w:r>
      <w:r w:rsidR="0049610D" w:rsidRPr="00CE700C">
        <w:fldChar w:fldCharType="begin"/>
      </w:r>
      <w:r w:rsidR="0049610D">
        <w:instrText xml:space="preserve"> SEQ Hình \* ARABIC \s 1 </w:instrText>
      </w:r>
      <w:r w:rsidR="0049610D" w:rsidRPr="00CE700C">
        <w:fldChar w:fldCharType="separate"/>
      </w:r>
      <w:r w:rsidR="00137AC2" w:rsidRPr="00CE700C">
        <w:t>17</w:t>
      </w:r>
      <w:r w:rsidR="0049610D" w:rsidRPr="00CE700C">
        <w:fldChar w:fldCharType="end"/>
      </w:r>
      <w:r w:rsidRPr="00CE700C">
        <w:t>: Kết quả dự báo mô hình ARIMAX của cổ phiếu VCB ở tỉ lệ 6-3-1</w:t>
      </w:r>
      <w:bookmarkEnd w:id="132"/>
      <w:bookmarkEnd w:id="133"/>
      <w:bookmarkEnd w:id="134"/>
    </w:p>
    <w:p w14:paraId="052D7A31" w14:textId="77777777" w:rsidR="002F3EB5" w:rsidRDefault="002F3EB5" w:rsidP="002F3EB5"/>
    <w:p w14:paraId="170CE458" w14:textId="77777777" w:rsidR="002F3EB5" w:rsidRDefault="002F3EB5" w:rsidP="002F3EB5"/>
    <w:p w14:paraId="0653CEF3" w14:textId="77777777" w:rsidR="002F3EB5" w:rsidRPr="002F3EB5" w:rsidRDefault="002F3EB5" w:rsidP="002F3EB5"/>
    <w:p w14:paraId="3FA844D9" w14:textId="520E75B4" w:rsidR="003942B2" w:rsidRPr="00B81438" w:rsidRDefault="003942B2" w:rsidP="003942B2">
      <w:pPr>
        <w:pStyle w:val="ListParagraph"/>
        <w:numPr>
          <w:ilvl w:val="0"/>
          <w:numId w:val="9"/>
        </w:numPr>
        <w:rPr>
          <w:szCs w:val="26"/>
        </w:rPr>
      </w:pPr>
      <w:r w:rsidRPr="00B81438">
        <w:rPr>
          <w:szCs w:val="26"/>
        </w:rPr>
        <w:lastRenderedPageBreak/>
        <w:t>Dữ liệu 7-2-1</w:t>
      </w:r>
    </w:p>
    <w:p w14:paraId="587FBB40" w14:textId="77777777" w:rsidR="00573EEE" w:rsidRPr="00B81438" w:rsidRDefault="00D47272" w:rsidP="00573EEE">
      <w:pPr>
        <w:keepNext/>
        <w:rPr>
          <w:szCs w:val="26"/>
        </w:rPr>
      </w:pPr>
      <w:r w:rsidRPr="00997D56">
        <w:rPr>
          <w:noProof/>
          <w:szCs w:val="26"/>
        </w:rPr>
        <w:drawing>
          <wp:inline distT="0" distB="0" distL="0" distR="0" wp14:anchorId="59D36810" wp14:editId="1D112BBA">
            <wp:extent cx="5943600" cy="2709545"/>
            <wp:effectExtent l="0" t="0" r="0" b="0"/>
            <wp:docPr id="951562610" name="Picture 951562610" descr="A picture containing text,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62610" name="Picture 1" descr="A picture containing text, plot, line, font&#10;&#10;Description automatically generated"/>
                    <pic:cNvPicPr/>
                  </pic:nvPicPr>
                  <pic:blipFill>
                    <a:blip r:embed="rId44"/>
                    <a:stretch>
                      <a:fillRect/>
                    </a:stretch>
                  </pic:blipFill>
                  <pic:spPr>
                    <a:xfrm>
                      <a:off x="0" y="0"/>
                      <a:ext cx="5943600" cy="2709545"/>
                    </a:xfrm>
                    <a:prstGeom prst="rect">
                      <a:avLst/>
                    </a:prstGeom>
                  </pic:spPr>
                </pic:pic>
              </a:graphicData>
            </a:graphic>
          </wp:inline>
        </w:drawing>
      </w:r>
    </w:p>
    <w:p w14:paraId="25CBDB1B" w14:textId="27326BA5" w:rsidR="003942B2" w:rsidRPr="002F3EB5" w:rsidRDefault="00573EEE" w:rsidP="007827DE">
      <w:pPr>
        <w:pStyle w:val="Caption"/>
      </w:pPr>
      <w:bookmarkStart w:id="135" w:name="_Toc138164891"/>
      <w:bookmarkStart w:id="136" w:name="_Toc138170774"/>
      <w:bookmarkStart w:id="137" w:name="_Toc138240602"/>
      <w:r w:rsidRPr="00BB4379">
        <w:t xml:space="preserve">Hình </w:t>
      </w:r>
      <w:fldSimple w:instr=" STYLEREF 1 \s ">
        <w:r w:rsidR="0049610D" w:rsidRPr="00BB4379">
          <w:t>5</w:t>
        </w:r>
      </w:fldSimple>
      <w:r w:rsidR="0049610D" w:rsidRPr="00BB4379">
        <w:t>.</w:t>
      </w:r>
      <w:r w:rsidR="0049610D" w:rsidRPr="00BB4379">
        <w:fldChar w:fldCharType="begin"/>
      </w:r>
      <w:r w:rsidR="0049610D">
        <w:instrText xml:space="preserve"> SEQ Hình \* ARABIC \s 1 </w:instrText>
      </w:r>
      <w:r w:rsidR="0049610D" w:rsidRPr="00BB4379">
        <w:fldChar w:fldCharType="separate"/>
      </w:r>
      <w:r w:rsidR="00137AC2" w:rsidRPr="00BB4379">
        <w:t>18</w:t>
      </w:r>
      <w:r w:rsidR="0049610D" w:rsidRPr="00BB4379">
        <w:fldChar w:fldCharType="end"/>
      </w:r>
      <w:r w:rsidRPr="00BB4379">
        <w:t>: Kết quả dự báo mô hình ARIMAX của cổ phiếu VCB ở tỉ lệ 7-2-1</w:t>
      </w:r>
      <w:bookmarkEnd w:id="135"/>
      <w:bookmarkEnd w:id="136"/>
      <w:bookmarkEnd w:id="137"/>
    </w:p>
    <w:p w14:paraId="0115534F" w14:textId="68F36648" w:rsidR="003942B2" w:rsidRPr="00B81438" w:rsidRDefault="003942B2" w:rsidP="003942B2">
      <w:pPr>
        <w:pStyle w:val="ListParagraph"/>
        <w:numPr>
          <w:ilvl w:val="0"/>
          <w:numId w:val="9"/>
        </w:numPr>
        <w:rPr>
          <w:szCs w:val="26"/>
        </w:rPr>
      </w:pPr>
      <w:r w:rsidRPr="00B81438">
        <w:rPr>
          <w:szCs w:val="26"/>
        </w:rPr>
        <w:t>Tỉ lệ 8-1-1</w:t>
      </w:r>
    </w:p>
    <w:p w14:paraId="149553FD" w14:textId="406A642D" w:rsidR="00D47272" w:rsidRPr="00B81438" w:rsidRDefault="00D71F23" w:rsidP="00573EEE">
      <w:pPr>
        <w:keepNext/>
        <w:rPr>
          <w:szCs w:val="26"/>
        </w:rPr>
      </w:pPr>
      <w:r w:rsidRPr="00997D56">
        <w:rPr>
          <w:noProof/>
          <w:szCs w:val="26"/>
        </w:rPr>
        <w:drawing>
          <wp:inline distT="0" distB="0" distL="0" distR="0" wp14:anchorId="4C91E119" wp14:editId="2280EF47">
            <wp:extent cx="5943600" cy="2709545"/>
            <wp:effectExtent l="0" t="0" r="0" b="0"/>
            <wp:docPr id="868208007" name="Picture 868208007" descr="A picture containing text,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08007" name="Picture 1" descr="A picture containing text, plot, line, font&#10;&#10;Description automatically generated"/>
                    <pic:cNvPicPr/>
                  </pic:nvPicPr>
                  <pic:blipFill>
                    <a:blip r:embed="rId45"/>
                    <a:stretch>
                      <a:fillRect/>
                    </a:stretch>
                  </pic:blipFill>
                  <pic:spPr>
                    <a:xfrm>
                      <a:off x="0" y="0"/>
                      <a:ext cx="5943600" cy="2709545"/>
                    </a:xfrm>
                    <a:prstGeom prst="rect">
                      <a:avLst/>
                    </a:prstGeom>
                  </pic:spPr>
                </pic:pic>
              </a:graphicData>
            </a:graphic>
          </wp:inline>
        </w:drawing>
      </w:r>
    </w:p>
    <w:p w14:paraId="0F03CB31" w14:textId="6C5525CA" w:rsidR="005B30D0" w:rsidRPr="00BB4379" w:rsidRDefault="00573EEE" w:rsidP="007827DE">
      <w:pPr>
        <w:pStyle w:val="Caption"/>
      </w:pPr>
      <w:bookmarkStart w:id="138" w:name="_Toc138164892"/>
      <w:bookmarkStart w:id="139" w:name="_Toc138170775"/>
      <w:bookmarkStart w:id="140" w:name="_Toc138240603"/>
      <w:r w:rsidRPr="00BB4379">
        <w:t xml:space="preserve">Hình </w:t>
      </w:r>
      <w:fldSimple w:instr=" STYLEREF 1 \s ">
        <w:r w:rsidR="0049610D" w:rsidRPr="00BB4379">
          <w:t>5</w:t>
        </w:r>
      </w:fldSimple>
      <w:r w:rsidR="0049610D" w:rsidRPr="00BB4379">
        <w:t>.</w:t>
      </w:r>
      <w:r w:rsidR="0049610D" w:rsidRPr="00BB4379">
        <w:fldChar w:fldCharType="begin"/>
      </w:r>
      <w:r w:rsidR="0049610D">
        <w:instrText xml:space="preserve"> SEQ Hình \* ARABIC \s 1 </w:instrText>
      </w:r>
      <w:r w:rsidR="0049610D" w:rsidRPr="00BB4379">
        <w:fldChar w:fldCharType="separate"/>
      </w:r>
      <w:r w:rsidR="00137AC2" w:rsidRPr="00BB4379">
        <w:t>19</w:t>
      </w:r>
      <w:r w:rsidR="0049610D" w:rsidRPr="00BB4379">
        <w:fldChar w:fldCharType="end"/>
      </w:r>
      <w:r w:rsidRPr="00BB4379">
        <w:t>: Kết quả dự báo mô hình ARIMAX của cổ phiếu VCB ở tỉ lệ 8-1-1</w:t>
      </w:r>
      <w:bookmarkEnd w:id="138"/>
      <w:bookmarkEnd w:id="139"/>
      <w:bookmarkEnd w:id="140"/>
    </w:p>
    <w:p w14:paraId="511BD0BB" w14:textId="381B7C6D" w:rsidR="00BB6990" w:rsidRPr="00997D56" w:rsidRDefault="00BB6990" w:rsidP="00E04FAA">
      <w:pPr>
        <w:pStyle w:val="Heading2"/>
        <w:rPr>
          <w:szCs w:val="26"/>
        </w:rPr>
      </w:pPr>
      <w:bookmarkStart w:id="141" w:name="_Toc138175854"/>
      <w:r w:rsidRPr="00997D56">
        <w:rPr>
          <w:szCs w:val="26"/>
        </w:rPr>
        <w:t>SARIMAX</w:t>
      </w:r>
      <w:bookmarkEnd w:id="141"/>
    </w:p>
    <w:p w14:paraId="05439317" w14:textId="5E3BB66B" w:rsidR="00E85D91" w:rsidRPr="00997D56" w:rsidRDefault="00E85D91" w:rsidP="00E04FAA">
      <w:pPr>
        <w:ind w:firstLine="567"/>
        <w:rPr>
          <w:szCs w:val="26"/>
        </w:rPr>
      </w:pPr>
      <w:r w:rsidRPr="00997D56">
        <w:rPr>
          <w:szCs w:val="26"/>
        </w:rPr>
        <w:t xml:space="preserve">Mô hình SARIMAX sẽ sử dụng lại bộ dữ liệu VN-Index ở mô hình ARIMAX làm biến ngoại sinh và xét thêm yếu tố mùa vụ trong tập dữ liệu. Nhìn vào biểu đồ dữ liệu cổ phiếu theo thời gian, ta thấy bộ dữ liệu không thể hiện có yếu tố mùa vụ. Nhưng ta có thể thử xác định chu kỳ mùa vụ của tập dữ liệu bằng cách sử dụng hàm auto arima chạy với </w:t>
      </w:r>
      <w:r w:rsidRPr="00997D56">
        <w:rPr>
          <w:szCs w:val="26"/>
        </w:rPr>
        <w:lastRenderedPageBreak/>
        <w:t>tập train trên vòng lặp với chu kỳ mùa vụ là từ 2 ngày đến 10 ngày (2 tuần) để xem đối với chu kỳ mùa vụ nào sẽ cho ra mô hình SARIMA tốt nhất. Việc chọn mô hình sẽ dựa trên chỉ số AIC, mô hình nào cho ra chỉ số AIC thấp nhất thì mô hình đó sẽ là tốt nhất</w:t>
      </w:r>
      <w:r w:rsidR="00D34187">
        <w:rPr>
          <w:szCs w:val="26"/>
        </w:rPr>
        <w:fldChar w:fldCharType="begin"/>
      </w:r>
      <w:r w:rsidR="00D34187">
        <w:rPr>
          <w:szCs w:val="26"/>
        </w:rPr>
        <w:instrText xml:space="preserve"> ADDIN ZOTERO_ITEM CSL_CITATION {"citationID":"EeQJBDYb","properties":{"formattedCitation":"[21]","plainCitation":"[21]","noteIndex":0},"citationItems":[{"id":80,"uris":["http://zotero.org/users/11272034/items/69T2LTXH"],"itemData":{"id":80,"type":"book","abstract":"Praise for the Fourth Edition  \"The book follows faithfully the style of the original edition. The approach is heavily motivated by real-world time series, and by developing a complete approach to model building, estimation, forecasting and control.\"—Mathematical Reviews Bridging classical models and modern topics, the Fifth Edition of Time Series Analysis: Forecasting and Control maintains a balanced presentation of the tools for modeling and analyzing time series. Also describing the latest developments that have occurred in the field over the past decade through applications from areas such as business, finance, and engineering, the Fifth Edition continues to serve as one of the most influential and prominent works on the subject. Time Series Analysis: Forecasting and Control, Fifth Edition provides a clearly written exploration of the key methods for building, classifying, testing, and analyzing stochastic models for time series and describes their use in five important areas of application: forecasting; determining the transfer function of a system; modeling the effects of intervention events; developing multivariate dynamic models; and designing simple control schemes. Along with these classical uses, the new edition covers modern topics with new features that include:  A redesigned chapter on multivariate time series analysis with an expanded treatment of Vector Autoregressive, or VAR models, along with a discussion of the analytical tools needed for modeling vector time series An expanded chapter on special topics covering unit root testing, time-varying volatility models such as ARCH and GARCH, nonlinear time series models, and long memory models Numerous examples drawn from finance, economics, engineering, and other related fields The use of the publicly available R software for graphical illustrations and numerical calculations along with scripts that demonstrate the use of R for model building and forecasting Updates to literature references throughout and new end-of-chapter exercises Streamlined chapter introductions and revisions that update and enhance the exposition  Time Series Analysis: Forecasting and Control, Fifth Edition is a valuable real-world reference for researchers and practitioners in time series analysis, econometrics, finance, and related fields. The book is also an excellent textbook for beginning graduate-level courses in advanced statistics, mathematics, economics, finance, engineering, and physics.","ISBN":"978-1-118-67492-5","language":"en","note":"Google-Books-ID: rNt5CgAAQBAJ","number-of-pages":"709","publisher":"John Wiley &amp; Sons","source":"Google Books","title":"Time Series Analysis: Forecasting and Control","title-short":"Time Series Analysis","author":[{"family":"Box","given":"George E. P."},{"family":"Jenkins","given":"Gwilym M."},{"family":"Reinsel","given":"Gregory C."},{"family":"Ljung","given":"Greta M."}],"issued":{"date-parts":[["2015",5,29]]}}}],"schema":"https://github.com/citation-style-language/schema/raw/master/csl-citation.json"} </w:instrText>
      </w:r>
      <w:r w:rsidR="00D34187">
        <w:rPr>
          <w:szCs w:val="26"/>
        </w:rPr>
        <w:fldChar w:fldCharType="separate"/>
      </w:r>
      <w:r w:rsidR="00D34187" w:rsidRPr="00D34187">
        <w:rPr>
          <w:rFonts w:cs="Times New Roman"/>
        </w:rPr>
        <w:t>[21]</w:t>
      </w:r>
      <w:r w:rsidR="00D34187">
        <w:rPr>
          <w:szCs w:val="26"/>
        </w:rPr>
        <w:fldChar w:fldCharType="end"/>
      </w:r>
      <w:r w:rsidRPr="00997D56">
        <w:rPr>
          <w:szCs w:val="26"/>
        </w:rPr>
        <w:t>. Cuối cùng ta tạo một mô hình SARIMAX bằng cách thêm các siêu tham số có được từ mô hình SARIMA vừa chạy có được từ auto arima và thêm bộ dữ liệu của VN-Index để làm biến ngoại sinh.</w:t>
      </w:r>
    </w:p>
    <w:p w14:paraId="57819FA8" w14:textId="65EF44CE" w:rsidR="004B4818" w:rsidRDefault="004B4818" w:rsidP="00B43DB5">
      <w:pPr>
        <w:ind w:firstLine="567"/>
        <w:rPr>
          <w:szCs w:val="26"/>
        </w:rPr>
      </w:pPr>
      <w:r w:rsidRPr="004B4818">
        <w:rPr>
          <w:szCs w:val="26"/>
        </w:rPr>
        <w:t xml:space="preserve">Kết quả đạt được ở </w:t>
      </w:r>
      <w:r>
        <w:rPr>
          <w:szCs w:val="26"/>
        </w:rPr>
        <w:t>các hình dưới</w:t>
      </w:r>
      <w:r w:rsidRPr="004B4818">
        <w:rPr>
          <w:szCs w:val="26"/>
        </w:rPr>
        <w:t xml:space="preserve"> cho thấy, khi xét thêm chu kỳ mùa vụ để cải tiến mô hình thì có sự cải thiện khi mà chỉ số RMSE trên VCB, tỉ lệ 6-3-1, 7-2-1 </w:t>
      </w:r>
      <w:r w:rsidR="00941CB5">
        <w:rPr>
          <w:szCs w:val="26"/>
        </w:rPr>
        <w:t>trên tập test</w:t>
      </w:r>
      <w:r w:rsidRPr="004B4818">
        <w:rPr>
          <w:szCs w:val="26"/>
        </w:rPr>
        <w:t xml:space="preserve"> lần lượt là 10591.88, 10550.70 thấp hơn so với mô hình ARIMAX. </w:t>
      </w:r>
      <w:r w:rsidR="00941CB5">
        <w:rPr>
          <w:szCs w:val="26"/>
        </w:rPr>
        <w:t xml:space="preserve">Đáng lưu ý, tại tỉ lệ </w:t>
      </w:r>
      <w:r w:rsidR="00E752D4">
        <w:rPr>
          <w:szCs w:val="26"/>
        </w:rPr>
        <w:t xml:space="preserve">8-1-1 với cả 3 bộ dữ liệu trên tập </w:t>
      </w:r>
      <w:r w:rsidR="00CA2D8F">
        <w:rPr>
          <w:szCs w:val="26"/>
        </w:rPr>
        <w:t>validation lại cho ra kết quả có phần kém hơn so với ARIMAX</w:t>
      </w:r>
      <w:r w:rsidR="009544F2">
        <w:rPr>
          <w:szCs w:val="26"/>
        </w:rPr>
        <w:t xml:space="preserve"> trên cả 2 chỉ số RMSE và MAPE</w:t>
      </w:r>
      <w:r w:rsidRPr="004B4818">
        <w:rPr>
          <w:szCs w:val="26"/>
        </w:rPr>
        <w:t>. Ngược lại, khi xét thêm yếu tố mùa vụ, khả năng dự báo dự báo xu hướng tăng giảm của mô hình kém đi so với ARIMAX trên tất cả bộ dữ liệu. Nhìn chung, sự cải thiện của mô hình SARIMAX khi xét thêm yếu tố mùa vụ là không đáng kể và sai số dự báo vẫn còn rất lớn khi xét thêm biến ngoại sinh</w:t>
      </w:r>
      <w:r w:rsidR="009164CD">
        <w:rPr>
          <w:szCs w:val="26"/>
        </w:rPr>
        <w:t xml:space="preserve"> là VN-Index</w:t>
      </w:r>
      <w:r w:rsidRPr="004B4818">
        <w:rPr>
          <w:szCs w:val="26"/>
        </w:rPr>
        <w:t>.</w:t>
      </w:r>
    </w:p>
    <w:p w14:paraId="322A0644" w14:textId="7F1C5ACC" w:rsidR="002B672B" w:rsidRPr="00997D56" w:rsidRDefault="000B6957" w:rsidP="00B310BC">
      <w:pPr>
        <w:pStyle w:val="ListParagraph"/>
        <w:numPr>
          <w:ilvl w:val="0"/>
          <w:numId w:val="16"/>
        </w:numPr>
        <w:rPr>
          <w:szCs w:val="26"/>
        </w:rPr>
      </w:pPr>
      <w:r>
        <w:rPr>
          <w:szCs w:val="26"/>
        </w:rPr>
        <w:t>Cổ phiếu</w:t>
      </w:r>
      <w:r w:rsidR="00B310BC">
        <w:rPr>
          <w:szCs w:val="26"/>
        </w:rPr>
        <w:t xml:space="preserve"> BID</w:t>
      </w:r>
    </w:p>
    <w:p w14:paraId="4355A8AE" w14:textId="0250D020" w:rsidR="00C47746" w:rsidRPr="00C47746" w:rsidRDefault="0023212F" w:rsidP="00C47746">
      <w:pPr>
        <w:pStyle w:val="ListParagraph"/>
        <w:numPr>
          <w:ilvl w:val="0"/>
          <w:numId w:val="9"/>
        </w:numPr>
        <w:rPr>
          <w:szCs w:val="26"/>
        </w:rPr>
      </w:pPr>
      <w:r>
        <w:rPr>
          <w:szCs w:val="26"/>
        </w:rPr>
        <w:t>Tỉ lệ 6-3-1</w:t>
      </w:r>
    </w:p>
    <w:p w14:paraId="75B08F38" w14:textId="77777777" w:rsidR="002B672B" w:rsidRPr="00B81438" w:rsidRDefault="00150710" w:rsidP="002B672B">
      <w:pPr>
        <w:keepNext/>
        <w:jc w:val="center"/>
        <w:rPr>
          <w:szCs w:val="26"/>
        </w:rPr>
      </w:pPr>
      <w:r w:rsidRPr="00997D56">
        <w:rPr>
          <w:noProof/>
          <w:szCs w:val="26"/>
        </w:rPr>
        <w:drawing>
          <wp:inline distT="0" distB="0" distL="0" distR="0" wp14:anchorId="74E7F4DC" wp14:editId="39BD0ED0">
            <wp:extent cx="5579745" cy="2978248"/>
            <wp:effectExtent l="0" t="0" r="1905" b="0"/>
            <wp:docPr id="1845357153" name="Picture 1845357153"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57153" name="Picture 1" descr="A picture containing text, screenshot, font, diagram&#10;&#10;Description automatically generated"/>
                    <pic:cNvPicPr/>
                  </pic:nvPicPr>
                  <pic:blipFill>
                    <a:blip r:embed="rId46"/>
                    <a:stretch>
                      <a:fillRect/>
                    </a:stretch>
                  </pic:blipFill>
                  <pic:spPr>
                    <a:xfrm>
                      <a:off x="0" y="0"/>
                      <a:ext cx="5593958" cy="2985834"/>
                    </a:xfrm>
                    <a:prstGeom prst="rect">
                      <a:avLst/>
                    </a:prstGeom>
                  </pic:spPr>
                </pic:pic>
              </a:graphicData>
            </a:graphic>
          </wp:inline>
        </w:drawing>
      </w:r>
    </w:p>
    <w:p w14:paraId="2644681E" w14:textId="4C753B21" w:rsidR="00B43DB5" w:rsidRPr="00BB4379" w:rsidRDefault="002B672B" w:rsidP="007827DE">
      <w:pPr>
        <w:pStyle w:val="Caption"/>
      </w:pPr>
      <w:bookmarkStart w:id="142" w:name="_Toc138164893"/>
      <w:bookmarkStart w:id="143" w:name="_Toc138170776"/>
      <w:bookmarkStart w:id="144" w:name="_Toc138240604"/>
      <w:r w:rsidRPr="00BB4379">
        <w:t xml:space="preserve">Hình </w:t>
      </w:r>
      <w:fldSimple w:instr=" STYLEREF 1 \s ">
        <w:r w:rsidR="0049610D" w:rsidRPr="00BB4379">
          <w:t>5</w:t>
        </w:r>
      </w:fldSimple>
      <w:r w:rsidR="0049610D" w:rsidRPr="00BB4379">
        <w:t>.</w:t>
      </w:r>
      <w:r w:rsidR="0049610D" w:rsidRPr="00BB4379">
        <w:fldChar w:fldCharType="begin"/>
      </w:r>
      <w:r w:rsidR="0049610D">
        <w:instrText xml:space="preserve"> SEQ Hình \* ARABIC \s 1 </w:instrText>
      </w:r>
      <w:r w:rsidR="0049610D" w:rsidRPr="00BB4379">
        <w:fldChar w:fldCharType="separate"/>
      </w:r>
      <w:r w:rsidR="00137AC2" w:rsidRPr="00BB4379">
        <w:t>20</w:t>
      </w:r>
      <w:r w:rsidR="0049610D" w:rsidRPr="00BB4379">
        <w:fldChar w:fldCharType="end"/>
      </w:r>
      <w:r w:rsidRPr="00BB4379">
        <w:t xml:space="preserve"> Kết quả dự báo mô hình SARIMAX của cổ phiếu BID ở tỉ lệ 6-3-1</w:t>
      </w:r>
      <w:bookmarkEnd w:id="142"/>
      <w:bookmarkEnd w:id="143"/>
      <w:bookmarkEnd w:id="144"/>
    </w:p>
    <w:p w14:paraId="7FBA797D" w14:textId="5BBE2576" w:rsidR="00B54523" w:rsidRPr="00B81438" w:rsidRDefault="0023212F" w:rsidP="0023212F">
      <w:pPr>
        <w:pStyle w:val="ListParagraph"/>
        <w:numPr>
          <w:ilvl w:val="0"/>
          <w:numId w:val="9"/>
        </w:numPr>
        <w:rPr>
          <w:szCs w:val="26"/>
        </w:rPr>
      </w:pPr>
      <w:r w:rsidRPr="00B81438">
        <w:rPr>
          <w:szCs w:val="26"/>
        </w:rPr>
        <w:lastRenderedPageBreak/>
        <w:t xml:space="preserve">Tỉ lệ </w:t>
      </w:r>
      <w:r w:rsidR="00676245" w:rsidRPr="00B81438">
        <w:rPr>
          <w:szCs w:val="26"/>
        </w:rPr>
        <w:t>7-2-1</w:t>
      </w:r>
    </w:p>
    <w:p w14:paraId="01409287" w14:textId="77777777" w:rsidR="002B672B" w:rsidRPr="00B81438" w:rsidRDefault="004C26C7" w:rsidP="002B672B">
      <w:pPr>
        <w:keepNext/>
        <w:jc w:val="center"/>
        <w:rPr>
          <w:szCs w:val="26"/>
        </w:rPr>
      </w:pPr>
      <w:r w:rsidRPr="00997D56">
        <w:rPr>
          <w:noProof/>
          <w:szCs w:val="26"/>
        </w:rPr>
        <w:drawing>
          <wp:inline distT="0" distB="0" distL="0" distR="0" wp14:anchorId="44FA809B" wp14:editId="0B83C948">
            <wp:extent cx="5562600" cy="2969098"/>
            <wp:effectExtent l="0" t="0" r="0" b="3175"/>
            <wp:docPr id="1075765114" name="Picture 1075765114"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65114" name="Picture 1" descr="A picture containing text, screenshot, diagram, font&#10;&#10;Description automatically generated"/>
                    <pic:cNvPicPr/>
                  </pic:nvPicPr>
                  <pic:blipFill>
                    <a:blip r:embed="rId47"/>
                    <a:stretch>
                      <a:fillRect/>
                    </a:stretch>
                  </pic:blipFill>
                  <pic:spPr>
                    <a:xfrm>
                      <a:off x="0" y="0"/>
                      <a:ext cx="5584737" cy="2980914"/>
                    </a:xfrm>
                    <a:prstGeom prst="rect">
                      <a:avLst/>
                    </a:prstGeom>
                  </pic:spPr>
                </pic:pic>
              </a:graphicData>
            </a:graphic>
          </wp:inline>
        </w:drawing>
      </w:r>
    </w:p>
    <w:p w14:paraId="0738047E" w14:textId="478E5F2E" w:rsidR="00150710" w:rsidRPr="00BB4379" w:rsidRDefault="002B672B" w:rsidP="007827DE">
      <w:pPr>
        <w:pStyle w:val="Caption"/>
      </w:pPr>
      <w:bookmarkStart w:id="145" w:name="_Toc138164894"/>
      <w:bookmarkStart w:id="146" w:name="_Toc138170777"/>
      <w:bookmarkStart w:id="147" w:name="_Toc138240605"/>
      <w:r w:rsidRPr="00BB4379">
        <w:t xml:space="preserve">Hình </w:t>
      </w:r>
      <w:fldSimple w:instr=" STYLEREF 1 \s ">
        <w:r w:rsidR="0049610D" w:rsidRPr="00BB4379">
          <w:t>5</w:t>
        </w:r>
      </w:fldSimple>
      <w:r w:rsidR="0049610D" w:rsidRPr="00BB4379">
        <w:t>.</w:t>
      </w:r>
      <w:r w:rsidR="0049610D" w:rsidRPr="00BB4379">
        <w:fldChar w:fldCharType="begin"/>
      </w:r>
      <w:r w:rsidR="0049610D">
        <w:instrText xml:space="preserve"> SEQ Hình \* ARABIC \s 1 </w:instrText>
      </w:r>
      <w:r w:rsidR="0049610D" w:rsidRPr="00BB4379">
        <w:fldChar w:fldCharType="separate"/>
      </w:r>
      <w:r w:rsidR="00137AC2" w:rsidRPr="00BB4379">
        <w:t>21</w:t>
      </w:r>
      <w:r w:rsidR="0049610D" w:rsidRPr="00BB4379">
        <w:fldChar w:fldCharType="end"/>
      </w:r>
      <w:r w:rsidRPr="00BB4379">
        <w:t xml:space="preserve">  Kết quả dự báo mô hình SARIMAX của cổ phiếu BID ở tỉ lệ 7-2-1</w:t>
      </w:r>
      <w:bookmarkEnd w:id="145"/>
      <w:bookmarkEnd w:id="146"/>
      <w:bookmarkEnd w:id="147"/>
    </w:p>
    <w:p w14:paraId="06BCF05F" w14:textId="524B3304" w:rsidR="00676245" w:rsidRPr="00B81438" w:rsidRDefault="00676245" w:rsidP="00676245">
      <w:pPr>
        <w:pStyle w:val="ListParagraph"/>
        <w:numPr>
          <w:ilvl w:val="0"/>
          <w:numId w:val="9"/>
        </w:numPr>
        <w:rPr>
          <w:szCs w:val="26"/>
        </w:rPr>
      </w:pPr>
      <w:r w:rsidRPr="00B81438">
        <w:rPr>
          <w:szCs w:val="26"/>
        </w:rPr>
        <w:t>Tỉ lệ 8-1-1</w:t>
      </w:r>
    </w:p>
    <w:p w14:paraId="3A5E82CF" w14:textId="77777777" w:rsidR="002B672B" w:rsidRPr="00B81438" w:rsidRDefault="007F2D57" w:rsidP="002B672B">
      <w:pPr>
        <w:keepNext/>
        <w:jc w:val="center"/>
        <w:rPr>
          <w:szCs w:val="26"/>
        </w:rPr>
      </w:pPr>
      <w:r w:rsidRPr="00997D56">
        <w:rPr>
          <w:noProof/>
          <w:szCs w:val="26"/>
        </w:rPr>
        <w:drawing>
          <wp:inline distT="0" distB="0" distL="0" distR="0" wp14:anchorId="6A980234" wp14:editId="288CF57E">
            <wp:extent cx="5838912" cy="3116580"/>
            <wp:effectExtent l="0" t="0" r="9525" b="7620"/>
            <wp:docPr id="1214928282" name="Picture 1214928282"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28282" name="Picture 1" descr="A picture containing text, screenshot, diagram, plot&#10;&#10;Description automatically generated"/>
                    <pic:cNvPicPr/>
                  </pic:nvPicPr>
                  <pic:blipFill>
                    <a:blip r:embed="rId48"/>
                    <a:stretch>
                      <a:fillRect/>
                    </a:stretch>
                  </pic:blipFill>
                  <pic:spPr>
                    <a:xfrm>
                      <a:off x="0" y="0"/>
                      <a:ext cx="5851582" cy="3123343"/>
                    </a:xfrm>
                    <a:prstGeom prst="rect">
                      <a:avLst/>
                    </a:prstGeom>
                  </pic:spPr>
                </pic:pic>
              </a:graphicData>
            </a:graphic>
          </wp:inline>
        </w:drawing>
      </w:r>
    </w:p>
    <w:p w14:paraId="15697495" w14:textId="501F3A72" w:rsidR="007F2D57" w:rsidRPr="00BB4379" w:rsidRDefault="002B672B" w:rsidP="007827DE">
      <w:pPr>
        <w:pStyle w:val="Caption"/>
      </w:pPr>
      <w:bookmarkStart w:id="148" w:name="_Toc138164895"/>
      <w:bookmarkStart w:id="149" w:name="_Toc138170778"/>
      <w:bookmarkStart w:id="150" w:name="_Toc138240606"/>
      <w:r w:rsidRPr="00BB4379">
        <w:t xml:space="preserve">Hình </w:t>
      </w:r>
      <w:fldSimple w:instr=" STYLEREF 1 \s ">
        <w:r w:rsidR="0049610D" w:rsidRPr="00BB4379">
          <w:t>5</w:t>
        </w:r>
      </w:fldSimple>
      <w:r w:rsidR="0049610D" w:rsidRPr="00BB4379">
        <w:t>.</w:t>
      </w:r>
      <w:r w:rsidR="0049610D" w:rsidRPr="00BB4379">
        <w:fldChar w:fldCharType="begin"/>
      </w:r>
      <w:r w:rsidR="0049610D">
        <w:instrText xml:space="preserve"> SEQ Hình \* ARABIC \s 1 </w:instrText>
      </w:r>
      <w:r w:rsidR="0049610D" w:rsidRPr="00BB4379">
        <w:fldChar w:fldCharType="separate"/>
      </w:r>
      <w:r w:rsidR="00137AC2" w:rsidRPr="00BB4379">
        <w:t>22</w:t>
      </w:r>
      <w:r w:rsidR="0049610D" w:rsidRPr="00BB4379">
        <w:fldChar w:fldCharType="end"/>
      </w:r>
      <w:r w:rsidRPr="00BB4379">
        <w:t xml:space="preserve">  Kết quả dự báo mô hình ARIMAX của cổ phiếu BID ở tỉ lệ 8-1-1</w:t>
      </w:r>
      <w:bookmarkEnd w:id="148"/>
      <w:bookmarkEnd w:id="149"/>
      <w:bookmarkEnd w:id="150"/>
    </w:p>
    <w:p w14:paraId="46EDFD2F" w14:textId="77777777" w:rsidR="002F3EB5" w:rsidRDefault="002F3EB5" w:rsidP="002F3EB5"/>
    <w:p w14:paraId="0E114E3C" w14:textId="77777777" w:rsidR="002F3EB5" w:rsidRPr="002F3EB5" w:rsidRDefault="002F3EB5" w:rsidP="002F3EB5"/>
    <w:p w14:paraId="673F7DCC" w14:textId="60C47FC8" w:rsidR="00B54523" w:rsidRPr="00B81438" w:rsidRDefault="00C80724" w:rsidP="00676245">
      <w:pPr>
        <w:pStyle w:val="ListParagraph"/>
        <w:numPr>
          <w:ilvl w:val="0"/>
          <w:numId w:val="16"/>
        </w:numPr>
        <w:rPr>
          <w:szCs w:val="26"/>
        </w:rPr>
      </w:pPr>
      <w:r>
        <w:rPr>
          <w:szCs w:val="26"/>
        </w:rPr>
        <w:lastRenderedPageBreak/>
        <w:t>Cổ phiếu</w:t>
      </w:r>
      <w:r w:rsidR="00554173" w:rsidRPr="00B81438">
        <w:rPr>
          <w:szCs w:val="26"/>
        </w:rPr>
        <w:t xml:space="preserve"> </w:t>
      </w:r>
      <w:r w:rsidR="00676245" w:rsidRPr="00B81438">
        <w:rPr>
          <w:szCs w:val="26"/>
        </w:rPr>
        <w:t>STB</w:t>
      </w:r>
    </w:p>
    <w:p w14:paraId="203491DB" w14:textId="1EAE8502" w:rsidR="00B54523" w:rsidRPr="00B81438" w:rsidRDefault="00676245" w:rsidP="00676245">
      <w:pPr>
        <w:pStyle w:val="ListParagraph"/>
        <w:numPr>
          <w:ilvl w:val="0"/>
          <w:numId w:val="9"/>
        </w:numPr>
        <w:rPr>
          <w:szCs w:val="26"/>
        </w:rPr>
      </w:pPr>
      <w:r w:rsidRPr="00B81438">
        <w:rPr>
          <w:szCs w:val="26"/>
        </w:rPr>
        <w:t>Tỉ lệ 6-3-1</w:t>
      </w:r>
    </w:p>
    <w:p w14:paraId="502A8BDB" w14:textId="77777777" w:rsidR="002B672B" w:rsidRPr="00B81438" w:rsidRDefault="002A0EEC" w:rsidP="002B672B">
      <w:pPr>
        <w:keepNext/>
        <w:jc w:val="center"/>
        <w:rPr>
          <w:szCs w:val="26"/>
        </w:rPr>
      </w:pPr>
      <w:r w:rsidRPr="00997D56">
        <w:rPr>
          <w:noProof/>
          <w:szCs w:val="26"/>
        </w:rPr>
        <w:drawing>
          <wp:inline distT="0" distB="0" distL="0" distR="0" wp14:anchorId="224CC43F" wp14:editId="6447517A">
            <wp:extent cx="5938843" cy="3169920"/>
            <wp:effectExtent l="0" t="0" r="5080" b="0"/>
            <wp:docPr id="2136299864" name="Picture 2136299864"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99864" name="Picture 1" descr="A picture containing text, screenshot, diagram, plot&#10;&#10;Description automatically generated"/>
                    <pic:cNvPicPr/>
                  </pic:nvPicPr>
                  <pic:blipFill>
                    <a:blip r:embed="rId49"/>
                    <a:stretch>
                      <a:fillRect/>
                    </a:stretch>
                  </pic:blipFill>
                  <pic:spPr>
                    <a:xfrm>
                      <a:off x="0" y="0"/>
                      <a:ext cx="5954937" cy="3178510"/>
                    </a:xfrm>
                    <a:prstGeom prst="rect">
                      <a:avLst/>
                    </a:prstGeom>
                  </pic:spPr>
                </pic:pic>
              </a:graphicData>
            </a:graphic>
          </wp:inline>
        </w:drawing>
      </w:r>
    </w:p>
    <w:p w14:paraId="28348D35" w14:textId="756633A8" w:rsidR="007F2D57" w:rsidRPr="00BB4379" w:rsidRDefault="002B672B" w:rsidP="007827DE">
      <w:pPr>
        <w:pStyle w:val="Caption"/>
      </w:pPr>
      <w:bookmarkStart w:id="151" w:name="_Toc138164896"/>
      <w:bookmarkStart w:id="152" w:name="_Toc138170779"/>
      <w:bookmarkStart w:id="153" w:name="_Toc138240607"/>
      <w:r w:rsidRPr="00BB4379">
        <w:t xml:space="preserve">Hình </w:t>
      </w:r>
      <w:fldSimple w:instr=" STYLEREF 1 \s ">
        <w:r w:rsidR="0049610D" w:rsidRPr="00BB4379">
          <w:t>5</w:t>
        </w:r>
      </w:fldSimple>
      <w:r w:rsidR="0049610D" w:rsidRPr="00BB4379">
        <w:t>.</w:t>
      </w:r>
      <w:r w:rsidR="0049610D" w:rsidRPr="00BB4379">
        <w:fldChar w:fldCharType="begin"/>
      </w:r>
      <w:r w:rsidR="0049610D">
        <w:instrText xml:space="preserve"> SEQ Hình \* ARABIC \s 1 </w:instrText>
      </w:r>
      <w:r w:rsidR="0049610D" w:rsidRPr="00BB4379">
        <w:fldChar w:fldCharType="separate"/>
      </w:r>
      <w:r w:rsidR="00137AC2" w:rsidRPr="00BB4379">
        <w:t>23</w:t>
      </w:r>
      <w:r w:rsidR="0049610D" w:rsidRPr="00BB4379">
        <w:fldChar w:fldCharType="end"/>
      </w:r>
      <w:r w:rsidRPr="00BB4379">
        <w:t xml:space="preserve">  Kết quả dự báo mô hình SARIMAX của cổ phiếu STB ở tỉ lệ 6-3-1</w:t>
      </w:r>
      <w:bookmarkEnd w:id="151"/>
      <w:bookmarkEnd w:id="152"/>
      <w:bookmarkEnd w:id="153"/>
    </w:p>
    <w:p w14:paraId="5FCC88B3" w14:textId="50DA82C6" w:rsidR="007F048A" w:rsidRPr="00B81438" w:rsidRDefault="003E7F61" w:rsidP="003E7F61">
      <w:pPr>
        <w:pStyle w:val="ListParagraph"/>
        <w:numPr>
          <w:ilvl w:val="0"/>
          <w:numId w:val="9"/>
        </w:numPr>
        <w:rPr>
          <w:szCs w:val="26"/>
        </w:rPr>
      </w:pPr>
      <w:r w:rsidRPr="00B81438">
        <w:rPr>
          <w:szCs w:val="26"/>
        </w:rPr>
        <w:t>Tỉ lệ 7-2-1</w:t>
      </w:r>
    </w:p>
    <w:p w14:paraId="4FCD32AE" w14:textId="77777777" w:rsidR="00B310BC" w:rsidRPr="00B81438" w:rsidRDefault="004B4154" w:rsidP="00B310BC">
      <w:pPr>
        <w:keepNext/>
        <w:jc w:val="center"/>
        <w:rPr>
          <w:szCs w:val="26"/>
        </w:rPr>
      </w:pPr>
      <w:r w:rsidRPr="00997D56">
        <w:rPr>
          <w:noProof/>
          <w:szCs w:val="26"/>
        </w:rPr>
        <w:drawing>
          <wp:inline distT="0" distB="0" distL="0" distR="0" wp14:anchorId="2CDFB0A3" wp14:editId="3588448E">
            <wp:extent cx="5524836" cy="2948940"/>
            <wp:effectExtent l="0" t="0" r="0" b="3810"/>
            <wp:docPr id="521048618" name="Picture 521048618"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48618" name="Picture 1" descr="A picture containing text, screenshot, diagram, plot&#10;&#10;Description automatically generated"/>
                    <pic:cNvPicPr/>
                  </pic:nvPicPr>
                  <pic:blipFill>
                    <a:blip r:embed="rId50"/>
                    <a:stretch>
                      <a:fillRect/>
                    </a:stretch>
                  </pic:blipFill>
                  <pic:spPr>
                    <a:xfrm>
                      <a:off x="0" y="0"/>
                      <a:ext cx="5538797" cy="2956392"/>
                    </a:xfrm>
                    <a:prstGeom prst="rect">
                      <a:avLst/>
                    </a:prstGeom>
                  </pic:spPr>
                </pic:pic>
              </a:graphicData>
            </a:graphic>
          </wp:inline>
        </w:drawing>
      </w:r>
    </w:p>
    <w:p w14:paraId="14D995BD" w14:textId="3D2897BD" w:rsidR="004B4154" w:rsidRDefault="00B310BC" w:rsidP="007827DE">
      <w:pPr>
        <w:pStyle w:val="Caption"/>
      </w:pPr>
      <w:bookmarkStart w:id="154" w:name="_Toc138164897"/>
      <w:bookmarkStart w:id="155" w:name="_Toc138170780"/>
      <w:bookmarkStart w:id="156" w:name="_Toc138240608"/>
      <w:r w:rsidRPr="00BB4379">
        <w:t xml:space="preserve">Hình </w:t>
      </w:r>
      <w:fldSimple w:instr=" STYLEREF 1 \s ">
        <w:r w:rsidR="0049610D" w:rsidRPr="00BB4379">
          <w:t>5</w:t>
        </w:r>
      </w:fldSimple>
      <w:r w:rsidR="0049610D" w:rsidRPr="00BB4379">
        <w:t>.</w:t>
      </w:r>
      <w:r w:rsidR="0049610D" w:rsidRPr="00BB4379">
        <w:fldChar w:fldCharType="begin"/>
      </w:r>
      <w:r w:rsidR="0049610D">
        <w:instrText xml:space="preserve"> SEQ Hình \* ARABIC \s 1 </w:instrText>
      </w:r>
      <w:r w:rsidR="0049610D" w:rsidRPr="00BB4379">
        <w:fldChar w:fldCharType="separate"/>
      </w:r>
      <w:r w:rsidR="00137AC2" w:rsidRPr="00BB4379">
        <w:t>24</w:t>
      </w:r>
      <w:r w:rsidR="0049610D" w:rsidRPr="00BB4379">
        <w:fldChar w:fldCharType="end"/>
      </w:r>
      <w:r w:rsidRPr="00BB4379">
        <w:t xml:space="preserve"> Kết quả dự báo mô hình SARIMAX của cổ phiếu STB ở tỉ lệ 7-2-1</w:t>
      </w:r>
      <w:bookmarkEnd w:id="154"/>
      <w:bookmarkEnd w:id="155"/>
      <w:bookmarkEnd w:id="156"/>
    </w:p>
    <w:p w14:paraId="1DD7FFD5" w14:textId="77777777" w:rsidR="00BB4379" w:rsidRPr="00BB4379" w:rsidRDefault="00BB4379" w:rsidP="00BB4379"/>
    <w:p w14:paraId="2E9E67C7" w14:textId="1DC5C390" w:rsidR="00451B9D" w:rsidRPr="00B81438" w:rsidRDefault="00451B9D" w:rsidP="00451B9D">
      <w:pPr>
        <w:pStyle w:val="ListParagraph"/>
        <w:numPr>
          <w:ilvl w:val="0"/>
          <w:numId w:val="9"/>
        </w:numPr>
        <w:rPr>
          <w:szCs w:val="26"/>
        </w:rPr>
      </w:pPr>
      <w:r w:rsidRPr="00B81438">
        <w:rPr>
          <w:szCs w:val="26"/>
        </w:rPr>
        <w:lastRenderedPageBreak/>
        <w:t>Tỉ lệ</w:t>
      </w:r>
      <w:r w:rsidR="001F3CF1" w:rsidRPr="00B81438">
        <w:rPr>
          <w:szCs w:val="26"/>
        </w:rPr>
        <w:t xml:space="preserve"> 8-1-1</w:t>
      </w:r>
    </w:p>
    <w:p w14:paraId="2346BDA1" w14:textId="77777777" w:rsidR="00B310BC" w:rsidRPr="00B81438" w:rsidRDefault="00FB34CE" w:rsidP="00B310BC">
      <w:pPr>
        <w:keepNext/>
        <w:jc w:val="center"/>
        <w:rPr>
          <w:szCs w:val="26"/>
        </w:rPr>
      </w:pPr>
      <w:r w:rsidRPr="00997D56">
        <w:rPr>
          <w:noProof/>
          <w:szCs w:val="26"/>
        </w:rPr>
        <w:drawing>
          <wp:inline distT="0" distB="0" distL="0" distR="0" wp14:anchorId="3D9E9643" wp14:editId="200BEA90">
            <wp:extent cx="5881738" cy="3139440"/>
            <wp:effectExtent l="0" t="0" r="5080" b="3810"/>
            <wp:docPr id="425975821" name="Picture 42597582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75821" name="Picture 1" descr="A picture containing text, screenshot, plot, diagram&#10;&#10;Description automatically generated"/>
                    <pic:cNvPicPr/>
                  </pic:nvPicPr>
                  <pic:blipFill>
                    <a:blip r:embed="rId51"/>
                    <a:stretch>
                      <a:fillRect/>
                    </a:stretch>
                  </pic:blipFill>
                  <pic:spPr>
                    <a:xfrm>
                      <a:off x="0" y="0"/>
                      <a:ext cx="5897025" cy="3147600"/>
                    </a:xfrm>
                    <a:prstGeom prst="rect">
                      <a:avLst/>
                    </a:prstGeom>
                  </pic:spPr>
                </pic:pic>
              </a:graphicData>
            </a:graphic>
          </wp:inline>
        </w:drawing>
      </w:r>
    </w:p>
    <w:p w14:paraId="6706B6E3" w14:textId="033623A7" w:rsidR="004B4154" w:rsidRPr="00BB4379" w:rsidRDefault="00B310BC" w:rsidP="007827DE">
      <w:pPr>
        <w:pStyle w:val="Caption"/>
      </w:pPr>
      <w:bookmarkStart w:id="157" w:name="_Toc138164898"/>
      <w:bookmarkStart w:id="158" w:name="_Toc138170781"/>
      <w:bookmarkStart w:id="159" w:name="_Toc138240609"/>
      <w:r w:rsidRPr="00BB4379">
        <w:t xml:space="preserve">Hình </w:t>
      </w:r>
      <w:fldSimple w:instr=" STYLEREF 1 \s ">
        <w:r w:rsidR="0049610D" w:rsidRPr="00BB4379">
          <w:t>5</w:t>
        </w:r>
      </w:fldSimple>
      <w:r w:rsidR="0049610D" w:rsidRPr="00BB4379">
        <w:t>.</w:t>
      </w:r>
      <w:r w:rsidR="0049610D" w:rsidRPr="00BB4379">
        <w:fldChar w:fldCharType="begin"/>
      </w:r>
      <w:r w:rsidR="0049610D">
        <w:instrText xml:space="preserve"> SEQ Hình \* ARABIC \s 1 </w:instrText>
      </w:r>
      <w:r w:rsidR="0049610D" w:rsidRPr="00BB4379">
        <w:fldChar w:fldCharType="separate"/>
      </w:r>
      <w:r w:rsidR="00137AC2" w:rsidRPr="00BB4379">
        <w:t>25</w:t>
      </w:r>
      <w:r w:rsidR="0049610D" w:rsidRPr="00BB4379">
        <w:fldChar w:fldCharType="end"/>
      </w:r>
      <w:r w:rsidRPr="00BB4379">
        <w:t xml:space="preserve"> Kết quả dự báo mô hình SARIMAX của cổ phiếu STB ở tỉ lệ 8-1-1</w:t>
      </w:r>
      <w:bookmarkEnd w:id="157"/>
      <w:bookmarkEnd w:id="158"/>
      <w:bookmarkEnd w:id="159"/>
    </w:p>
    <w:p w14:paraId="03DFE5E0" w14:textId="4999F744" w:rsidR="001F3CF1" w:rsidRPr="00B81438" w:rsidRDefault="00943FB8" w:rsidP="001F3CF1">
      <w:pPr>
        <w:pStyle w:val="ListParagraph"/>
        <w:numPr>
          <w:ilvl w:val="0"/>
          <w:numId w:val="16"/>
        </w:numPr>
        <w:rPr>
          <w:szCs w:val="26"/>
        </w:rPr>
      </w:pPr>
      <w:r>
        <w:rPr>
          <w:szCs w:val="26"/>
        </w:rPr>
        <w:t>Cổ phiếu</w:t>
      </w:r>
      <w:r w:rsidR="009E3296" w:rsidRPr="00B81438">
        <w:rPr>
          <w:szCs w:val="26"/>
        </w:rPr>
        <w:t xml:space="preserve"> </w:t>
      </w:r>
      <w:r w:rsidR="001F3CF1" w:rsidRPr="00B81438">
        <w:rPr>
          <w:szCs w:val="26"/>
        </w:rPr>
        <w:t>VCB</w:t>
      </w:r>
    </w:p>
    <w:p w14:paraId="6202A566" w14:textId="35EA6F64" w:rsidR="001F3CF1" w:rsidRPr="00B81438" w:rsidRDefault="001F3CF1" w:rsidP="001F3CF1">
      <w:pPr>
        <w:pStyle w:val="ListParagraph"/>
        <w:numPr>
          <w:ilvl w:val="0"/>
          <w:numId w:val="9"/>
        </w:numPr>
        <w:rPr>
          <w:szCs w:val="26"/>
        </w:rPr>
      </w:pPr>
      <w:r w:rsidRPr="00B81438">
        <w:rPr>
          <w:szCs w:val="26"/>
        </w:rPr>
        <w:t>Tỉ lệ 6-3-1</w:t>
      </w:r>
    </w:p>
    <w:p w14:paraId="357A4F75" w14:textId="77777777" w:rsidR="00B310BC" w:rsidRPr="00B81438" w:rsidRDefault="001B7D6C" w:rsidP="00B310BC">
      <w:pPr>
        <w:keepNext/>
        <w:jc w:val="center"/>
        <w:rPr>
          <w:szCs w:val="26"/>
        </w:rPr>
      </w:pPr>
      <w:r w:rsidRPr="00997D56">
        <w:rPr>
          <w:noProof/>
          <w:szCs w:val="26"/>
        </w:rPr>
        <w:drawing>
          <wp:inline distT="0" distB="0" distL="0" distR="0" wp14:anchorId="53F30B04" wp14:editId="3E7FFD90">
            <wp:extent cx="5760720" cy="3040380"/>
            <wp:effectExtent l="0" t="0" r="0" b="7620"/>
            <wp:docPr id="1482002921" name="Picture 1482002921"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02921" name="Picture 1" descr="A picture containing text, screenshot, plot, font&#10;&#10;Description automatically generated"/>
                    <pic:cNvPicPr/>
                  </pic:nvPicPr>
                  <pic:blipFill>
                    <a:blip r:embed="rId52"/>
                    <a:stretch>
                      <a:fillRect/>
                    </a:stretch>
                  </pic:blipFill>
                  <pic:spPr>
                    <a:xfrm>
                      <a:off x="0" y="0"/>
                      <a:ext cx="5773922" cy="3047348"/>
                    </a:xfrm>
                    <a:prstGeom prst="rect">
                      <a:avLst/>
                    </a:prstGeom>
                  </pic:spPr>
                </pic:pic>
              </a:graphicData>
            </a:graphic>
          </wp:inline>
        </w:drawing>
      </w:r>
    </w:p>
    <w:p w14:paraId="7EAC2296" w14:textId="7C591E30" w:rsidR="001B5C2A" w:rsidRDefault="00B310BC" w:rsidP="007827DE">
      <w:pPr>
        <w:pStyle w:val="Caption"/>
      </w:pPr>
      <w:bookmarkStart w:id="160" w:name="_Toc138164899"/>
      <w:bookmarkStart w:id="161" w:name="_Toc138170782"/>
      <w:bookmarkStart w:id="162" w:name="_Toc138240610"/>
      <w:r w:rsidRPr="00BB4379">
        <w:t xml:space="preserve">Hình </w:t>
      </w:r>
      <w:fldSimple w:instr=" STYLEREF 1 \s ">
        <w:r w:rsidR="0049610D" w:rsidRPr="00BB4379">
          <w:t>5</w:t>
        </w:r>
      </w:fldSimple>
      <w:r w:rsidR="0049610D" w:rsidRPr="00BB4379">
        <w:t>.</w:t>
      </w:r>
      <w:r w:rsidR="0049610D" w:rsidRPr="00BB4379">
        <w:fldChar w:fldCharType="begin"/>
      </w:r>
      <w:r w:rsidR="0049610D">
        <w:instrText xml:space="preserve"> SEQ Hình \* ARABIC \s 1 </w:instrText>
      </w:r>
      <w:r w:rsidR="0049610D" w:rsidRPr="00BB4379">
        <w:fldChar w:fldCharType="separate"/>
      </w:r>
      <w:r w:rsidR="00137AC2" w:rsidRPr="00BB4379">
        <w:t>26</w:t>
      </w:r>
      <w:r w:rsidR="0049610D" w:rsidRPr="00BB4379">
        <w:fldChar w:fldCharType="end"/>
      </w:r>
      <w:r w:rsidRPr="00BB4379">
        <w:t xml:space="preserve"> Kết quả dự báo mô hình SARIMAX của cổ phiếu VCB ở tỉ lệ 6-3-1</w:t>
      </w:r>
      <w:bookmarkEnd w:id="160"/>
      <w:bookmarkEnd w:id="161"/>
      <w:bookmarkEnd w:id="162"/>
    </w:p>
    <w:p w14:paraId="6B21316A" w14:textId="77777777" w:rsidR="00956224" w:rsidRPr="00956224" w:rsidRDefault="00956224" w:rsidP="00956224"/>
    <w:p w14:paraId="4E09CA00" w14:textId="027E4934" w:rsidR="001F3CF1" w:rsidRPr="00B81438" w:rsidRDefault="001F3CF1" w:rsidP="001F3CF1">
      <w:pPr>
        <w:pStyle w:val="ListParagraph"/>
        <w:numPr>
          <w:ilvl w:val="0"/>
          <w:numId w:val="9"/>
        </w:numPr>
        <w:rPr>
          <w:szCs w:val="26"/>
        </w:rPr>
      </w:pPr>
      <w:r w:rsidRPr="00B81438">
        <w:rPr>
          <w:szCs w:val="26"/>
        </w:rPr>
        <w:lastRenderedPageBreak/>
        <w:t>Tỉ lệ 7-2-1</w:t>
      </w:r>
    </w:p>
    <w:p w14:paraId="7FF7C24E" w14:textId="77777777" w:rsidR="00B310BC" w:rsidRPr="00B81438" w:rsidRDefault="00114791" w:rsidP="00B310BC">
      <w:pPr>
        <w:keepNext/>
        <w:jc w:val="center"/>
        <w:rPr>
          <w:szCs w:val="26"/>
        </w:rPr>
      </w:pPr>
      <w:r w:rsidRPr="00997D56">
        <w:rPr>
          <w:noProof/>
          <w:szCs w:val="26"/>
        </w:rPr>
        <w:drawing>
          <wp:inline distT="0" distB="0" distL="0" distR="0" wp14:anchorId="38AA30FE" wp14:editId="2775FE08">
            <wp:extent cx="5760718" cy="3040380"/>
            <wp:effectExtent l="0" t="0" r="0" b="7620"/>
            <wp:docPr id="1891096852" name="Picture 1891096852"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96852" name="Picture 1" descr="A picture containing text, screenshot, plot, font&#10;&#10;Description automatically generated"/>
                    <pic:cNvPicPr/>
                  </pic:nvPicPr>
                  <pic:blipFill>
                    <a:blip r:embed="rId53"/>
                    <a:stretch>
                      <a:fillRect/>
                    </a:stretch>
                  </pic:blipFill>
                  <pic:spPr>
                    <a:xfrm>
                      <a:off x="0" y="0"/>
                      <a:ext cx="5785810" cy="3053623"/>
                    </a:xfrm>
                    <a:prstGeom prst="rect">
                      <a:avLst/>
                    </a:prstGeom>
                  </pic:spPr>
                </pic:pic>
              </a:graphicData>
            </a:graphic>
          </wp:inline>
        </w:drawing>
      </w:r>
    </w:p>
    <w:p w14:paraId="1E3F60DB" w14:textId="02F91850" w:rsidR="00114791" w:rsidRPr="00956224" w:rsidRDefault="00B310BC" w:rsidP="007827DE">
      <w:pPr>
        <w:pStyle w:val="Caption"/>
      </w:pPr>
      <w:bookmarkStart w:id="163" w:name="_Toc138164900"/>
      <w:bookmarkStart w:id="164" w:name="_Toc138170783"/>
      <w:bookmarkStart w:id="165" w:name="_Toc138240611"/>
      <w:r w:rsidRPr="00956224">
        <w:t xml:space="preserve">Hình </w:t>
      </w:r>
      <w:fldSimple w:instr=" STYLEREF 1 \s ">
        <w:r w:rsidR="0049610D" w:rsidRPr="00956224">
          <w:t>5</w:t>
        </w:r>
      </w:fldSimple>
      <w:r w:rsidR="0049610D" w:rsidRPr="00956224">
        <w:t>.</w:t>
      </w:r>
      <w:r w:rsidR="0049610D" w:rsidRPr="00956224">
        <w:fldChar w:fldCharType="begin"/>
      </w:r>
      <w:r w:rsidR="0049610D">
        <w:instrText xml:space="preserve"> SEQ Hình \* ARABIC \s 1 </w:instrText>
      </w:r>
      <w:r w:rsidR="0049610D" w:rsidRPr="00956224">
        <w:fldChar w:fldCharType="separate"/>
      </w:r>
      <w:r w:rsidR="00137AC2" w:rsidRPr="00956224">
        <w:t>27</w:t>
      </w:r>
      <w:r w:rsidR="0049610D" w:rsidRPr="00956224">
        <w:fldChar w:fldCharType="end"/>
      </w:r>
      <w:r w:rsidRPr="00956224">
        <w:t xml:space="preserve"> Kết quả dự báo mô hình SARIMAX của cổ phiếu VCB ở tỉ lệ 7-2-1</w:t>
      </w:r>
      <w:bookmarkEnd w:id="163"/>
      <w:bookmarkEnd w:id="164"/>
      <w:bookmarkEnd w:id="165"/>
    </w:p>
    <w:p w14:paraId="5632DB94" w14:textId="00DC5373" w:rsidR="001F3CF1" w:rsidRPr="00B81438" w:rsidRDefault="001F3CF1" w:rsidP="001F3CF1">
      <w:pPr>
        <w:pStyle w:val="ListParagraph"/>
        <w:numPr>
          <w:ilvl w:val="0"/>
          <w:numId w:val="9"/>
        </w:numPr>
        <w:rPr>
          <w:szCs w:val="26"/>
        </w:rPr>
      </w:pPr>
      <w:r w:rsidRPr="00B81438">
        <w:rPr>
          <w:szCs w:val="26"/>
        </w:rPr>
        <w:t>Tỉ lệ 8-1-1</w:t>
      </w:r>
    </w:p>
    <w:p w14:paraId="2BA9E622" w14:textId="77777777" w:rsidR="004A1224" w:rsidRPr="00B81438" w:rsidRDefault="009632DA" w:rsidP="004A1224">
      <w:pPr>
        <w:keepNext/>
        <w:jc w:val="center"/>
        <w:rPr>
          <w:szCs w:val="26"/>
        </w:rPr>
      </w:pPr>
      <w:r w:rsidRPr="00997D56">
        <w:rPr>
          <w:noProof/>
          <w:szCs w:val="26"/>
        </w:rPr>
        <w:drawing>
          <wp:inline distT="0" distB="0" distL="0" distR="0" wp14:anchorId="6ECC4B0F" wp14:editId="2A6D0790">
            <wp:extent cx="5768340" cy="3044402"/>
            <wp:effectExtent l="0" t="0" r="3810" b="3810"/>
            <wp:docPr id="1674318644" name="Picture 1674318644"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18644" name="Picture 1" descr="A picture containing text, screenshot, plot, font&#10;&#10;Description automatically generated"/>
                    <pic:cNvPicPr/>
                  </pic:nvPicPr>
                  <pic:blipFill>
                    <a:blip r:embed="rId54"/>
                    <a:stretch>
                      <a:fillRect/>
                    </a:stretch>
                  </pic:blipFill>
                  <pic:spPr>
                    <a:xfrm>
                      <a:off x="0" y="0"/>
                      <a:ext cx="5781830" cy="3051521"/>
                    </a:xfrm>
                    <a:prstGeom prst="rect">
                      <a:avLst/>
                    </a:prstGeom>
                  </pic:spPr>
                </pic:pic>
              </a:graphicData>
            </a:graphic>
          </wp:inline>
        </w:drawing>
      </w:r>
    </w:p>
    <w:p w14:paraId="2083E69D" w14:textId="1EE7D77C" w:rsidR="00CB31A2" w:rsidRPr="00956224" w:rsidRDefault="004A1224" w:rsidP="007827DE">
      <w:pPr>
        <w:pStyle w:val="Caption"/>
      </w:pPr>
      <w:bookmarkStart w:id="166" w:name="_Toc138164901"/>
      <w:bookmarkStart w:id="167" w:name="_Toc138170784"/>
      <w:bookmarkStart w:id="168" w:name="_Toc138175994"/>
      <w:bookmarkStart w:id="169" w:name="_Toc138240612"/>
      <w:r w:rsidRPr="00956224">
        <w:t xml:space="preserve">Hình </w:t>
      </w:r>
      <w:fldSimple w:instr=" STYLEREF 1 \s ">
        <w:r w:rsidR="0049610D" w:rsidRPr="00956224">
          <w:t>5</w:t>
        </w:r>
      </w:fldSimple>
      <w:r w:rsidR="0049610D" w:rsidRPr="00956224">
        <w:t>.</w:t>
      </w:r>
      <w:r w:rsidR="0049610D" w:rsidRPr="00956224">
        <w:fldChar w:fldCharType="begin"/>
      </w:r>
      <w:r w:rsidR="0049610D">
        <w:instrText xml:space="preserve"> SEQ Hình \* ARABIC \s 1 </w:instrText>
      </w:r>
      <w:r w:rsidR="0049610D" w:rsidRPr="00956224">
        <w:fldChar w:fldCharType="separate"/>
      </w:r>
      <w:r w:rsidR="00137AC2" w:rsidRPr="00956224">
        <w:t>28</w:t>
      </w:r>
      <w:r w:rsidR="0049610D" w:rsidRPr="00956224">
        <w:fldChar w:fldCharType="end"/>
      </w:r>
      <w:r w:rsidRPr="00956224">
        <w:t xml:space="preserve"> Kết quả dự báo mô hình SARIMAX của cổ phiếu VCB ở tỉ lệ 8-1-1</w:t>
      </w:r>
      <w:bookmarkEnd w:id="166"/>
      <w:bookmarkEnd w:id="167"/>
      <w:bookmarkEnd w:id="168"/>
      <w:bookmarkEnd w:id="169"/>
    </w:p>
    <w:p w14:paraId="01B8879C" w14:textId="77777777" w:rsidR="002F3EB5" w:rsidRPr="002F3EB5" w:rsidRDefault="002F3EB5" w:rsidP="002F3EB5"/>
    <w:p w14:paraId="013094EA" w14:textId="6A38124F" w:rsidR="00BB6990" w:rsidRPr="00997D56" w:rsidRDefault="00BB6990" w:rsidP="00E04FAA">
      <w:pPr>
        <w:pStyle w:val="Heading2"/>
        <w:rPr>
          <w:szCs w:val="26"/>
        </w:rPr>
      </w:pPr>
      <w:bookmarkStart w:id="170" w:name="_Toc138175855"/>
      <w:r w:rsidRPr="00997D56">
        <w:rPr>
          <w:szCs w:val="26"/>
        </w:rPr>
        <w:lastRenderedPageBreak/>
        <w:t>RNN</w:t>
      </w:r>
      <w:bookmarkEnd w:id="170"/>
    </w:p>
    <w:p w14:paraId="61098032" w14:textId="77777777" w:rsidR="004D38A5" w:rsidRPr="00997D56" w:rsidRDefault="00EB6C97" w:rsidP="00E04FAA">
      <w:pPr>
        <w:ind w:firstLine="567"/>
        <w:rPr>
          <w:szCs w:val="26"/>
        </w:rPr>
      </w:pPr>
      <w:r w:rsidRPr="00997D56">
        <w:rPr>
          <w:szCs w:val="26"/>
        </w:rPr>
        <w:t xml:space="preserve">Đối với mô hình RNN, </w:t>
      </w:r>
      <w:r w:rsidR="00FF0178" w:rsidRPr="00997D56">
        <w:rPr>
          <w:szCs w:val="26"/>
        </w:rPr>
        <w:t xml:space="preserve">Các bước thực hiện huấn luyện mô hình và đánh giá như sau. </w:t>
      </w:r>
    </w:p>
    <w:p w14:paraId="2B62256F" w14:textId="568773B6" w:rsidR="004D38A5" w:rsidRPr="00997D56" w:rsidRDefault="00FF0178" w:rsidP="00E04FAA">
      <w:pPr>
        <w:ind w:firstLine="567"/>
        <w:rPr>
          <w:szCs w:val="26"/>
        </w:rPr>
      </w:pPr>
      <w:r w:rsidRPr="00943FB8">
        <w:rPr>
          <w:b/>
          <w:bCs/>
          <w:szCs w:val="26"/>
        </w:rPr>
        <w:t>Bước 1</w:t>
      </w:r>
      <w:r w:rsidR="003C6388" w:rsidRPr="00943FB8">
        <w:rPr>
          <w:b/>
          <w:bCs/>
          <w:szCs w:val="26"/>
        </w:rPr>
        <w:t>:</w:t>
      </w:r>
      <w:r w:rsidRPr="00997D56">
        <w:rPr>
          <w:szCs w:val="26"/>
        </w:rPr>
        <w:t xml:space="preserve"> thực hiện chuẩn hóa dữ liệu bằng MinMaxScaler. </w:t>
      </w:r>
    </w:p>
    <w:p w14:paraId="70D9EC3E" w14:textId="26860F29" w:rsidR="004D38A5" w:rsidRPr="00997D56" w:rsidRDefault="00FF0178" w:rsidP="00E04FAA">
      <w:pPr>
        <w:ind w:firstLine="567"/>
        <w:rPr>
          <w:szCs w:val="26"/>
        </w:rPr>
      </w:pPr>
      <w:r w:rsidRPr="00943FB8">
        <w:rPr>
          <w:b/>
          <w:bCs/>
          <w:szCs w:val="26"/>
        </w:rPr>
        <w:t>Bước 2</w:t>
      </w:r>
      <w:r w:rsidR="003C6388" w:rsidRPr="00943FB8">
        <w:rPr>
          <w:b/>
          <w:bCs/>
          <w:szCs w:val="26"/>
        </w:rPr>
        <w:t>:</w:t>
      </w:r>
      <w:r w:rsidRPr="00997D56">
        <w:rPr>
          <w:szCs w:val="26"/>
        </w:rPr>
        <w:t xml:space="preserve"> chia tập dữ liệu train, test thành các tập dữ liệu đầu vào và dữ liệu đầu ra với window slide là 40 ngày (2 tháng). </w:t>
      </w:r>
    </w:p>
    <w:p w14:paraId="30547FB2" w14:textId="37C4E6D2" w:rsidR="002419C4" w:rsidRPr="00997D56" w:rsidRDefault="00FF0178" w:rsidP="00E04FAA">
      <w:pPr>
        <w:ind w:firstLine="567"/>
        <w:rPr>
          <w:szCs w:val="26"/>
        </w:rPr>
      </w:pPr>
      <w:r w:rsidRPr="00943FB8">
        <w:rPr>
          <w:b/>
          <w:bCs/>
          <w:szCs w:val="26"/>
        </w:rPr>
        <w:t>Bước 3</w:t>
      </w:r>
      <w:r w:rsidR="003C6388" w:rsidRPr="00943FB8">
        <w:rPr>
          <w:b/>
          <w:bCs/>
          <w:szCs w:val="26"/>
        </w:rPr>
        <w:t>:</w:t>
      </w:r>
      <w:r w:rsidRPr="00997D56">
        <w:rPr>
          <w:szCs w:val="26"/>
        </w:rPr>
        <w:t xml:space="preserve"> xây dựng các lớp trong RNN với số lớp là 3 và trên mỗi lớp gồm 20 đơn vị  </w:t>
      </w:r>
      <w:r w:rsidR="001F3CF1">
        <w:rPr>
          <w:szCs w:val="26"/>
        </w:rPr>
        <w:t>(</w:t>
      </w:r>
      <w:r w:rsidRPr="00997D56">
        <w:rPr>
          <w:szCs w:val="26"/>
        </w:rPr>
        <w:t>unit</w:t>
      </w:r>
      <w:r w:rsidR="001F3CF1">
        <w:rPr>
          <w:szCs w:val="26"/>
        </w:rPr>
        <w:t>)</w:t>
      </w:r>
      <w:r w:rsidRPr="00997D56">
        <w:rPr>
          <w:szCs w:val="26"/>
        </w:rPr>
        <w:t xml:space="preserve"> và huấn luyện mô hình</w:t>
      </w:r>
      <w:r w:rsidR="00A427EB" w:rsidRPr="00997D56">
        <w:rPr>
          <w:szCs w:val="26"/>
        </w:rPr>
        <w:t xml:space="preserve">, hàm kích hoạt được sử dụng là </w:t>
      </w:r>
      <w:r w:rsidR="00FB6ADD" w:rsidRPr="00997D56">
        <w:rPr>
          <w:szCs w:val="26"/>
        </w:rPr>
        <w:t>Relu.</w:t>
      </w:r>
    </w:p>
    <w:p w14:paraId="5434D813" w14:textId="550A8E27" w:rsidR="004D38A5" w:rsidRPr="00997D56" w:rsidRDefault="00FF0178" w:rsidP="00E04FAA">
      <w:pPr>
        <w:ind w:firstLine="567"/>
        <w:rPr>
          <w:szCs w:val="26"/>
        </w:rPr>
      </w:pPr>
      <w:r w:rsidRPr="00943FB8">
        <w:rPr>
          <w:b/>
          <w:bCs/>
          <w:szCs w:val="26"/>
        </w:rPr>
        <w:t>Bước 4</w:t>
      </w:r>
      <w:r w:rsidR="002419C4" w:rsidRPr="00943FB8">
        <w:rPr>
          <w:b/>
          <w:bCs/>
          <w:szCs w:val="26"/>
        </w:rPr>
        <w:t>:</w:t>
      </w:r>
      <w:r w:rsidR="002419C4" w:rsidRPr="00997D56">
        <w:rPr>
          <w:szCs w:val="26"/>
        </w:rPr>
        <w:t xml:space="preserve"> </w:t>
      </w:r>
      <w:r w:rsidR="00F15A8D" w:rsidRPr="00997D56">
        <w:rPr>
          <w:szCs w:val="26"/>
        </w:rPr>
        <w:t xml:space="preserve">Tiến hành train model với epoch </w:t>
      </w:r>
      <w:r w:rsidR="00421419">
        <w:rPr>
          <w:szCs w:val="26"/>
        </w:rPr>
        <w:t>(số lần</w:t>
      </w:r>
      <w:r w:rsidR="000C75C5">
        <w:rPr>
          <w:szCs w:val="26"/>
        </w:rPr>
        <w:t xml:space="preserve"> lặp</w:t>
      </w:r>
      <w:r w:rsidR="00421419">
        <w:rPr>
          <w:szCs w:val="26"/>
        </w:rPr>
        <w:t>)</w:t>
      </w:r>
      <w:r w:rsidR="00F15A8D" w:rsidRPr="00997D56">
        <w:rPr>
          <w:szCs w:val="26"/>
        </w:rPr>
        <w:t xml:space="preserve"> = 100</w:t>
      </w:r>
      <w:r w:rsidR="00F61293" w:rsidRPr="00997D56">
        <w:rPr>
          <w:szCs w:val="26"/>
        </w:rPr>
        <w:t xml:space="preserve">, </w:t>
      </w:r>
      <w:r w:rsidR="00D73081" w:rsidRPr="00997D56">
        <w:rPr>
          <w:szCs w:val="26"/>
        </w:rPr>
        <w:t xml:space="preserve">batch size </w:t>
      </w:r>
      <w:r w:rsidR="00EC07F0">
        <w:rPr>
          <w:szCs w:val="26"/>
        </w:rPr>
        <w:t>(số lượng mẫu dùng để tính toán gradient)</w:t>
      </w:r>
      <w:r w:rsidR="00D73081" w:rsidRPr="00997D56">
        <w:rPr>
          <w:szCs w:val="26"/>
        </w:rPr>
        <w:t xml:space="preserve"> =32. </w:t>
      </w:r>
    </w:p>
    <w:p w14:paraId="66EFDA2C" w14:textId="0C1FF220" w:rsidR="00E85D91" w:rsidRPr="00997D56" w:rsidRDefault="00FF0178" w:rsidP="00E04FAA">
      <w:pPr>
        <w:ind w:firstLine="567"/>
        <w:rPr>
          <w:szCs w:val="26"/>
        </w:rPr>
      </w:pPr>
      <w:r w:rsidRPr="00943FB8">
        <w:rPr>
          <w:b/>
          <w:bCs/>
          <w:szCs w:val="26"/>
        </w:rPr>
        <w:t xml:space="preserve">Bước </w:t>
      </w:r>
      <w:r w:rsidR="002419C4" w:rsidRPr="00943FB8">
        <w:rPr>
          <w:b/>
          <w:bCs/>
          <w:szCs w:val="26"/>
        </w:rPr>
        <w:t>5</w:t>
      </w:r>
      <w:r w:rsidR="003C6388" w:rsidRPr="00943FB8">
        <w:rPr>
          <w:b/>
          <w:bCs/>
          <w:szCs w:val="26"/>
        </w:rPr>
        <w:t>:</w:t>
      </w:r>
      <w:r w:rsidRPr="00997D56">
        <w:rPr>
          <w:szCs w:val="26"/>
        </w:rPr>
        <w:t xml:space="preserve"> </w:t>
      </w:r>
      <w:r w:rsidR="00850A82" w:rsidRPr="00997D56">
        <w:rPr>
          <w:szCs w:val="26"/>
        </w:rPr>
        <w:t>Thực</w:t>
      </w:r>
      <w:r w:rsidRPr="00997D56">
        <w:rPr>
          <w:szCs w:val="26"/>
        </w:rPr>
        <w:t xml:space="preserve"> hiện dự báo </w:t>
      </w:r>
      <w:r w:rsidR="00850A82" w:rsidRPr="00997D56">
        <w:rPr>
          <w:szCs w:val="26"/>
        </w:rPr>
        <w:t xml:space="preserve">trên các tập test </w:t>
      </w:r>
      <w:r w:rsidRPr="00997D56">
        <w:rPr>
          <w:szCs w:val="26"/>
        </w:rPr>
        <w:t xml:space="preserve">và </w:t>
      </w:r>
      <w:r w:rsidR="00850A82" w:rsidRPr="00997D56">
        <w:rPr>
          <w:szCs w:val="26"/>
        </w:rPr>
        <w:t xml:space="preserve">validate rồi tiến hành </w:t>
      </w:r>
      <w:r w:rsidRPr="00997D56">
        <w:rPr>
          <w:szCs w:val="26"/>
        </w:rPr>
        <w:t>đánh giá</w:t>
      </w:r>
      <w:r w:rsidR="00850A82" w:rsidRPr="00997D56">
        <w:rPr>
          <w:szCs w:val="26"/>
        </w:rPr>
        <w:t xml:space="preserve"> thuật toán</w:t>
      </w:r>
      <w:r w:rsidRPr="00997D56">
        <w:rPr>
          <w:szCs w:val="26"/>
        </w:rPr>
        <w:t>.</w:t>
      </w:r>
    </w:p>
    <w:p w14:paraId="5B0DB7A0" w14:textId="2DBC56CC" w:rsidR="00297150" w:rsidRDefault="00297150" w:rsidP="009C183D">
      <w:pPr>
        <w:ind w:firstLine="567"/>
        <w:rPr>
          <w:szCs w:val="26"/>
        </w:rPr>
      </w:pPr>
      <w:r w:rsidRPr="00297150">
        <w:rPr>
          <w:szCs w:val="26"/>
        </w:rPr>
        <w:t xml:space="preserve">Quan sát hình </w:t>
      </w:r>
      <w:r>
        <w:rPr>
          <w:szCs w:val="26"/>
        </w:rPr>
        <w:t>các hình dự báo bên dưới</w:t>
      </w:r>
      <w:r w:rsidRPr="00297150">
        <w:rPr>
          <w:szCs w:val="26"/>
        </w:rPr>
        <w:t>, ta thấy được mô hình RNN cho được kết quả rất tốt khi mà độ đo RMSE của mô hình RNN cho ra kết quả thấp nhất so với các mô hình khác đối với dữ liệu VCB, BID ở các tỉ lệ 6-3-1, 7-2-1</w:t>
      </w:r>
      <w:r w:rsidR="00162FB8">
        <w:rPr>
          <w:szCs w:val="26"/>
        </w:rPr>
        <w:t xml:space="preserve"> trên cả tập test và validation</w:t>
      </w:r>
      <w:r w:rsidRPr="00297150">
        <w:rPr>
          <w:szCs w:val="26"/>
        </w:rPr>
        <w:t>. MAPE của mô hình cũng cho được các kết quả tốt khi mức độ dao động của dự báo tốt nhất chỉ ở khoảng 0.9 - 2.13%. Nhưng dù vậy mô hình vẫn chưa tốt trong khả năng dự báo xu hướng tăng hay giảm khi chỉ số MDA đạt được các lần tốt nhất là dữ liệu BID với STB đều đạt được 52.86% ở tỉ lệ chia 6-3-1.</w:t>
      </w:r>
    </w:p>
    <w:p w14:paraId="56CB5416" w14:textId="77777777" w:rsidR="00943FB8" w:rsidRDefault="00943FB8" w:rsidP="009C183D">
      <w:pPr>
        <w:ind w:firstLine="567"/>
        <w:rPr>
          <w:szCs w:val="26"/>
        </w:rPr>
      </w:pPr>
    </w:p>
    <w:p w14:paraId="488C6FDF" w14:textId="77777777" w:rsidR="00943FB8" w:rsidRDefault="00943FB8" w:rsidP="009C183D">
      <w:pPr>
        <w:ind w:firstLine="567"/>
        <w:rPr>
          <w:szCs w:val="26"/>
        </w:rPr>
      </w:pPr>
    </w:p>
    <w:p w14:paraId="5010836F" w14:textId="77777777" w:rsidR="00943FB8" w:rsidRDefault="00943FB8" w:rsidP="009C183D">
      <w:pPr>
        <w:ind w:firstLine="567"/>
        <w:rPr>
          <w:szCs w:val="26"/>
        </w:rPr>
      </w:pPr>
    </w:p>
    <w:p w14:paraId="1FF602E6" w14:textId="77777777" w:rsidR="00943FB8" w:rsidRDefault="00943FB8" w:rsidP="009C183D">
      <w:pPr>
        <w:ind w:firstLine="567"/>
        <w:rPr>
          <w:szCs w:val="26"/>
        </w:rPr>
      </w:pPr>
    </w:p>
    <w:p w14:paraId="31F1ED0B" w14:textId="77777777" w:rsidR="00943FB8" w:rsidRDefault="00943FB8" w:rsidP="009C183D">
      <w:pPr>
        <w:ind w:firstLine="567"/>
        <w:rPr>
          <w:szCs w:val="26"/>
        </w:rPr>
      </w:pPr>
    </w:p>
    <w:p w14:paraId="3BA1A224" w14:textId="77777777" w:rsidR="00943FB8" w:rsidRDefault="00943FB8" w:rsidP="009C183D">
      <w:pPr>
        <w:ind w:firstLine="567"/>
        <w:rPr>
          <w:szCs w:val="26"/>
        </w:rPr>
      </w:pPr>
    </w:p>
    <w:p w14:paraId="28141D3D" w14:textId="77777777" w:rsidR="00943FB8" w:rsidRDefault="00943FB8" w:rsidP="009C183D">
      <w:pPr>
        <w:ind w:firstLine="567"/>
        <w:rPr>
          <w:szCs w:val="26"/>
        </w:rPr>
      </w:pPr>
    </w:p>
    <w:p w14:paraId="268803FD" w14:textId="77777777" w:rsidR="00943FB8" w:rsidRDefault="00943FB8" w:rsidP="009C183D">
      <w:pPr>
        <w:ind w:firstLine="567"/>
        <w:rPr>
          <w:szCs w:val="26"/>
        </w:rPr>
      </w:pPr>
    </w:p>
    <w:p w14:paraId="6B82A0F5" w14:textId="77777777" w:rsidR="00943FB8" w:rsidRDefault="00943FB8" w:rsidP="009C183D">
      <w:pPr>
        <w:ind w:firstLine="567"/>
        <w:rPr>
          <w:szCs w:val="26"/>
        </w:rPr>
      </w:pPr>
    </w:p>
    <w:p w14:paraId="14577C86" w14:textId="77777777" w:rsidR="00943FB8" w:rsidRDefault="00943FB8" w:rsidP="009C183D">
      <w:pPr>
        <w:ind w:firstLine="567"/>
        <w:rPr>
          <w:szCs w:val="26"/>
        </w:rPr>
      </w:pPr>
    </w:p>
    <w:p w14:paraId="69E751AC" w14:textId="77777777" w:rsidR="00943FB8" w:rsidRPr="00997D56" w:rsidRDefault="00943FB8" w:rsidP="009C183D">
      <w:pPr>
        <w:ind w:firstLine="567"/>
        <w:rPr>
          <w:szCs w:val="26"/>
        </w:rPr>
      </w:pPr>
    </w:p>
    <w:p w14:paraId="7DEDAAF3" w14:textId="398AAD75" w:rsidR="00213C70" w:rsidRDefault="00943FB8" w:rsidP="00213C70">
      <w:pPr>
        <w:pStyle w:val="ListParagraph"/>
        <w:numPr>
          <w:ilvl w:val="0"/>
          <w:numId w:val="16"/>
        </w:numPr>
        <w:rPr>
          <w:szCs w:val="26"/>
        </w:rPr>
      </w:pPr>
      <w:r>
        <w:rPr>
          <w:szCs w:val="26"/>
        </w:rPr>
        <w:lastRenderedPageBreak/>
        <w:t>Cổ phiếu</w:t>
      </w:r>
      <w:r w:rsidR="00213C70">
        <w:rPr>
          <w:szCs w:val="26"/>
        </w:rPr>
        <w:t xml:space="preserve"> BID</w:t>
      </w:r>
    </w:p>
    <w:p w14:paraId="02348FCB" w14:textId="344FBF5E" w:rsidR="00213C70" w:rsidRPr="00213C70" w:rsidRDefault="00213C70" w:rsidP="00213C70">
      <w:pPr>
        <w:pStyle w:val="ListParagraph"/>
        <w:numPr>
          <w:ilvl w:val="0"/>
          <w:numId w:val="9"/>
        </w:numPr>
        <w:rPr>
          <w:szCs w:val="26"/>
        </w:rPr>
      </w:pPr>
      <w:r>
        <w:rPr>
          <w:szCs w:val="26"/>
        </w:rPr>
        <w:t>Tỉ lệ 6-3-1</w:t>
      </w:r>
    </w:p>
    <w:p w14:paraId="2CF39E88" w14:textId="77777777" w:rsidR="00BC2AE5" w:rsidRPr="00B81438" w:rsidRDefault="00F021D9" w:rsidP="00BC2AE5">
      <w:pPr>
        <w:keepNext/>
        <w:jc w:val="center"/>
        <w:rPr>
          <w:szCs w:val="26"/>
        </w:rPr>
      </w:pPr>
      <w:r w:rsidRPr="00B81438">
        <w:rPr>
          <w:noProof/>
          <w:szCs w:val="26"/>
        </w:rPr>
        <w:drawing>
          <wp:inline distT="0" distB="0" distL="0" distR="0" wp14:anchorId="2ACC61BB" wp14:editId="64EEFE50">
            <wp:extent cx="6110151" cy="3261360"/>
            <wp:effectExtent l="0" t="0" r="5080" b="0"/>
            <wp:docPr id="1485797431" name="Picture 148579743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97431" name="Picture 1" descr="A picture containing text, screenshot, diagram, plot&#10;&#10;Description automatically generated"/>
                    <pic:cNvPicPr/>
                  </pic:nvPicPr>
                  <pic:blipFill>
                    <a:blip r:embed="rId55"/>
                    <a:stretch>
                      <a:fillRect/>
                    </a:stretch>
                  </pic:blipFill>
                  <pic:spPr>
                    <a:xfrm>
                      <a:off x="0" y="0"/>
                      <a:ext cx="6171553" cy="3294134"/>
                    </a:xfrm>
                    <a:prstGeom prst="rect">
                      <a:avLst/>
                    </a:prstGeom>
                  </pic:spPr>
                </pic:pic>
              </a:graphicData>
            </a:graphic>
          </wp:inline>
        </w:drawing>
      </w:r>
    </w:p>
    <w:p w14:paraId="4D1B3535" w14:textId="6489D5D0" w:rsidR="00794F26" w:rsidRPr="00956224" w:rsidRDefault="00BC2AE5" w:rsidP="007827DE">
      <w:pPr>
        <w:pStyle w:val="Caption"/>
      </w:pPr>
      <w:bookmarkStart w:id="171" w:name="_Toc138164902"/>
      <w:bookmarkStart w:id="172" w:name="_Toc138170785"/>
      <w:bookmarkStart w:id="173" w:name="_Toc138175995"/>
      <w:bookmarkStart w:id="174" w:name="_Toc138240613"/>
      <w:r w:rsidRPr="00956224">
        <w:t xml:space="preserve">Hình </w:t>
      </w:r>
      <w:fldSimple w:instr=" STYLEREF 1 \s ">
        <w:r w:rsidR="0049610D" w:rsidRPr="00956224">
          <w:t>5</w:t>
        </w:r>
      </w:fldSimple>
      <w:r w:rsidR="0049610D" w:rsidRPr="00956224">
        <w:t>.</w:t>
      </w:r>
      <w:r w:rsidR="0049610D" w:rsidRPr="00956224">
        <w:fldChar w:fldCharType="begin"/>
      </w:r>
      <w:r w:rsidR="0049610D">
        <w:instrText xml:space="preserve"> SEQ Hình \* ARABIC \s 1 </w:instrText>
      </w:r>
      <w:r w:rsidR="0049610D" w:rsidRPr="00956224">
        <w:fldChar w:fldCharType="separate"/>
      </w:r>
      <w:r w:rsidR="00137AC2" w:rsidRPr="00956224">
        <w:t>29</w:t>
      </w:r>
      <w:r w:rsidR="0049610D" w:rsidRPr="00956224">
        <w:fldChar w:fldCharType="end"/>
      </w:r>
      <w:r w:rsidRPr="00956224">
        <w:t xml:space="preserve"> Kết quả dự báo mô hình RNN của cổ phiếu BID ở tỉ lệ 6-3-1</w:t>
      </w:r>
      <w:bookmarkEnd w:id="171"/>
      <w:bookmarkEnd w:id="172"/>
      <w:bookmarkEnd w:id="173"/>
      <w:bookmarkEnd w:id="174"/>
    </w:p>
    <w:p w14:paraId="6707263A" w14:textId="2DA0D615" w:rsidR="00213C70" w:rsidRPr="00B81438" w:rsidRDefault="00213C70" w:rsidP="00213C70">
      <w:pPr>
        <w:pStyle w:val="ListParagraph"/>
        <w:numPr>
          <w:ilvl w:val="0"/>
          <w:numId w:val="9"/>
        </w:numPr>
        <w:rPr>
          <w:szCs w:val="26"/>
        </w:rPr>
      </w:pPr>
      <w:r w:rsidRPr="00B81438">
        <w:rPr>
          <w:szCs w:val="26"/>
        </w:rPr>
        <w:t>Tỉ lệ 7-2-1</w:t>
      </w:r>
    </w:p>
    <w:p w14:paraId="0EDE834E" w14:textId="77777777" w:rsidR="00BC2AE5" w:rsidRPr="00B81438" w:rsidRDefault="00B52788" w:rsidP="00BC2AE5">
      <w:pPr>
        <w:keepNext/>
        <w:jc w:val="center"/>
        <w:rPr>
          <w:szCs w:val="26"/>
        </w:rPr>
      </w:pPr>
      <w:r w:rsidRPr="00997D56">
        <w:rPr>
          <w:noProof/>
          <w:szCs w:val="26"/>
        </w:rPr>
        <w:drawing>
          <wp:inline distT="0" distB="0" distL="0" distR="0" wp14:anchorId="473C4EBB" wp14:editId="54F08D42">
            <wp:extent cx="5896014" cy="3147060"/>
            <wp:effectExtent l="0" t="0" r="9525" b="0"/>
            <wp:docPr id="499144058" name="Picture 499144058"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44058" name="Picture 1" descr="A picture containing text, screenshot, diagram, plot&#10;&#10;Description automatically generated"/>
                    <pic:cNvPicPr/>
                  </pic:nvPicPr>
                  <pic:blipFill>
                    <a:blip r:embed="rId56"/>
                    <a:stretch>
                      <a:fillRect/>
                    </a:stretch>
                  </pic:blipFill>
                  <pic:spPr>
                    <a:xfrm>
                      <a:off x="0" y="0"/>
                      <a:ext cx="5916023" cy="3157740"/>
                    </a:xfrm>
                    <a:prstGeom prst="rect">
                      <a:avLst/>
                    </a:prstGeom>
                  </pic:spPr>
                </pic:pic>
              </a:graphicData>
            </a:graphic>
          </wp:inline>
        </w:drawing>
      </w:r>
    </w:p>
    <w:p w14:paraId="3EE39A5B" w14:textId="39408CF7" w:rsidR="00B52788" w:rsidRPr="00956224" w:rsidRDefault="00BC2AE5" w:rsidP="007827DE">
      <w:pPr>
        <w:pStyle w:val="Caption"/>
      </w:pPr>
      <w:bookmarkStart w:id="175" w:name="_Toc138164903"/>
      <w:bookmarkStart w:id="176" w:name="_Toc138170786"/>
      <w:bookmarkStart w:id="177" w:name="_Toc138175996"/>
      <w:bookmarkStart w:id="178" w:name="_Toc138240614"/>
      <w:r w:rsidRPr="00956224">
        <w:t xml:space="preserve">Hình </w:t>
      </w:r>
      <w:fldSimple w:instr=" STYLEREF 1 \s ">
        <w:r w:rsidR="0049610D" w:rsidRPr="00956224">
          <w:t>5</w:t>
        </w:r>
      </w:fldSimple>
      <w:r w:rsidR="0049610D" w:rsidRPr="00956224">
        <w:t>.</w:t>
      </w:r>
      <w:r w:rsidR="0049610D" w:rsidRPr="00956224">
        <w:fldChar w:fldCharType="begin"/>
      </w:r>
      <w:r w:rsidR="0049610D">
        <w:instrText xml:space="preserve"> SEQ Hình \* ARABIC \s 1 </w:instrText>
      </w:r>
      <w:r w:rsidR="0049610D" w:rsidRPr="00956224">
        <w:fldChar w:fldCharType="separate"/>
      </w:r>
      <w:r w:rsidR="00137AC2" w:rsidRPr="00956224">
        <w:t>30</w:t>
      </w:r>
      <w:r w:rsidR="0049610D" w:rsidRPr="00956224">
        <w:fldChar w:fldCharType="end"/>
      </w:r>
      <w:r w:rsidRPr="00956224">
        <w:t xml:space="preserve"> Kết quả dự báo mô hình RNN của cổ phiếu BID ở tỉ lệ 7-2-1</w:t>
      </w:r>
      <w:bookmarkEnd w:id="175"/>
      <w:bookmarkEnd w:id="176"/>
      <w:bookmarkEnd w:id="177"/>
      <w:bookmarkEnd w:id="178"/>
    </w:p>
    <w:p w14:paraId="0B7BB15B" w14:textId="739B8A63" w:rsidR="00213C70" w:rsidRPr="00B81438" w:rsidRDefault="00213C70" w:rsidP="00213C70">
      <w:pPr>
        <w:pStyle w:val="ListParagraph"/>
        <w:numPr>
          <w:ilvl w:val="0"/>
          <w:numId w:val="9"/>
        </w:numPr>
        <w:rPr>
          <w:szCs w:val="26"/>
        </w:rPr>
      </w:pPr>
      <w:r w:rsidRPr="00B81438">
        <w:rPr>
          <w:szCs w:val="26"/>
        </w:rPr>
        <w:lastRenderedPageBreak/>
        <w:t>Tỉ lệ 8-1-1</w:t>
      </w:r>
    </w:p>
    <w:p w14:paraId="0AD97A02" w14:textId="77777777" w:rsidR="00BC2AE5" w:rsidRPr="00B81438" w:rsidRDefault="00544665" w:rsidP="00BC2AE5">
      <w:pPr>
        <w:keepNext/>
        <w:jc w:val="center"/>
        <w:rPr>
          <w:szCs w:val="26"/>
        </w:rPr>
      </w:pPr>
      <w:r w:rsidRPr="00997D56">
        <w:rPr>
          <w:noProof/>
          <w:szCs w:val="26"/>
        </w:rPr>
        <w:drawing>
          <wp:inline distT="0" distB="0" distL="0" distR="0" wp14:anchorId="560E387F" wp14:editId="7AC7E44D">
            <wp:extent cx="5639041" cy="3009900"/>
            <wp:effectExtent l="0" t="0" r="0" b="0"/>
            <wp:docPr id="375375101" name="Picture 37537510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75101" name="Picture 1" descr="A picture containing text, screenshot, diagram, plot&#10;&#10;Description automatically generated"/>
                    <pic:cNvPicPr/>
                  </pic:nvPicPr>
                  <pic:blipFill>
                    <a:blip r:embed="rId57"/>
                    <a:stretch>
                      <a:fillRect/>
                    </a:stretch>
                  </pic:blipFill>
                  <pic:spPr>
                    <a:xfrm>
                      <a:off x="0" y="0"/>
                      <a:ext cx="5662384" cy="3022360"/>
                    </a:xfrm>
                    <a:prstGeom prst="rect">
                      <a:avLst/>
                    </a:prstGeom>
                  </pic:spPr>
                </pic:pic>
              </a:graphicData>
            </a:graphic>
          </wp:inline>
        </w:drawing>
      </w:r>
    </w:p>
    <w:p w14:paraId="6D748A37" w14:textId="132E8318" w:rsidR="00956224" w:rsidRPr="00956224" w:rsidRDefault="00BC2AE5" w:rsidP="007827DE">
      <w:pPr>
        <w:pStyle w:val="Caption"/>
      </w:pPr>
      <w:bookmarkStart w:id="179" w:name="_Toc138164904"/>
      <w:bookmarkStart w:id="180" w:name="_Toc138170787"/>
      <w:bookmarkStart w:id="181" w:name="_Toc138175997"/>
      <w:bookmarkStart w:id="182" w:name="_Toc138240615"/>
      <w:r w:rsidRPr="00956224">
        <w:t xml:space="preserve">Hình </w:t>
      </w:r>
      <w:fldSimple w:instr=" STYLEREF 1 \s ">
        <w:r w:rsidR="0049610D" w:rsidRPr="00956224">
          <w:t>5</w:t>
        </w:r>
      </w:fldSimple>
      <w:r w:rsidR="0049610D" w:rsidRPr="00956224">
        <w:t>.</w:t>
      </w:r>
      <w:r w:rsidR="0049610D" w:rsidRPr="00956224">
        <w:fldChar w:fldCharType="begin"/>
      </w:r>
      <w:r w:rsidR="0049610D">
        <w:instrText xml:space="preserve"> SEQ Hình \* ARABIC \s 1 </w:instrText>
      </w:r>
      <w:r w:rsidR="0049610D" w:rsidRPr="00956224">
        <w:fldChar w:fldCharType="separate"/>
      </w:r>
      <w:r w:rsidR="00137AC2" w:rsidRPr="00956224">
        <w:t>31</w:t>
      </w:r>
      <w:r w:rsidR="0049610D" w:rsidRPr="00956224">
        <w:fldChar w:fldCharType="end"/>
      </w:r>
      <w:r w:rsidRPr="00956224">
        <w:t xml:space="preserve"> Kết quả dự báo mô hình RNN của cổ phiếu BID ở tỉ lệ 8-1-1</w:t>
      </w:r>
      <w:bookmarkEnd w:id="179"/>
      <w:bookmarkEnd w:id="180"/>
      <w:bookmarkEnd w:id="181"/>
      <w:bookmarkEnd w:id="182"/>
    </w:p>
    <w:p w14:paraId="25152575" w14:textId="01DF7812" w:rsidR="00213C70" w:rsidRPr="00B81438" w:rsidRDefault="00213C70" w:rsidP="00213C70">
      <w:pPr>
        <w:pStyle w:val="ListParagraph"/>
        <w:numPr>
          <w:ilvl w:val="0"/>
          <w:numId w:val="16"/>
        </w:numPr>
        <w:rPr>
          <w:szCs w:val="26"/>
        </w:rPr>
      </w:pPr>
      <w:r w:rsidRPr="00B81438">
        <w:rPr>
          <w:szCs w:val="26"/>
        </w:rPr>
        <w:t>Dữ liệu STB</w:t>
      </w:r>
    </w:p>
    <w:p w14:paraId="361B8284" w14:textId="595BFCCA" w:rsidR="00213C70" w:rsidRPr="00B81438" w:rsidRDefault="00906EF0" w:rsidP="00213C70">
      <w:pPr>
        <w:pStyle w:val="ListParagraph"/>
        <w:numPr>
          <w:ilvl w:val="0"/>
          <w:numId w:val="9"/>
        </w:numPr>
        <w:rPr>
          <w:szCs w:val="26"/>
        </w:rPr>
      </w:pPr>
      <w:r w:rsidRPr="00B81438">
        <w:rPr>
          <w:szCs w:val="26"/>
        </w:rPr>
        <w:t>Tỉ lệ 6-3-1</w:t>
      </w:r>
    </w:p>
    <w:p w14:paraId="287FFEEF" w14:textId="77777777" w:rsidR="00BC2AE5" w:rsidRPr="00B81438" w:rsidRDefault="00872C4D" w:rsidP="00BC2AE5">
      <w:pPr>
        <w:keepNext/>
        <w:jc w:val="center"/>
        <w:rPr>
          <w:szCs w:val="26"/>
        </w:rPr>
      </w:pPr>
      <w:r w:rsidRPr="00997D56">
        <w:rPr>
          <w:noProof/>
          <w:szCs w:val="26"/>
        </w:rPr>
        <w:drawing>
          <wp:inline distT="0" distB="0" distL="0" distR="0" wp14:anchorId="64F3368F" wp14:editId="645E3209">
            <wp:extent cx="5624769" cy="3002280"/>
            <wp:effectExtent l="0" t="0" r="0" b="7620"/>
            <wp:docPr id="313080360" name="Picture 313080360"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80360" name="Picture 1" descr="A picture containing text, screenshot, diagram, plot&#10;&#10;Description automatically generated"/>
                    <pic:cNvPicPr/>
                  </pic:nvPicPr>
                  <pic:blipFill>
                    <a:blip r:embed="rId58"/>
                    <a:stretch>
                      <a:fillRect/>
                    </a:stretch>
                  </pic:blipFill>
                  <pic:spPr>
                    <a:xfrm>
                      <a:off x="0" y="0"/>
                      <a:ext cx="5645504" cy="3013348"/>
                    </a:xfrm>
                    <a:prstGeom prst="rect">
                      <a:avLst/>
                    </a:prstGeom>
                  </pic:spPr>
                </pic:pic>
              </a:graphicData>
            </a:graphic>
          </wp:inline>
        </w:drawing>
      </w:r>
    </w:p>
    <w:p w14:paraId="394515D9" w14:textId="22C2A39C" w:rsidR="00872C4D" w:rsidRDefault="00BC2AE5" w:rsidP="007827DE">
      <w:pPr>
        <w:pStyle w:val="Caption"/>
      </w:pPr>
      <w:bookmarkStart w:id="183" w:name="_Toc138164905"/>
      <w:bookmarkStart w:id="184" w:name="_Toc138170788"/>
      <w:bookmarkStart w:id="185" w:name="_Toc138175998"/>
      <w:bookmarkStart w:id="186" w:name="_Toc138240616"/>
      <w:r w:rsidRPr="00956224">
        <w:t xml:space="preserve">Hình </w:t>
      </w:r>
      <w:fldSimple w:instr=" STYLEREF 1 \s ">
        <w:r w:rsidR="0049610D" w:rsidRPr="00956224">
          <w:t>5</w:t>
        </w:r>
      </w:fldSimple>
      <w:r w:rsidR="0049610D" w:rsidRPr="00956224">
        <w:t>.</w:t>
      </w:r>
      <w:r w:rsidR="0049610D" w:rsidRPr="00956224">
        <w:fldChar w:fldCharType="begin"/>
      </w:r>
      <w:r w:rsidR="0049610D">
        <w:instrText xml:space="preserve"> SEQ Hình \* ARABIC \s 1 </w:instrText>
      </w:r>
      <w:r w:rsidR="0049610D" w:rsidRPr="00956224">
        <w:fldChar w:fldCharType="separate"/>
      </w:r>
      <w:r w:rsidR="00137AC2" w:rsidRPr="00956224">
        <w:t>32</w:t>
      </w:r>
      <w:r w:rsidR="0049610D" w:rsidRPr="00956224">
        <w:fldChar w:fldCharType="end"/>
      </w:r>
      <w:r w:rsidRPr="00956224">
        <w:t xml:space="preserve"> Kết quả dự báo mô hình RNN của cổ phiếu STB ở tỉ lệ 6-3-1</w:t>
      </w:r>
      <w:bookmarkEnd w:id="183"/>
      <w:bookmarkEnd w:id="184"/>
      <w:bookmarkEnd w:id="185"/>
      <w:bookmarkEnd w:id="186"/>
    </w:p>
    <w:p w14:paraId="51F093A8" w14:textId="77777777" w:rsidR="00943FB8" w:rsidRDefault="00943FB8" w:rsidP="00943FB8"/>
    <w:p w14:paraId="3D5DE966" w14:textId="77777777" w:rsidR="00943FB8" w:rsidRPr="00943FB8" w:rsidRDefault="00943FB8" w:rsidP="00943FB8"/>
    <w:p w14:paraId="770BB676" w14:textId="305D6478" w:rsidR="00906EF0" w:rsidRPr="00B81438" w:rsidRDefault="00906EF0" w:rsidP="00906EF0">
      <w:pPr>
        <w:pStyle w:val="ListParagraph"/>
        <w:numPr>
          <w:ilvl w:val="0"/>
          <w:numId w:val="9"/>
        </w:numPr>
        <w:rPr>
          <w:szCs w:val="26"/>
        </w:rPr>
      </w:pPr>
      <w:r w:rsidRPr="00B81438">
        <w:rPr>
          <w:szCs w:val="26"/>
        </w:rPr>
        <w:lastRenderedPageBreak/>
        <w:t>Tỉ lệ 7-2-1</w:t>
      </w:r>
    </w:p>
    <w:p w14:paraId="35AAC72B" w14:textId="77777777" w:rsidR="00BC2AE5" w:rsidRPr="00B81438" w:rsidRDefault="00292006" w:rsidP="00BC2AE5">
      <w:pPr>
        <w:keepNext/>
        <w:jc w:val="center"/>
        <w:rPr>
          <w:szCs w:val="26"/>
        </w:rPr>
      </w:pPr>
      <w:r w:rsidRPr="00997D56">
        <w:rPr>
          <w:noProof/>
          <w:szCs w:val="26"/>
        </w:rPr>
        <w:drawing>
          <wp:inline distT="0" distB="0" distL="0" distR="0" wp14:anchorId="237358AE" wp14:editId="29DB6E33">
            <wp:extent cx="5953118" cy="3177540"/>
            <wp:effectExtent l="0" t="0" r="0" b="3810"/>
            <wp:docPr id="130886806" name="Picture 130886806"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6806" name="Picture 1" descr="A picture containing text, screenshot, diagram, plot&#10;&#10;Description automatically generated"/>
                    <pic:cNvPicPr/>
                  </pic:nvPicPr>
                  <pic:blipFill>
                    <a:blip r:embed="rId59"/>
                    <a:stretch>
                      <a:fillRect/>
                    </a:stretch>
                  </pic:blipFill>
                  <pic:spPr>
                    <a:xfrm>
                      <a:off x="0" y="0"/>
                      <a:ext cx="5975634" cy="3189558"/>
                    </a:xfrm>
                    <a:prstGeom prst="rect">
                      <a:avLst/>
                    </a:prstGeom>
                  </pic:spPr>
                </pic:pic>
              </a:graphicData>
            </a:graphic>
          </wp:inline>
        </w:drawing>
      </w:r>
    </w:p>
    <w:p w14:paraId="05094ECD" w14:textId="2495A10F" w:rsidR="00956224" w:rsidRPr="00943FB8" w:rsidRDefault="00BC2AE5" w:rsidP="007827DE">
      <w:pPr>
        <w:pStyle w:val="Caption"/>
        <w:rPr>
          <w:szCs w:val="26"/>
        </w:rPr>
      </w:pPr>
      <w:bookmarkStart w:id="187" w:name="_Toc138164906"/>
      <w:bookmarkStart w:id="188" w:name="_Toc138170789"/>
      <w:bookmarkStart w:id="189" w:name="_Toc138175999"/>
      <w:bookmarkStart w:id="190" w:name="_Toc138240617"/>
      <w:r w:rsidRPr="00956224">
        <w:t xml:space="preserve">Hình </w:t>
      </w:r>
      <w:fldSimple w:instr=" STYLEREF 1 \s ">
        <w:r w:rsidR="0049610D" w:rsidRPr="00956224">
          <w:t>5</w:t>
        </w:r>
      </w:fldSimple>
      <w:r w:rsidR="0049610D" w:rsidRPr="00956224">
        <w:t>.</w:t>
      </w:r>
      <w:r w:rsidR="0049610D" w:rsidRPr="00956224">
        <w:fldChar w:fldCharType="begin"/>
      </w:r>
      <w:r w:rsidR="0049610D">
        <w:instrText xml:space="preserve"> SEQ Hình \* ARABIC \s 1 </w:instrText>
      </w:r>
      <w:r w:rsidR="0049610D" w:rsidRPr="00956224">
        <w:fldChar w:fldCharType="separate"/>
      </w:r>
      <w:r w:rsidR="00137AC2" w:rsidRPr="00956224">
        <w:t>33</w:t>
      </w:r>
      <w:r w:rsidR="0049610D" w:rsidRPr="00956224">
        <w:fldChar w:fldCharType="end"/>
      </w:r>
      <w:r w:rsidRPr="00956224">
        <w:t xml:space="preserve"> Kết quả dự báo mô hình RNN của cổ phiếu STB ở tỉ lệ 7-</w:t>
      </w:r>
      <w:r w:rsidR="0059764F" w:rsidRPr="00956224">
        <w:t>2</w:t>
      </w:r>
      <w:r w:rsidRPr="00956224">
        <w:t>-1</w:t>
      </w:r>
      <w:bookmarkEnd w:id="187"/>
      <w:bookmarkEnd w:id="188"/>
      <w:bookmarkEnd w:id="189"/>
      <w:bookmarkEnd w:id="190"/>
    </w:p>
    <w:p w14:paraId="0EF9F150" w14:textId="7534B98C" w:rsidR="00906EF0" w:rsidRPr="00B81438" w:rsidRDefault="00906EF0" w:rsidP="00906EF0">
      <w:pPr>
        <w:pStyle w:val="ListParagraph"/>
        <w:numPr>
          <w:ilvl w:val="0"/>
          <w:numId w:val="9"/>
        </w:numPr>
        <w:rPr>
          <w:szCs w:val="26"/>
        </w:rPr>
      </w:pPr>
      <w:r w:rsidRPr="00B81438">
        <w:rPr>
          <w:szCs w:val="26"/>
        </w:rPr>
        <w:t>Tỉ lệ 8-1-1</w:t>
      </w:r>
    </w:p>
    <w:p w14:paraId="417076D1" w14:textId="77777777" w:rsidR="0059764F" w:rsidRPr="00B81438" w:rsidRDefault="009C535E" w:rsidP="0059764F">
      <w:pPr>
        <w:keepNext/>
        <w:jc w:val="center"/>
        <w:rPr>
          <w:szCs w:val="26"/>
        </w:rPr>
      </w:pPr>
      <w:r w:rsidRPr="00997D56">
        <w:rPr>
          <w:noProof/>
          <w:szCs w:val="26"/>
        </w:rPr>
        <w:drawing>
          <wp:inline distT="0" distB="0" distL="0" distR="0" wp14:anchorId="628F52F9" wp14:editId="4357D230">
            <wp:extent cx="5763260" cy="3076202"/>
            <wp:effectExtent l="0" t="0" r="8890" b="0"/>
            <wp:docPr id="583926675" name="Picture 583926675"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26675" name="Picture 1" descr="A picture containing text, screenshot, plot, diagram&#10;&#10;Description automatically generated"/>
                    <pic:cNvPicPr/>
                  </pic:nvPicPr>
                  <pic:blipFill>
                    <a:blip r:embed="rId60"/>
                    <a:stretch>
                      <a:fillRect/>
                    </a:stretch>
                  </pic:blipFill>
                  <pic:spPr>
                    <a:xfrm>
                      <a:off x="0" y="0"/>
                      <a:ext cx="5791996" cy="3091540"/>
                    </a:xfrm>
                    <a:prstGeom prst="rect">
                      <a:avLst/>
                    </a:prstGeom>
                  </pic:spPr>
                </pic:pic>
              </a:graphicData>
            </a:graphic>
          </wp:inline>
        </w:drawing>
      </w:r>
    </w:p>
    <w:p w14:paraId="3E335B10" w14:textId="0C5A659F" w:rsidR="009C535E" w:rsidRDefault="0059764F" w:rsidP="007827DE">
      <w:pPr>
        <w:pStyle w:val="Caption"/>
      </w:pPr>
      <w:bookmarkStart w:id="191" w:name="_Toc138164907"/>
      <w:bookmarkStart w:id="192" w:name="_Toc138170790"/>
      <w:bookmarkStart w:id="193" w:name="_Toc138176000"/>
      <w:bookmarkStart w:id="194" w:name="_Toc138240618"/>
      <w:r w:rsidRPr="00956224">
        <w:t xml:space="preserve">Hình </w:t>
      </w:r>
      <w:fldSimple w:instr=" STYLEREF 1 \s ">
        <w:r w:rsidR="0049610D" w:rsidRPr="00956224">
          <w:t>5</w:t>
        </w:r>
      </w:fldSimple>
      <w:r w:rsidR="0049610D" w:rsidRPr="00956224">
        <w:t>.</w:t>
      </w:r>
      <w:r w:rsidR="0049610D" w:rsidRPr="00956224">
        <w:fldChar w:fldCharType="begin"/>
      </w:r>
      <w:r w:rsidR="0049610D">
        <w:instrText xml:space="preserve"> SEQ Hình \* ARABIC \s 1 </w:instrText>
      </w:r>
      <w:r w:rsidR="0049610D" w:rsidRPr="00956224">
        <w:fldChar w:fldCharType="separate"/>
      </w:r>
      <w:r w:rsidR="00137AC2" w:rsidRPr="00956224">
        <w:t>34</w:t>
      </w:r>
      <w:r w:rsidR="0049610D" w:rsidRPr="00956224">
        <w:fldChar w:fldCharType="end"/>
      </w:r>
      <w:r w:rsidRPr="00956224">
        <w:t xml:space="preserve"> Kết quả dự báo mô hình RNN của cổ phiếu STB ở tỉ lệ 8-1-1</w:t>
      </w:r>
      <w:bookmarkEnd w:id="191"/>
      <w:bookmarkEnd w:id="192"/>
      <w:bookmarkEnd w:id="193"/>
      <w:bookmarkEnd w:id="194"/>
    </w:p>
    <w:p w14:paraId="66FA4DA3" w14:textId="77777777" w:rsidR="00943FB8" w:rsidRDefault="00943FB8" w:rsidP="00943FB8"/>
    <w:p w14:paraId="1C320057" w14:textId="77777777" w:rsidR="00943FB8" w:rsidRPr="00943FB8" w:rsidRDefault="00943FB8" w:rsidP="00943FB8"/>
    <w:p w14:paraId="77E0B2CE" w14:textId="6BCDA2E0" w:rsidR="00906EF0" w:rsidRPr="00B81438" w:rsidRDefault="00943FB8" w:rsidP="00554173">
      <w:pPr>
        <w:pStyle w:val="ListParagraph"/>
        <w:numPr>
          <w:ilvl w:val="0"/>
          <w:numId w:val="16"/>
        </w:numPr>
        <w:rPr>
          <w:szCs w:val="26"/>
        </w:rPr>
      </w:pPr>
      <w:r>
        <w:rPr>
          <w:szCs w:val="26"/>
        </w:rPr>
        <w:lastRenderedPageBreak/>
        <w:t>Cổ phiếu</w:t>
      </w:r>
      <w:r w:rsidR="00554173" w:rsidRPr="00B81438">
        <w:rPr>
          <w:szCs w:val="26"/>
        </w:rPr>
        <w:t xml:space="preserve"> VCB</w:t>
      </w:r>
    </w:p>
    <w:p w14:paraId="56970080" w14:textId="74997576" w:rsidR="00554173" w:rsidRPr="00B81438" w:rsidRDefault="00554173" w:rsidP="00554173">
      <w:pPr>
        <w:pStyle w:val="ListParagraph"/>
        <w:numPr>
          <w:ilvl w:val="0"/>
          <w:numId w:val="9"/>
        </w:numPr>
        <w:rPr>
          <w:szCs w:val="26"/>
        </w:rPr>
      </w:pPr>
      <w:r w:rsidRPr="00B81438">
        <w:rPr>
          <w:szCs w:val="26"/>
        </w:rPr>
        <w:t>Tỉ lệ 6-3-1</w:t>
      </w:r>
    </w:p>
    <w:p w14:paraId="020AE7A4" w14:textId="77777777" w:rsidR="0059764F" w:rsidRPr="00B81438" w:rsidRDefault="00215DAE" w:rsidP="0059764F">
      <w:pPr>
        <w:keepNext/>
        <w:jc w:val="center"/>
        <w:rPr>
          <w:szCs w:val="26"/>
        </w:rPr>
      </w:pPr>
      <w:r w:rsidRPr="00997D56">
        <w:rPr>
          <w:noProof/>
          <w:szCs w:val="26"/>
        </w:rPr>
        <w:drawing>
          <wp:inline distT="0" distB="0" distL="0" distR="0" wp14:anchorId="548DC084" wp14:editId="07FBF337">
            <wp:extent cx="5520690" cy="2913698"/>
            <wp:effectExtent l="0" t="0" r="3810" b="1270"/>
            <wp:docPr id="1075198115" name="Picture 1075198115"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98115" name="Picture 1" descr="A picture containing text, screenshot, plot, font&#10;&#10;Description automatically generated"/>
                    <pic:cNvPicPr/>
                  </pic:nvPicPr>
                  <pic:blipFill>
                    <a:blip r:embed="rId61"/>
                    <a:stretch>
                      <a:fillRect/>
                    </a:stretch>
                  </pic:blipFill>
                  <pic:spPr>
                    <a:xfrm>
                      <a:off x="0" y="0"/>
                      <a:ext cx="5537362" cy="2922497"/>
                    </a:xfrm>
                    <a:prstGeom prst="rect">
                      <a:avLst/>
                    </a:prstGeom>
                  </pic:spPr>
                </pic:pic>
              </a:graphicData>
            </a:graphic>
          </wp:inline>
        </w:drawing>
      </w:r>
    </w:p>
    <w:p w14:paraId="5C8D5FB9" w14:textId="1CB5B962" w:rsidR="00956224" w:rsidRPr="00956224" w:rsidRDefault="0059764F" w:rsidP="007827DE">
      <w:pPr>
        <w:pStyle w:val="Caption"/>
      </w:pPr>
      <w:bookmarkStart w:id="195" w:name="_Toc138164908"/>
      <w:bookmarkStart w:id="196" w:name="_Toc138170791"/>
      <w:bookmarkStart w:id="197" w:name="_Toc138176001"/>
      <w:bookmarkStart w:id="198" w:name="_Toc138240619"/>
      <w:r w:rsidRPr="00956224">
        <w:t xml:space="preserve">Hình </w:t>
      </w:r>
      <w:fldSimple w:instr=" STYLEREF 1 \s ">
        <w:r w:rsidR="0049610D" w:rsidRPr="00956224">
          <w:t>5</w:t>
        </w:r>
      </w:fldSimple>
      <w:r w:rsidR="0049610D" w:rsidRPr="00956224">
        <w:t>.</w:t>
      </w:r>
      <w:r w:rsidR="0049610D" w:rsidRPr="00956224">
        <w:fldChar w:fldCharType="begin"/>
      </w:r>
      <w:r w:rsidR="0049610D">
        <w:instrText xml:space="preserve"> SEQ Hình \* ARABIC \s 1 </w:instrText>
      </w:r>
      <w:r w:rsidR="0049610D" w:rsidRPr="00956224">
        <w:fldChar w:fldCharType="separate"/>
      </w:r>
      <w:r w:rsidR="00137AC2" w:rsidRPr="00956224">
        <w:t>35</w:t>
      </w:r>
      <w:r w:rsidR="0049610D" w:rsidRPr="00956224">
        <w:fldChar w:fldCharType="end"/>
      </w:r>
      <w:r w:rsidRPr="00956224">
        <w:t xml:space="preserve"> Kết quả dự báo mô hình RNN của cổ phiếu VCB ở tỉ lệ 6-3-1</w:t>
      </w:r>
      <w:bookmarkEnd w:id="195"/>
      <w:bookmarkEnd w:id="196"/>
      <w:bookmarkEnd w:id="197"/>
      <w:bookmarkEnd w:id="198"/>
    </w:p>
    <w:p w14:paraId="23CE0E27" w14:textId="303B1F3F" w:rsidR="00554173" w:rsidRPr="00B81438" w:rsidRDefault="00554173" w:rsidP="00554173">
      <w:pPr>
        <w:pStyle w:val="ListParagraph"/>
        <w:numPr>
          <w:ilvl w:val="0"/>
          <w:numId w:val="9"/>
        </w:numPr>
        <w:rPr>
          <w:szCs w:val="26"/>
        </w:rPr>
      </w:pPr>
      <w:r w:rsidRPr="00B81438">
        <w:rPr>
          <w:szCs w:val="26"/>
        </w:rPr>
        <w:t>Tỉ lệ 7-2-1</w:t>
      </w:r>
    </w:p>
    <w:p w14:paraId="5B887606" w14:textId="77777777" w:rsidR="0059764F" w:rsidRPr="00B81438" w:rsidRDefault="00BE541E" w:rsidP="0059764F">
      <w:pPr>
        <w:keepNext/>
        <w:jc w:val="center"/>
        <w:rPr>
          <w:szCs w:val="26"/>
        </w:rPr>
      </w:pPr>
      <w:r w:rsidRPr="00997D56">
        <w:rPr>
          <w:noProof/>
          <w:szCs w:val="26"/>
        </w:rPr>
        <w:drawing>
          <wp:inline distT="0" distB="0" distL="0" distR="0" wp14:anchorId="4AC95114" wp14:editId="067E8808">
            <wp:extent cx="5943600" cy="3136900"/>
            <wp:effectExtent l="0" t="0" r="0" b="6350"/>
            <wp:docPr id="526201082" name="Picture 526201082"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01082" name="Picture 1" descr="A picture containing text, screenshot, plot, font&#10;&#10;Description automatically generated"/>
                    <pic:cNvPicPr/>
                  </pic:nvPicPr>
                  <pic:blipFill>
                    <a:blip r:embed="rId62"/>
                    <a:stretch>
                      <a:fillRect/>
                    </a:stretch>
                  </pic:blipFill>
                  <pic:spPr>
                    <a:xfrm>
                      <a:off x="0" y="0"/>
                      <a:ext cx="5943600" cy="3136900"/>
                    </a:xfrm>
                    <a:prstGeom prst="rect">
                      <a:avLst/>
                    </a:prstGeom>
                  </pic:spPr>
                </pic:pic>
              </a:graphicData>
            </a:graphic>
          </wp:inline>
        </w:drawing>
      </w:r>
    </w:p>
    <w:p w14:paraId="53DAF338" w14:textId="01CBE2A6" w:rsidR="00215DAE" w:rsidRDefault="0059764F" w:rsidP="007827DE">
      <w:pPr>
        <w:pStyle w:val="Caption"/>
      </w:pPr>
      <w:bookmarkStart w:id="199" w:name="_Toc138164909"/>
      <w:bookmarkStart w:id="200" w:name="_Toc138170792"/>
      <w:bookmarkStart w:id="201" w:name="_Toc138176002"/>
      <w:bookmarkStart w:id="202" w:name="_Toc138240620"/>
      <w:r w:rsidRPr="00956224">
        <w:t xml:space="preserve">Hình </w:t>
      </w:r>
      <w:fldSimple w:instr=" STYLEREF 1 \s ">
        <w:r w:rsidR="0049610D" w:rsidRPr="00956224">
          <w:t>5</w:t>
        </w:r>
      </w:fldSimple>
      <w:r w:rsidR="0049610D" w:rsidRPr="00956224">
        <w:t>.</w:t>
      </w:r>
      <w:r w:rsidR="0049610D" w:rsidRPr="00956224">
        <w:fldChar w:fldCharType="begin"/>
      </w:r>
      <w:r w:rsidR="0049610D">
        <w:instrText xml:space="preserve"> SEQ Hình \* ARABIC \s 1 </w:instrText>
      </w:r>
      <w:r w:rsidR="0049610D" w:rsidRPr="00956224">
        <w:fldChar w:fldCharType="separate"/>
      </w:r>
      <w:r w:rsidR="00137AC2" w:rsidRPr="00956224">
        <w:t>36</w:t>
      </w:r>
      <w:r w:rsidR="0049610D" w:rsidRPr="00956224">
        <w:fldChar w:fldCharType="end"/>
      </w:r>
      <w:r w:rsidRPr="00956224">
        <w:t xml:space="preserve"> Kết quả dự báo mô hình RNN của cổ phiếu VCB ở tỉ lệ 7-2-1</w:t>
      </w:r>
      <w:bookmarkEnd w:id="199"/>
      <w:bookmarkEnd w:id="200"/>
      <w:bookmarkEnd w:id="201"/>
      <w:bookmarkEnd w:id="202"/>
    </w:p>
    <w:p w14:paraId="017E8402" w14:textId="77777777" w:rsidR="00943FB8" w:rsidRDefault="00943FB8" w:rsidP="00943FB8"/>
    <w:p w14:paraId="6D355973" w14:textId="77777777" w:rsidR="00943FB8" w:rsidRPr="00943FB8" w:rsidRDefault="00943FB8" w:rsidP="00943FB8"/>
    <w:p w14:paraId="52AE681C" w14:textId="5064D655" w:rsidR="00554173" w:rsidRPr="00B81438" w:rsidRDefault="00554173" w:rsidP="00554173">
      <w:pPr>
        <w:pStyle w:val="ListParagraph"/>
        <w:numPr>
          <w:ilvl w:val="0"/>
          <w:numId w:val="9"/>
        </w:numPr>
        <w:rPr>
          <w:szCs w:val="26"/>
        </w:rPr>
      </w:pPr>
      <w:r w:rsidRPr="00B81438">
        <w:rPr>
          <w:szCs w:val="26"/>
        </w:rPr>
        <w:lastRenderedPageBreak/>
        <w:t>Tỉ lệ 8-1-1</w:t>
      </w:r>
    </w:p>
    <w:p w14:paraId="39CD13AF" w14:textId="77777777" w:rsidR="0059764F" w:rsidRPr="00B81438" w:rsidRDefault="009B10CD" w:rsidP="0059764F">
      <w:pPr>
        <w:keepNext/>
        <w:jc w:val="center"/>
        <w:rPr>
          <w:szCs w:val="26"/>
        </w:rPr>
      </w:pPr>
      <w:r w:rsidRPr="00997D56">
        <w:rPr>
          <w:noProof/>
          <w:szCs w:val="26"/>
        </w:rPr>
        <w:drawing>
          <wp:inline distT="0" distB="0" distL="0" distR="0" wp14:anchorId="5861C33D" wp14:editId="20E99A18">
            <wp:extent cx="5943600" cy="3136900"/>
            <wp:effectExtent l="0" t="0" r="0" b="6350"/>
            <wp:docPr id="1762376796" name="Picture 1762376796"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76796" name="Picture 1" descr="A picture containing text, screenshot, plot, font&#10;&#10;Description automatically generated"/>
                    <pic:cNvPicPr/>
                  </pic:nvPicPr>
                  <pic:blipFill>
                    <a:blip r:embed="rId63"/>
                    <a:stretch>
                      <a:fillRect/>
                    </a:stretch>
                  </pic:blipFill>
                  <pic:spPr>
                    <a:xfrm>
                      <a:off x="0" y="0"/>
                      <a:ext cx="5943600" cy="3136900"/>
                    </a:xfrm>
                    <a:prstGeom prst="rect">
                      <a:avLst/>
                    </a:prstGeom>
                  </pic:spPr>
                </pic:pic>
              </a:graphicData>
            </a:graphic>
          </wp:inline>
        </w:drawing>
      </w:r>
    </w:p>
    <w:p w14:paraId="796EE9E5" w14:textId="26C8127B" w:rsidR="00BE541E" w:rsidRPr="00956224" w:rsidRDefault="0059764F" w:rsidP="007827DE">
      <w:pPr>
        <w:pStyle w:val="Caption"/>
      </w:pPr>
      <w:bookmarkStart w:id="203" w:name="_Toc138164910"/>
      <w:bookmarkStart w:id="204" w:name="_Toc138170793"/>
      <w:bookmarkStart w:id="205" w:name="_Toc138176003"/>
      <w:bookmarkStart w:id="206" w:name="_Toc138240621"/>
      <w:r w:rsidRPr="00956224">
        <w:t xml:space="preserve">Hình </w:t>
      </w:r>
      <w:fldSimple w:instr=" STYLEREF 1 \s ">
        <w:r w:rsidR="0049610D" w:rsidRPr="00956224">
          <w:t>5</w:t>
        </w:r>
      </w:fldSimple>
      <w:r w:rsidR="0049610D" w:rsidRPr="00956224">
        <w:t>.</w:t>
      </w:r>
      <w:r w:rsidR="0049610D" w:rsidRPr="00956224">
        <w:fldChar w:fldCharType="begin"/>
      </w:r>
      <w:r w:rsidR="0049610D">
        <w:instrText xml:space="preserve"> SEQ Hình \* ARABIC \s 1 </w:instrText>
      </w:r>
      <w:r w:rsidR="0049610D" w:rsidRPr="00956224">
        <w:fldChar w:fldCharType="separate"/>
      </w:r>
      <w:r w:rsidR="00137AC2" w:rsidRPr="00956224">
        <w:t>37</w:t>
      </w:r>
      <w:r w:rsidR="0049610D" w:rsidRPr="00956224">
        <w:fldChar w:fldCharType="end"/>
      </w:r>
      <w:r w:rsidRPr="00956224">
        <w:t xml:space="preserve"> Kết quả dự báo mô hình RNN của cổ phiếu VCB ở tỉ lệ 8-1-1</w:t>
      </w:r>
      <w:bookmarkEnd w:id="203"/>
      <w:bookmarkEnd w:id="204"/>
      <w:bookmarkEnd w:id="205"/>
      <w:bookmarkEnd w:id="206"/>
    </w:p>
    <w:p w14:paraId="17AA8FA1" w14:textId="0BFF09E7" w:rsidR="00D71F23" w:rsidRPr="00997D56" w:rsidRDefault="00D71F23" w:rsidP="00E04FAA">
      <w:pPr>
        <w:pStyle w:val="Heading2"/>
        <w:rPr>
          <w:szCs w:val="26"/>
        </w:rPr>
      </w:pPr>
      <w:bookmarkStart w:id="207" w:name="_Toc138175856"/>
      <w:r w:rsidRPr="00997D56">
        <w:rPr>
          <w:szCs w:val="26"/>
        </w:rPr>
        <w:t>LSTM (Long – Short Term Memory)</w:t>
      </w:r>
      <w:bookmarkEnd w:id="207"/>
    </w:p>
    <w:p w14:paraId="5D0417AC" w14:textId="6F9D8638" w:rsidR="000A66D8" w:rsidRDefault="00BF6554" w:rsidP="00956224">
      <w:pPr>
        <w:ind w:firstLine="567"/>
        <w:rPr>
          <w:szCs w:val="26"/>
        </w:rPr>
      </w:pPr>
      <w:r w:rsidRPr="00663451">
        <w:rPr>
          <w:szCs w:val="26"/>
        </w:rPr>
        <w:t xml:space="preserve">Mô hình LSTM cho kết quả như hình kết quả bên dưới. Mô hình dự báo tốt nhất ở tỉ lệ </w:t>
      </w:r>
      <w:r w:rsidR="008D7C27" w:rsidRPr="00663451">
        <w:rPr>
          <w:szCs w:val="26"/>
        </w:rPr>
        <w:t>8-1-1</w:t>
      </w:r>
      <w:r w:rsidRPr="00663451">
        <w:rPr>
          <w:szCs w:val="26"/>
        </w:rPr>
        <w:t xml:space="preserve"> đối với dữ liệu BID, STB cho kết quả RMSE lần lượt là </w:t>
      </w:r>
      <w:r w:rsidR="00EB1503" w:rsidRPr="00663451">
        <w:rPr>
          <w:szCs w:val="26"/>
        </w:rPr>
        <w:t>1349.49</w:t>
      </w:r>
      <w:r w:rsidRPr="00663451">
        <w:rPr>
          <w:szCs w:val="26"/>
        </w:rPr>
        <w:t>, 1</w:t>
      </w:r>
      <w:r w:rsidR="00E15A0F" w:rsidRPr="00663451">
        <w:rPr>
          <w:szCs w:val="26"/>
        </w:rPr>
        <w:t>408.</w:t>
      </w:r>
      <w:r w:rsidR="000B7367" w:rsidRPr="00663451">
        <w:rPr>
          <w:szCs w:val="26"/>
        </w:rPr>
        <w:t>93</w:t>
      </w:r>
      <w:r w:rsidRPr="00663451">
        <w:rPr>
          <w:szCs w:val="26"/>
        </w:rPr>
        <w:t>. Đối với tập dữ liệu VCB thì LSTM cho ra kết quả tốt nhất ở tỉ lệ 6-3-1 với RMSE là 2280.42. LSTM cho ra kết quả dự báo khá tương đồng đối với thực tế.</w:t>
      </w:r>
    </w:p>
    <w:p w14:paraId="70789617" w14:textId="77777777" w:rsidR="00943FB8" w:rsidRDefault="00943FB8" w:rsidP="00956224">
      <w:pPr>
        <w:ind w:firstLine="567"/>
        <w:rPr>
          <w:szCs w:val="26"/>
        </w:rPr>
      </w:pPr>
    </w:p>
    <w:p w14:paraId="5A5B4B2A" w14:textId="77777777" w:rsidR="00943FB8" w:rsidRDefault="00943FB8" w:rsidP="00956224">
      <w:pPr>
        <w:ind w:firstLine="567"/>
        <w:rPr>
          <w:szCs w:val="26"/>
        </w:rPr>
      </w:pPr>
    </w:p>
    <w:p w14:paraId="194A39D2" w14:textId="77777777" w:rsidR="00943FB8" w:rsidRDefault="00943FB8" w:rsidP="00956224">
      <w:pPr>
        <w:ind w:firstLine="567"/>
        <w:rPr>
          <w:szCs w:val="26"/>
        </w:rPr>
      </w:pPr>
    </w:p>
    <w:p w14:paraId="173F3866" w14:textId="77777777" w:rsidR="00943FB8" w:rsidRDefault="00943FB8" w:rsidP="00956224">
      <w:pPr>
        <w:ind w:firstLine="567"/>
        <w:rPr>
          <w:szCs w:val="26"/>
        </w:rPr>
      </w:pPr>
    </w:p>
    <w:p w14:paraId="52A000B4" w14:textId="77777777" w:rsidR="00943FB8" w:rsidRDefault="00943FB8" w:rsidP="00956224">
      <w:pPr>
        <w:ind w:firstLine="567"/>
        <w:rPr>
          <w:szCs w:val="26"/>
        </w:rPr>
      </w:pPr>
    </w:p>
    <w:p w14:paraId="63D53534" w14:textId="77777777" w:rsidR="00943FB8" w:rsidRDefault="00943FB8" w:rsidP="00956224">
      <w:pPr>
        <w:ind w:firstLine="567"/>
        <w:rPr>
          <w:szCs w:val="26"/>
        </w:rPr>
      </w:pPr>
    </w:p>
    <w:p w14:paraId="5B3C9DED" w14:textId="77777777" w:rsidR="00943FB8" w:rsidRDefault="00943FB8" w:rsidP="00956224">
      <w:pPr>
        <w:ind w:firstLine="567"/>
        <w:rPr>
          <w:szCs w:val="26"/>
        </w:rPr>
      </w:pPr>
    </w:p>
    <w:p w14:paraId="62403640" w14:textId="77777777" w:rsidR="00943FB8" w:rsidRDefault="00943FB8" w:rsidP="00956224">
      <w:pPr>
        <w:ind w:firstLine="567"/>
        <w:rPr>
          <w:szCs w:val="26"/>
        </w:rPr>
      </w:pPr>
    </w:p>
    <w:p w14:paraId="71621DDE" w14:textId="77777777" w:rsidR="00943FB8" w:rsidRDefault="00943FB8" w:rsidP="00956224">
      <w:pPr>
        <w:ind w:firstLine="567"/>
        <w:rPr>
          <w:szCs w:val="26"/>
        </w:rPr>
      </w:pPr>
    </w:p>
    <w:p w14:paraId="6FAE8B26" w14:textId="77777777" w:rsidR="00943FB8" w:rsidRDefault="00943FB8" w:rsidP="00956224">
      <w:pPr>
        <w:ind w:firstLine="567"/>
        <w:rPr>
          <w:szCs w:val="26"/>
        </w:rPr>
      </w:pPr>
    </w:p>
    <w:p w14:paraId="6C4E7716" w14:textId="44B336FB" w:rsidR="000A66D8" w:rsidRDefault="000A66D8" w:rsidP="000A66D8">
      <w:pPr>
        <w:pStyle w:val="ListParagraph"/>
        <w:numPr>
          <w:ilvl w:val="0"/>
          <w:numId w:val="16"/>
        </w:numPr>
        <w:rPr>
          <w:szCs w:val="26"/>
        </w:rPr>
      </w:pPr>
      <w:r>
        <w:rPr>
          <w:szCs w:val="26"/>
        </w:rPr>
        <w:lastRenderedPageBreak/>
        <w:t>Dữ liệu BID</w:t>
      </w:r>
    </w:p>
    <w:p w14:paraId="02CBA26D" w14:textId="4571FFA8" w:rsidR="000A66D8" w:rsidRPr="000A66D8" w:rsidRDefault="000A66D8" w:rsidP="000A66D8">
      <w:pPr>
        <w:pStyle w:val="ListParagraph"/>
        <w:numPr>
          <w:ilvl w:val="0"/>
          <w:numId w:val="9"/>
        </w:numPr>
        <w:rPr>
          <w:szCs w:val="26"/>
        </w:rPr>
      </w:pPr>
      <w:r>
        <w:rPr>
          <w:szCs w:val="26"/>
        </w:rPr>
        <w:t>Tỉ lệ 6-3-1</w:t>
      </w:r>
    </w:p>
    <w:p w14:paraId="107439D2" w14:textId="77777777" w:rsidR="00061137" w:rsidRPr="00B81438" w:rsidRDefault="00715F4F" w:rsidP="00061137">
      <w:pPr>
        <w:keepNext/>
        <w:rPr>
          <w:szCs w:val="26"/>
        </w:rPr>
      </w:pPr>
      <w:r w:rsidRPr="00997D56">
        <w:rPr>
          <w:noProof/>
          <w:szCs w:val="26"/>
        </w:rPr>
        <w:drawing>
          <wp:inline distT="0" distB="0" distL="0" distR="0" wp14:anchorId="51E59996" wp14:editId="3D9AA891">
            <wp:extent cx="5943600" cy="3178175"/>
            <wp:effectExtent l="0" t="0" r="0" b="3175"/>
            <wp:docPr id="762301984" name="Picture 762301984"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01984" name="Picture 1" descr="A picture containing text, screenshot, plot, diagram&#10;&#10;Description automatically generated"/>
                    <pic:cNvPicPr/>
                  </pic:nvPicPr>
                  <pic:blipFill>
                    <a:blip r:embed="rId64"/>
                    <a:stretch>
                      <a:fillRect/>
                    </a:stretch>
                  </pic:blipFill>
                  <pic:spPr>
                    <a:xfrm>
                      <a:off x="0" y="0"/>
                      <a:ext cx="5943600" cy="3178175"/>
                    </a:xfrm>
                    <a:prstGeom prst="rect">
                      <a:avLst/>
                    </a:prstGeom>
                  </pic:spPr>
                </pic:pic>
              </a:graphicData>
            </a:graphic>
          </wp:inline>
        </w:drawing>
      </w:r>
    </w:p>
    <w:p w14:paraId="2B7DC39A" w14:textId="4F89995C" w:rsidR="00974A9E" w:rsidRDefault="00061137" w:rsidP="007827DE">
      <w:pPr>
        <w:pStyle w:val="Caption"/>
        <w:rPr>
          <w:szCs w:val="26"/>
        </w:rPr>
      </w:pPr>
      <w:bookmarkStart w:id="208" w:name="_Toc138164911"/>
      <w:bookmarkStart w:id="209" w:name="_Toc138170794"/>
      <w:bookmarkStart w:id="210" w:name="_Toc138176004"/>
      <w:bookmarkStart w:id="211" w:name="_Toc138240622"/>
      <w:r w:rsidRPr="00956224">
        <w:t xml:space="preserve">Hình </w:t>
      </w:r>
      <w:fldSimple w:instr=" STYLEREF 1 \s ">
        <w:r w:rsidR="0049610D" w:rsidRPr="00956224">
          <w:t>5</w:t>
        </w:r>
      </w:fldSimple>
      <w:r w:rsidR="0049610D" w:rsidRPr="00956224">
        <w:t>.</w:t>
      </w:r>
      <w:r w:rsidR="0049610D" w:rsidRPr="00956224">
        <w:fldChar w:fldCharType="begin"/>
      </w:r>
      <w:r w:rsidR="0049610D">
        <w:instrText xml:space="preserve"> SEQ Hình \* ARABIC \s 1 </w:instrText>
      </w:r>
      <w:r w:rsidR="0049610D" w:rsidRPr="00956224">
        <w:fldChar w:fldCharType="separate"/>
      </w:r>
      <w:r w:rsidR="00137AC2" w:rsidRPr="00956224">
        <w:t>38</w:t>
      </w:r>
      <w:r w:rsidR="0049610D" w:rsidRPr="00956224">
        <w:fldChar w:fldCharType="end"/>
      </w:r>
      <w:r w:rsidRPr="00956224">
        <w:t>: Kết quả dự báo mô hình LSTM của cổ phiếu BID ở tỉ lệ 6-3-1</w:t>
      </w:r>
      <w:bookmarkEnd w:id="208"/>
      <w:bookmarkEnd w:id="209"/>
      <w:bookmarkEnd w:id="210"/>
      <w:bookmarkEnd w:id="211"/>
    </w:p>
    <w:p w14:paraId="0D7B83A0" w14:textId="4D6A045F" w:rsidR="000A66D8" w:rsidRPr="00B81438" w:rsidRDefault="000A66D8" w:rsidP="000A66D8">
      <w:pPr>
        <w:pStyle w:val="ListParagraph"/>
        <w:numPr>
          <w:ilvl w:val="0"/>
          <w:numId w:val="9"/>
        </w:numPr>
        <w:rPr>
          <w:szCs w:val="26"/>
        </w:rPr>
      </w:pPr>
      <w:r w:rsidRPr="00B81438">
        <w:rPr>
          <w:szCs w:val="26"/>
        </w:rPr>
        <w:t>Tỉ lệ 7-2-1</w:t>
      </w:r>
    </w:p>
    <w:p w14:paraId="720CE14B" w14:textId="77777777" w:rsidR="00061137" w:rsidRPr="00B81438" w:rsidRDefault="00AF330B" w:rsidP="00061137">
      <w:pPr>
        <w:keepNext/>
        <w:rPr>
          <w:szCs w:val="26"/>
        </w:rPr>
      </w:pPr>
      <w:r w:rsidRPr="00997D56">
        <w:rPr>
          <w:noProof/>
          <w:szCs w:val="26"/>
        </w:rPr>
        <w:drawing>
          <wp:inline distT="0" distB="0" distL="0" distR="0" wp14:anchorId="60222433" wp14:editId="22CA56D9">
            <wp:extent cx="5943600" cy="3178175"/>
            <wp:effectExtent l="0" t="0" r="0" b="3175"/>
            <wp:docPr id="557937863" name="Picture 557937863"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37863" name="Picture 1" descr="A picture containing text, screenshot, plot, diagram&#10;&#10;Description automatically generated"/>
                    <pic:cNvPicPr/>
                  </pic:nvPicPr>
                  <pic:blipFill>
                    <a:blip r:embed="rId65"/>
                    <a:stretch>
                      <a:fillRect/>
                    </a:stretch>
                  </pic:blipFill>
                  <pic:spPr>
                    <a:xfrm>
                      <a:off x="0" y="0"/>
                      <a:ext cx="5943600" cy="3178175"/>
                    </a:xfrm>
                    <a:prstGeom prst="rect">
                      <a:avLst/>
                    </a:prstGeom>
                  </pic:spPr>
                </pic:pic>
              </a:graphicData>
            </a:graphic>
          </wp:inline>
        </w:drawing>
      </w:r>
    </w:p>
    <w:p w14:paraId="7A722467" w14:textId="3DCBBD71" w:rsidR="00715F4F" w:rsidRPr="00974A9E" w:rsidRDefault="00061137" w:rsidP="007827DE">
      <w:pPr>
        <w:pStyle w:val="Caption"/>
      </w:pPr>
      <w:bookmarkStart w:id="212" w:name="_Toc138164912"/>
      <w:bookmarkStart w:id="213" w:name="_Toc138170795"/>
      <w:bookmarkStart w:id="214" w:name="_Toc138176005"/>
      <w:bookmarkStart w:id="215" w:name="_Toc138240623"/>
      <w:r w:rsidRPr="00974A9E">
        <w:t xml:space="preserve">Hình </w:t>
      </w:r>
      <w:fldSimple w:instr=" STYLEREF 1 \s ">
        <w:r w:rsidR="0049610D" w:rsidRPr="00974A9E">
          <w:t>5</w:t>
        </w:r>
      </w:fldSimple>
      <w:r w:rsidR="0049610D" w:rsidRPr="00974A9E">
        <w:t>.</w:t>
      </w:r>
      <w:r w:rsidR="0049610D" w:rsidRPr="00974A9E">
        <w:fldChar w:fldCharType="begin"/>
      </w:r>
      <w:r w:rsidR="0049610D">
        <w:instrText xml:space="preserve"> SEQ Hình \* ARABIC \s 1 </w:instrText>
      </w:r>
      <w:r w:rsidR="0049610D" w:rsidRPr="00974A9E">
        <w:fldChar w:fldCharType="separate"/>
      </w:r>
      <w:r w:rsidR="00137AC2" w:rsidRPr="00974A9E">
        <w:t>39</w:t>
      </w:r>
      <w:r w:rsidR="0049610D" w:rsidRPr="00974A9E">
        <w:fldChar w:fldCharType="end"/>
      </w:r>
      <w:r w:rsidRPr="00974A9E">
        <w:t>: Kết quả dự báo mô hình LSTM của cổ phiếu BID ở tỉ lệ 7-2-1</w:t>
      </w:r>
      <w:bookmarkEnd w:id="212"/>
      <w:bookmarkEnd w:id="213"/>
      <w:bookmarkEnd w:id="214"/>
      <w:bookmarkEnd w:id="215"/>
    </w:p>
    <w:p w14:paraId="008C25B6" w14:textId="7C87DB43" w:rsidR="000A66D8" w:rsidRPr="00B81438" w:rsidRDefault="000A66D8" w:rsidP="000A66D8">
      <w:pPr>
        <w:pStyle w:val="ListParagraph"/>
        <w:numPr>
          <w:ilvl w:val="0"/>
          <w:numId w:val="9"/>
        </w:numPr>
        <w:rPr>
          <w:szCs w:val="26"/>
        </w:rPr>
      </w:pPr>
      <w:r w:rsidRPr="00B81438">
        <w:rPr>
          <w:szCs w:val="26"/>
        </w:rPr>
        <w:lastRenderedPageBreak/>
        <w:t>Tỉ lệ 8-1-1</w:t>
      </w:r>
    </w:p>
    <w:p w14:paraId="5158B976" w14:textId="77777777" w:rsidR="00061137" w:rsidRPr="00B81438" w:rsidRDefault="00AC01CC" w:rsidP="00061137">
      <w:pPr>
        <w:keepNext/>
        <w:rPr>
          <w:szCs w:val="26"/>
        </w:rPr>
      </w:pPr>
      <w:r w:rsidRPr="00997D56">
        <w:rPr>
          <w:noProof/>
          <w:szCs w:val="26"/>
        </w:rPr>
        <w:drawing>
          <wp:inline distT="0" distB="0" distL="0" distR="0" wp14:anchorId="628A968F" wp14:editId="364947A0">
            <wp:extent cx="5943600" cy="3178175"/>
            <wp:effectExtent l="0" t="0" r="0" b="3175"/>
            <wp:docPr id="639420775" name="Picture 639420775"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20775" name="Picture 1" descr="A picture containing text, screenshot, plot, diagram&#10;&#10;Description automatically generated"/>
                    <pic:cNvPicPr/>
                  </pic:nvPicPr>
                  <pic:blipFill>
                    <a:blip r:embed="rId66"/>
                    <a:stretch>
                      <a:fillRect/>
                    </a:stretch>
                  </pic:blipFill>
                  <pic:spPr>
                    <a:xfrm>
                      <a:off x="0" y="0"/>
                      <a:ext cx="5943600" cy="3178175"/>
                    </a:xfrm>
                    <a:prstGeom prst="rect">
                      <a:avLst/>
                    </a:prstGeom>
                  </pic:spPr>
                </pic:pic>
              </a:graphicData>
            </a:graphic>
          </wp:inline>
        </w:drawing>
      </w:r>
    </w:p>
    <w:p w14:paraId="0C4DA3FB" w14:textId="06167BDE" w:rsidR="00974A9E" w:rsidRPr="00974A9E" w:rsidRDefault="00061137" w:rsidP="007827DE">
      <w:pPr>
        <w:pStyle w:val="Caption"/>
        <w:rPr>
          <w:szCs w:val="26"/>
        </w:rPr>
      </w:pPr>
      <w:bookmarkStart w:id="216" w:name="_Toc138164913"/>
      <w:bookmarkStart w:id="217" w:name="_Toc138170796"/>
      <w:bookmarkStart w:id="218" w:name="_Toc138176006"/>
      <w:bookmarkStart w:id="219" w:name="_Toc138240624"/>
      <w:r w:rsidRPr="00974A9E">
        <w:t xml:space="preserve">Hình </w:t>
      </w:r>
      <w:fldSimple w:instr=" STYLEREF 1 \s ">
        <w:r w:rsidR="0049610D" w:rsidRPr="00974A9E">
          <w:t>5</w:t>
        </w:r>
      </w:fldSimple>
      <w:r w:rsidR="0049610D" w:rsidRPr="00974A9E">
        <w:t>.</w:t>
      </w:r>
      <w:r w:rsidR="0049610D" w:rsidRPr="00974A9E">
        <w:fldChar w:fldCharType="begin"/>
      </w:r>
      <w:r w:rsidR="0049610D">
        <w:instrText xml:space="preserve"> SEQ Hình \* ARABIC \s 1 </w:instrText>
      </w:r>
      <w:r w:rsidR="0049610D" w:rsidRPr="00974A9E">
        <w:fldChar w:fldCharType="separate"/>
      </w:r>
      <w:r w:rsidR="00137AC2" w:rsidRPr="00974A9E">
        <w:t>40</w:t>
      </w:r>
      <w:r w:rsidR="0049610D" w:rsidRPr="00974A9E">
        <w:fldChar w:fldCharType="end"/>
      </w:r>
      <w:r w:rsidRPr="00974A9E">
        <w:t xml:space="preserve">: Kết quả dự báo mô hình LSTM của cổ phiếu BID ở tỉ lệ </w:t>
      </w:r>
      <w:r w:rsidR="000A66D8" w:rsidRPr="00974A9E">
        <w:t>8-1</w:t>
      </w:r>
      <w:r w:rsidRPr="00974A9E">
        <w:t>-1</w:t>
      </w:r>
      <w:bookmarkEnd w:id="216"/>
      <w:bookmarkEnd w:id="217"/>
      <w:bookmarkEnd w:id="218"/>
      <w:bookmarkEnd w:id="219"/>
    </w:p>
    <w:p w14:paraId="551FC936" w14:textId="76EFEF66" w:rsidR="000A66D8" w:rsidRPr="00B81438" w:rsidRDefault="000A66D8" w:rsidP="000A66D8">
      <w:pPr>
        <w:pStyle w:val="ListParagraph"/>
        <w:numPr>
          <w:ilvl w:val="0"/>
          <w:numId w:val="16"/>
        </w:numPr>
        <w:rPr>
          <w:szCs w:val="26"/>
        </w:rPr>
      </w:pPr>
      <w:r w:rsidRPr="00B81438">
        <w:rPr>
          <w:szCs w:val="26"/>
        </w:rPr>
        <w:t>DSTB</w:t>
      </w:r>
    </w:p>
    <w:p w14:paraId="5661C625" w14:textId="37FC52DB" w:rsidR="000A66D8" w:rsidRPr="00B81438" w:rsidRDefault="000A66D8" w:rsidP="000A66D8">
      <w:pPr>
        <w:pStyle w:val="ListParagraph"/>
        <w:numPr>
          <w:ilvl w:val="0"/>
          <w:numId w:val="9"/>
        </w:numPr>
        <w:rPr>
          <w:szCs w:val="26"/>
        </w:rPr>
      </w:pPr>
      <w:r w:rsidRPr="00B81438">
        <w:rPr>
          <w:szCs w:val="26"/>
        </w:rPr>
        <w:t>Tỉ lệ 6-3-1</w:t>
      </w:r>
    </w:p>
    <w:p w14:paraId="51C82085" w14:textId="77777777" w:rsidR="000A66D8" w:rsidRPr="00B81438" w:rsidRDefault="00FD195B" w:rsidP="000A66D8">
      <w:pPr>
        <w:keepNext/>
        <w:rPr>
          <w:szCs w:val="26"/>
        </w:rPr>
      </w:pPr>
      <w:r w:rsidRPr="00997D56">
        <w:rPr>
          <w:noProof/>
          <w:szCs w:val="26"/>
        </w:rPr>
        <w:drawing>
          <wp:inline distT="0" distB="0" distL="0" distR="0" wp14:anchorId="70C7498A" wp14:editId="44DFBF76">
            <wp:extent cx="5943600" cy="3178175"/>
            <wp:effectExtent l="0" t="0" r="0" b="3175"/>
            <wp:docPr id="554607420" name="Picture 554607420"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07420" name="Picture 1" descr="A picture containing text, screenshot, plot, diagram&#10;&#10;Description automatically generated"/>
                    <pic:cNvPicPr/>
                  </pic:nvPicPr>
                  <pic:blipFill>
                    <a:blip r:embed="rId67"/>
                    <a:stretch>
                      <a:fillRect/>
                    </a:stretch>
                  </pic:blipFill>
                  <pic:spPr>
                    <a:xfrm>
                      <a:off x="0" y="0"/>
                      <a:ext cx="5943600" cy="3178175"/>
                    </a:xfrm>
                    <a:prstGeom prst="rect">
                      <a:avLst/>
                    </a:prstGeom>
                  </pic:spPr>
                </pic:pic>
              </a:graphicData>
            </a:graphic>
          </wp:inline>
        </w:drawing>
      </w:r>
    </w:p>
    <w:p w14:paraId="1EC75333" w14:textId="25D55CE2" w:rsidR="00AC01CC" w:rsidRPr="00614307" w:rsidRDefault="000A66D8" w:rsidP="007827DE">
      <w:pPr>
        <w:pStyle w:val="Caption"/>
      </w:pPr>
      <w:bookmarkStart w:id="220" w:name="_Toc138164914"/>
      <w:bookmarkStart w:id="221" w:name="_Toc138170797"/>
      <w:bookmarkStart w:id="222" w:name="_Toc138176007"/>
      <w:bookmarkStart w:id="223" w:name="_Toc138240625"/>
      <w:r w:rsidRPr="00614307">
        <w:t xml:space="preserve">Hình </w:t>
      </w:r>
      <w:fldSimple w:instr=" STYLEREF 1 \s ">
        <w:r w:rsidR="0049610D" w:rsidRPr="00614307">
          <w:t>5</w:t>
        </w:r>
      </w:fldSimple>
      <w:r w:rsidR="0049610D" w:rsidRPr="00614307">
        <w:t>.</w:t>
      </w:r>
      <w:r w:rsidR="0049610D" w:rsidRPr="00614307">
        <w:fldChar w:fldCharType="begin"/>
      </w:r>
      <w:r w:rsidR="0049610D">
        <w:instrText xml:space="preserve"> SEQ Hình \* ARABIC \s 1 </w:instrText>
      </w:r>
      <w:r w:rsidR="0049610D" w:rsidRPr="00614307">
        <w:fldChar w:fldCharType="separate"/>
      </w:r>
      <w:r w:rsidR="00137AC2" w:rsidRPr="00614307">
        <w:t>41</w:t>
      </w:r>
      <w:r w:rsidR="0049610D" w:rsidRPr="00614307">
        <w:fldChar w:fldCharType="end"/>
      </w:r>
      <w:r w:rsidRPr="00614307">
        <w:t>: Kết quả dự báo mô hình LSTM của cổ phiếu STB ở tỉ lệ 6-3-1</w:t>
      </w:r>
      <w:bookmarkEnd w:id="220"/>
      <w:bookmarkEnd w:id="221"/>
      <w:bookmarkEnd w:id="222"/>
      <w:bookmarkEnd w:id="223"/>
    </w:p>
    <w:p w14:paraId="2CEF84E9" w14:textId="34C5004F" w:rsidR="000A66D8" w:rsidRPr="00B81438" w:rsidRDefault="000A66D8" w:rsidP="000A66D8">
      <w:pPr>
        <w:pStyle w:val="ListParagraph"/>
        <w:numPr>
          <w:ilvl w:val="0"/>
          <w:numId w:val="9"/>
        </w:numPr>
        <w:rPr>
          <w:szCs w:val="26"/>
        </w:rPr>
      </w:pPr>
      <w:r w:rsidRPr="00B81438">
        <w:rPr>
          <w:szCs w:val="26"/>
        </w:rPr>
        <w:lastRenderedPageBreak/>
        <w:t>Tỉ lệ 7-2-1</w:t>
      </w:r>
    </w:p>
    <w:p w14:paraId="6DA31E08" w14:textId="77777777" w:rsidR="000A66D8" w:rsidRPr="00B81438" w:rsidRDefault="00B3724A" w:rsidP="000A66D8">
      <w:pPr>
        <w:keepNext/>
        <w:rPr>
          <w:szCs w:val="26"/>
        </w:rPr>
      </w:pPr>
      <w:r w:rsidRPr="00997D56">
        <w:rPr>
          <w:noProof/>
          <w:szCs w:val="26"/>
        </w:rPr>
        <w:drawing>
          <wp:inline distT="0" distB="0" distL="0" distR="0" wp14:anchorId="3914F19B" wp14:editId="51AC25CD">
            <wp:extent cx="5943600" cy="3178175"/>
            <wp:effectExtent l="0" t="0" r="0" b="3175"/>
            <wp:docPr id="772467254" name="Picture 772467254"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67254" name="Picture 1" descr="A picture containing text, screenshot, plot, diagram&#10;&#10;Description automatically generated"/>
                    <pic:cNvPicPr/>
                  </pic:nvPicPr>
                  <pic:blipFill>
                    <a:blip r:embed="rId68"/>
                    <a:stretch>
                      <a:fillRect/>
                    </a:stretch>
                  </pic:blipFill>
                  <pic:spPr>
                    <a:xfrm>
                      <a:off x="0" y="0"/>
                      <a:ext cx="5943600" cy="3178175"/>
                    </a:xfrm>
                    <a:prstGeom prst="rect">
                      <a:avLst/>
                    </a:prstGeom>
                  </pic:spPr>
                </pic:pic>
              </a:graphicData>
            </a:graphic>
          </wp:inline>
        </w:drawing>
      </w:r>
    </w:p>
    <w:p w14:paraId="41AF3578" w14:textId="1887947D" w:rsidR="00FD195B" w:rsidRPr="00614307" w:rsidRDefault="000A66D8" w:rsidP="007827DE">
      <w:pPr>
        <w:pStyle w:val="Caption"/>
      </w:pPr>
      <w:bookmarkStart w:id="224" w:name="_Toc138164915"/>
      <w:bookmarkStart w:id="225" w:name="_Toc138170798"/>
      <w:bookmarkStart w:id="226" w:name="_Toc138176008"/>
      <w:bookmarkStart w:id="227" w:name="_Toc138240626"/>
      <w:r w:rsidRPr="00614307">
        <w:t xml:space="preserve">Hình </w:t>
      </w:r>
      <w:fldSimple w:instr=" STYLEREF 1 \s ">
        <w:r w:rsidR="0049610D" w:rsidRPr="00614307">
          <w:t>5</w:t>
        </w:r>
      </w:fldSimple>
      <w:r w:rsidR="0049610D" w:rsidRPr="00614307">
        <w:t>.</w:t>
      </w:r>
      <w:r w:rsidR="0049610D" w:rsidRPr="00614307">
        <w:fldChar w:fldCharType="begin"/>
      </w:r>
      <w:r w:rsidR="0049610D">
        <w:instrText xml:space="preserve"> SEQ Hình \* ARABIC \s 1 </w:instrText>
      </w:r>
      <w:r w:rsidR="0049610D" w:rsidRPr="00614307">
        <w:fldChar w:fldCharType="separate"/>
      </w:r>
      <w:r w:rsidR="00137AC2" w:rsidRPr="00614307">
        <w:t>42</w:t>
      </w:r>
      <w:r w:rsidR="0049610D" w:rsidRPr="00614307">
        <w:fldChar w:fldCharType="end"/>
      </w:r>
      <w:r w:rsidRPr="00614307">
        <w:t>: Kết quả dự báo mô hình LSTM của cổ phiếu STB ở tỉ lệ 7-2-1</w:t>
      </w:r>
      <w:bookmarkEnd w:id="224"/>
      <w:bookmarkEnd w:id="225"/>
      <w:bookmarkEnd w:id="226"/>
      <w:bookmarkEnd w:id="227"/>
    </w:p>
    <w:p w14:paraId="78C49F65" w14:textId="3C3EA2FF" w:rsidR="000A66D8" w:rsidRPr="00B81438" w:rsidRDefault="000A66D8" w:rsidP="000A66D8">
      <w:pPr>
        <w:pStyle w:val="ListParagraph"/>
        <w:numPr>
          <w:ilvl w:val="0"/>
          <w:numId w:val="9"/>
        </w:numPr>
        <w:rPr>
          <w:szCs w:val="26"/>
        </w:rPr>
      </w:pPr>
      <w:r w:rsidRPr="00B81438">
        <w:rPr>
          <w:szCs w:val="26"/>
        </w:rPr>
        <w:t>Tỉ lệ 8-1-1</w:t>
      </w:r>
    </w:p>
    <w:p w14:paraId="05D473EE" w14:textId="77777777" w:rsidR="000A66D8" w:rsidRPr="00B81438" w:rsidRDefault="0046756F" w:rsidP="000A66D8">
      <w:pPr>
        <w:keepNext/>
        <w:rPr>
          <w:szCs w:val="26"/>
        </w:rPr>
      </w:pPr>
      <w:r w:rsidRPr="00997D56">
        <w:rPr>
          <w:noProof/>
          <w:szCs w:val="26"/>
        </w:rPr>
        <w:drawing>
          <wp:inline distT="0" distB="0" distL="0" distR="0" wp14:anchorId="13683E7D" wp14:editId="7340C2F2">
            <wp:extent cx="5943600" cy="3178175"/>
            <wp:effectExtent l="0" t="0" r="0" b="3175"/>
            <wp:docPr id="708823216" name="Picture 708823216"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23216" name="Picture 1" descr="A picture containing text, screenshot, plot, diagram&#10;&#10;Description automatically generated"/>
                    <pic:cNvPicPr/>
                  </pic:nvPicPr>
                  <pic:blipFill>
                    <a:blip r:embed="rId69"/>
                    <a:stretch>
                      <a:fillRect/>
                    </a:stretch>
                  </pic:blipFill>
                  <pic:spPr>
                    <a:xfrm>
                      <a:off x="0" y="0"/>
                      <a:ext cx="5943600" cy="3178175"/>
                    </a:xfrm>
                    <a:prstGeom prst="rect">
                      <a:avLst/>
                    </a:prstGeom>
                  </pic:spPr>
                </pic:pic>
              </a:graphicData>
            </a:graphic>
          </wp:inline>
        </w:drawing>
      </w:r>
    </w:p>
    <w:p w14:paraId="79D03C1E" w14:textId="298A783A" w:rsidR="000A66D8" w:rsidRDefault="000A66D8" w:rsidP="007827DE">
      <w:pPr>
        <w:pStyle w:val="Caption"/>
      </w:pPr>
      <w:bookmarkStart w:id="228" w:name="_Toc138164916"/>
      <w:bookmarkStart w:id="229" w:name="_Toc138170799"/>
      <w:bookmarkStart w:id="230" w:name="_Toc138176009"/>
      <w:bookmarkStart w:id="231" w:name="_Toc138240627"/>
      <w:r w:rsidRPr="00614307">
        <w:t xml:space="preserve">Hình </w:t>
      </w:r>
      <w:fldSimple w:instr=" STYLEREF 1 \s ">
        <w:r w:rsidR="0049610D" w:rsidRPr="00614307">
          <w:t>5</w:t>
        </w:r>
      </w:fldSimple>
      <w:r w:rsidR="0049610D" w:rsidRPr="00614307">
        <w:t>.</w:t>
      </w:r>
      <w:r w:rsidR="0049610D" w:rsidRPr="00614307">
        <w:fldChar w:fldCharType="begin"/>
      </w:r>
      <w:r w:rsidR="0049610D">
        <w:instrText xml:space="preserve"> SEQ Hình \* ARABIC \s 1 </w:instrText>
      </w:r>
      <w:r w:rsidR="0049610D" w:rsidRPr="00614307">
        <w:fldChar w:fldCharType="separate"/>
      </w:r>
      <w:r w:rsidR="00137AC2" w:rsidRPr="00614307">
        <w:t>43</w:t>
      </w:r>
      <w:r w:rsidR="0049610D" w:rsidRPr="00614307">
        <w:fldChar w:fldCharType="end"/>
      </w:r>
      <w:r w:rsidRPr="00614307">
        <w:t>: Kết quả dự báo mô hình LSTM của cổ phiếu STB ở tỉ lệ 8-1-1</w:t>
      </w:r>
      <w:bookmarkEnd w:id="228"/>
      <w:bookmarkEnd w:id="229"/>
      <w:bookmarkEnd w:id="230"/>
      <w:bookmarkEnd w:id="231"/>
    </w:p>
    <w:p w14:paraId="0675D90C" w14:textId="77777777" w:rsidR="009A5E27" w:rsidRDefault="009A5E27" w:rsidP="009A5E27"/>
    <w:p w14:paraId="5B4B42C8" w14:textId="77777777" w:rsidR="009A5E27" w:rsidRPr="009A5E27" w:rsidRDefault="009A5E27" w:rsidP="009A5E27"/>
    <w:p w14:paraId="7766FB79" w14:textId="23307A01" w:rsidR="003942B2" w:rsidRPr="00B81438" w:rsidRDefault="009A5E27" w:rsidP="003942B2">
      <w:pPr>
        <w:pStyle w:val="ListParagraph"/>
        <w:numPr>
          <w:ilvl w:val="0"/>
          <w:numId w:val="16"/>
        </w:numPr>
        <w:rPr>
          <w:szCs w:val="26"/>
        </w:rPr>
      </w:pPr>
      <w:r>
        <w:rPr>
          <w:szCs w:val="26"/>
        </w:rPr>
        <w:lastRenderedPageBreak/>
        <w:t xml:space="preserve">Cổ phiếu </w:t>
      </w:r>
      <w:r w:rsidR="003942B2" w:rsidRPr="00B81438">
        <w:rPr>
          <w:szCs w:val="26"/>
        </w:rPr>
        <w:t>VCB</w:t>
      </w:r>
    </w:p>
    <w:p w14:paraId="58847FE4" w14:textId="24D24024" w:rsidR="003942B2" w:rsidRPr="00B81438" w:rsidRDefault="003942B2" w:rsidP="003942B2">
      <w:pPr>
        <w:pStyle w:val="ListParagraph"/>
        <w:numPr>
          <w:ilvl w:val="0"/>
          <w:numId w:val="9"/>
        </w:numPr>
        <w:rPr>
          <w:szCs w:val="26"/>
        </w:rPr>
      </w:pPr>
      <w:r w:rsidRPr="00B81438">
        <w:rPr>
          <w:szCs w:val="26"/>
        </w:rPr>
        <w:t>Tỉ lệ 6-3-1</w:t>
      </w:r>
    </w:p>
    <w:p w14:paraId="0695ED14" w14:textId="77777777" w:rsidR="000A66D8" w:rsidRPr="00B81438" w:rsidRDefault="00446D7C" w:rsidP="000A66D8">
      <w:pPr>
        <w:keepNext/>
        <w:rPr>
          <w:szCs w:val="26"/>
        </w:rPr>
      </w:pPr>
      <w:r w:rsidRPr="00997D56">
        <w:rPr>
          <w:noProof/>
          <w:szCs w:val="26"/>
        </w:rPr>
        <w:drawing>
          <wp:inline distT="0" distB="0" distL="0" distR="0" wp14:anchorId="704B521E" wp14:editId="7ED50028">
            <wp:extent cx="5943600" cy="3153410"/>
            <wp:effectExtent l="0" t="0" r="0" b="8890"/>
            <wp:docPr id="1085645927" name="Picture 1085645927"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45927" name="Picture 1" descr="A picture containing text, screenshot, plot, font&#10;&#10;Description automatically generated"/>
                    <pic:cNvPicPr/>
                  </pic:nvPicPr>
                  <pic:blipFill>
                    <a:blip r:embed="rId70"/>
                    <a:stretch>
                      <a:fillRect/>
                    </a:stretch>
                  </pic:blipFill>
                  <pic:spPr>
                    <a:xfrm>
                      <a:off x="0" y="0"/>
                      <a:ext cx="5943600" cy="3153410"/>
                    </a:xfrm>
                    <a:prstGeom prst="rect">
                      <a:avLst/>
                    </a:prstGeom>
                  </pic:spPr>
                </pic:pic>
              </a:graphicData>
            </a:graphic>
          </wp:inline>
        </w:drawing>
      </w:r>
    </w:p>
    <w:p w14:paraId="613E556B" w14:textId="15237A31" w:rsidR="00DF4100" w:rsidRPr="009A5E27" w:rsidRDefault="000A66D8" w:rsidP="007827DE">
      <w:pPr>
        <w:pStyle w:val="Caption"/>
        <w:rPr>
          <w:szCs w:val="26"/>
        </w:rPr>
      </w:pPr>
      <w:bookmarkStart w:id="232" w:name="_Toc138164917"/>
      <w:bookmarkStart w:id="233" w:name="_Toc138170800"/>
      <w:bookmarkStart w:id="234" w:name="_Toc138176010"/>
      <w:bookmarkStart w:id="235" w:name="_Toc138240628"/>
      <w:r w:rsidRPr="00DF4100">
        <w:t xml:space="preserve">Hình </w:t>
      </w:r>
      <w:fldSimple w:instr=" STYLEREF 1 \s ">
        <w:r w:rsidR="0049610D" w:rsidRPr="00DF4100">
          <w:t>5</w:t>
        </w:r>
      </w:fldSimple>
      <w:r w:rsidR="0049610D" w:rsidRPr="00DF4100">
        <w:t>.</w:t>
      </w:r>
      <w:fldSimple w:instr=" SEQ Hình \* ARABIC \s 1 ">
        <w:r w:rsidR="00137AC2" w:rsidRPr="00DF4100">
          <w:t>44</w:t>
        </w:r>
      </w:fldSimple>
      <w:r w:rsidRPr="00DF4100">
        <w:t>: Kết quả dự báo mô hình LSTM của cổ phiếu VCB ở tỉ lệ 6-3-1</w:t>
      </w:r>
      <w:bookmarkEnd w:id="232"/>
      <w:bookmarkEnd w:id="233"/>
      <w:bookmarkEnd w:id="234"/>
      <w:bookmarkEnd w:id="235"/>
    </w:p>
    <w:p w14:paraId="0775B943" w14:textId="07BC5226" w:rsidR="003942B2" w:rsidRPr="00B81438" w:rsidRDefault="003942B2" w:rsidP="003942B2">
      <w:pPr>
        <w:pStyle w:val="ListParagraph"/>
        <w:numPr>
          <w:ilvl w:val="0"/>
          <w:numId w:val="9"/>
        </w:numPr>
        <w:rPr>
          <w:szCs w:val="26"/>
        </w:rPr>
      </w:pPr>
      <w:r w:rsidRPr="00B81438">
        <w:rPr>
          <w:szCs w:val="26"/>
        </w:rPr>
        <w:t>Tỉ lệ 7-2-1</w:t>
      </w:r>
    </w:p>
    <w:p w14:paraId="7D1536AF" w14:textId="77777777" w:rsidR="000A66D8" w:rsidRPr="00B81438" w:rsidRDefault="00280340" w:rsidP="000A66D8">
      <w:pPr>
        <w:keepNext/>
        <w:rPr>
          <w:szCs w:val="26"/>
        </w:rPr>
      </w:pPr>
      <w:r w:rsidRPr="00997D56">
        <w:rPr>
          <w:noProof/>
          <w:szCs w:val="26"/>
        </w:rPr>
        <w:drawing>
          <wp:inline distT="0" distB="0" distL="0" distR="0" wp14:anchorId="482129F7" wp14:editId="64470B8C">
            <wp:extent cx="5943600" cy="3153410"/>
            <wp:effectExtent l="0" t="0" r="0" b="8890"/>
            <wp:docPr id="1701985759" name="Picture 1701985759" descr="A graph with blue and orang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5759" name="Picture 1" descr="A graph with blue and orange lines&#10;&#10;Description automatically generated with low confidence"/>
                    <pic:cNvPicPr/>
                  </pic:nvPicPr>
                  <pic:blipFill>
                    <a:blip r:embed="rId71"/>
                    <a:stretch>
                      <a:fillRect/>
                    </a:stretch>
                  </pic:blipFill>
                  <pic:spPr>
                    <a:xfrm>
                      <a:off x="0" y="0"/>
                      <a:ext cx="5943600" cy="3153410"/>
                    </a:xfrm>
                    <a:prstGeom prst="rect">
                      <a:avLst/>
                    </a:prstGeom>
                  </pic:spPr>
                </pic:pic>
              </a:graphicData>
            </a:graphic>
          </wp:inline>
        </w:drawing>
      </w:r>
    </w:p>
    <w:p w14:paraId="1898C8B4" w14:textId="1CBC41F8" w:rsidR="00446D7C" w:rsidRDefault="000A66D8" w:rsidP="007827DE">
      <w:pPr>
        <w:pStyle w:val="Caption"/>
      </w:pPr>
      <w:bookmarkStart w:id="236" w:name="_Toc138164918"/>
      <w:bookmarkStart w:id="237" w:name="_Toc138170801"/>
      <w:bookmarkStart w:id="238" w:name="_Toc138176011"/>
      <w:bookmarkStart w:id="239" w:name="_Toc138240629"/>
      <w:r w:rsidRPr="00DF4100">
        <w:t xml:space="preserve">Hình </w:t>
      </w:r>
      <w:fldSimple w:instr=" STYLEREF 1 \s ">
        <w:r w:rsidR="0049610D" w:rsidRPr="00DF4100">
          <w:t>5</w:t>
        </w:r>
      </w:fldSimple>
      <w:r w:rsidR="0049610D" w:rsidRPr="00DF4100">
        <w:t>.</w:t>
      </w:r>
      <w:fldSimple w:instr=" SEQ Hình \* ARABIC \s 1 ">
        <w:r w:rsidR="00137AC2" w:rsidRPr="00DF4100">
          <w:t>45</w:t>
        </w:r>
      </w:fldSimple>
      <w:r w:rsidRPr="00DF4100">
        <w:t>: Kết quả dự báo mô hình LSTM của cổ phiếu VCB ở tỉ lệ 7-2-1</w:t>
      </w:r>
      <w:bookmarkEnd w:id="236"/>
      <w:bookmarkEnd w:id="237"/>
      <w:bookmarkEnd w:id="238"/>
      <w:bookmarkEnd w:id="239"/>
    </w:p>
    <w:p w14:paraId="344929FB" w14:textId="77777777" w:rsidR="009A5E27" w:rsidRPr="009A5E27" w:rsidRDefault="009A5E27" w:rsidP="009A5E27"/>
    <w:p w14:paraId="7569EBFB" w14:textId="18A4D82A" w:rsidR="003942B2" w:rsidRPr="00B81438" w:rsidRDefault="003942B2" w:rsidP="003942B2">
      <w:pPr>
        <w:pStyle w:val="ListParagraph"/>
        <w:numPr>
          <w:ilvl w:val="0"/>
          <w:numId w:val="9"/>
        </w:numPr>
        <w:rPr>
          <w:szCs w:val="26"/>
        </w:rPr>
      </w:pPr>
      <w:r w:rsidRPr="00B81438">
        <w:rPr>
          <w:szCs w:val="26"/>
        </w:rPr>
        <w:lastRenderedPageBreak/>
        <w:t>Tỉ lệ 8-1-1</w:t>
      </w:r>
    </w:p>
    <w:p w14:paraId="76B081DB" w14:textId="77777777" w:rsidR="000A66D8" w:rsidRPr="00B81438" w:rsidRDefault="00E37F9E" w:rsidP="000A66D8">
      <w:pPr>
        <w:keepNext/>
        <w:rPr>
          <w:szCs w:val="26"/>
        </w:rPr>
      </w:pPr>
      <w:r w:rsidRPr="00997D56">
        <w:rPr>
          <w:noProof/>
          <w:szCs w:val="26"/>
        </w:rPr>
        <w:drawing>
          <wp:inline distT="0" distB="0" distL="0" distR="0" wp14:anchorId="1F07FA07" wp14:editId="0708E7D2">
            <wp:extent cx="5943600" cy="3153410"/>
            <wp:effectExtent l="0" t="0" r="0" b="8890"/>
            <wp:docPr id="818473365" name="Picture 818473365"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73365" name="Picture 1" descr="A picture containing text, screenshot, plot, font&#10;&#10;Description automatically generated"/>
                    <pic:cNvPicPr/>
                  </pic:nvPicPr>
                  <pic:blipFill>
                    <a:blip r:embed="rId72"/>
                    <a:stretch>
                      <a:fillRect/>
                    </a:stretch>
                  </pic:blipFill>
                  <pic:spPr>
                    <a:xfrm>
                      <a:off x="0" y="0"/>
                      <a:ext cx="5943600" cy="3153410"/>
                    </a:xfrm>
                    <a:prstGeom prst="rect">
                      <a:avLst/>
                    </a:prstGeom>
                  </pic:spPr>
                </pic:pic>
              </a:graphicData>
            </a:graphic>
          </wp:inline>
        </w:drawing>
      </w:r>
    </w:p>
    <w:p w14:paraId="62B02A97" w14:textId="0C87DF59" w:rsidR="00280340" w:rsidRPr="00DF4100" w:rsidRDefault="000A66D8" w:rsidP="007827DE">
      <w:pPr>
        <w:pStyle w:val="Caption"/>
      </w:pPr>
      <w:bookmarkStart w:id="240" w:name="_Toc138164919"/>
      <w:bookmarkStart w:id="241" w:name="_Toc138170802"/>
      <w:bookmarkStart w:id="242" w:name="_Toc138176012"/>
      <w:bookmarkStart w:id="243" w:name="_Toc138240630"/>
      <w:r w:rsidRPr="00DF4100">
        <w:t xml:space="preserve">Hình </w:t>
      </w:r>
      <w:fldSimple w:instr=" STYLEREF 1 \s ">
        <w:r w:rsidR="0049610D" w:rsidRPr="00DF4100">
          <w:t>5</w:t>
        </w:r>
      </w:fldSimple>
      <w:r w:rsidR="0049610D" w:rsidRPr="00DF4100">
        <w:t>.</w:t>
      </w:r>
      <w:fldSimple w:instr=" SEQ Hình \* ARABIC \s 1 ">
        <w:r w:rsidR="00137AC2" w:rsidRPr="00DF4100">
          <w:t>46</w:t>
        </w:r>
      </w:fldSimple>
      <w:r w:rsidRPr="00DF4100">
        <w:t>: Kết quả dự báo mô hình LSTM của cổ phiếu VCB ở tỉ lệ 8-1-1</w:t>
      </w:r>
      <w:bookmarkEnd w:id="240"/>
      <w:bookmarkEnd w:id="241"/>
      <w:bookmarkEnd w:id="242"/>
      <w:bookmarkEnd w:id="243"/>
    </w:p>
    <w:p w14:paraId="70581C00" w14:textId="47682F4A" w:rsidR="00AF7188" w:rsidRDefault="008C4032" w:rsidP="00E04FAA">
      <w:pPr>
        <w:pStyle w:val="Heading2"/>
        <w:rPr>
          <w:szCs w:val="26"/>
        </w:rPr>
      </w:pPr>
      <w:bookmarkStart w:id="244" w:name="_Toc138175857"/>
      <w:r w:rsidRPr="00997D56">
        <w:rPr>
          <w:szCs w:val="26"/>
        </w:rPr>
        <w:t>Random Forest</w:t>
      </w:r>
      <w:bookmarkEnd w:id="244"/>
    </w:p>
    <w:p w14:paraId="19CB5A0E" w14:textId="5F63E857" w:rsidR="007604A4" w:rsidRPr="00B81438" w:rsidRDefault="007604A4" w:rsidP="00DF4100">
      <w:pPr>
        <w:ind w:firstLine="567"/>
        <w:rPr>
          <w:szCs w:val="26"/>
        </w:rPr>
      </w:pPr>
      <w:r w:rsidRPr="00B81438">
        <w:rPr>
          <w:szCs w:val="26"/>
        </w:rPr>
        <w:t xml:space="preserve">Mô hình Random Forest được sử dụng trong bài thực nghiệm </w:t>
      </w:r>
      <w:r w:rsidR="00407632" w:rsidRPr="00B81438">
        <w:rPr>
          <w:szCs w:val="26"/>
        </w:rPr>
        <w:t xml:space="preserve">được </w:t>
      </w:r>
      <w:r w:rsidR="00182314" w:rsidRPr="00B81438">
        <w:rPr>
          <w:szCs w:val="26"/>
        </w:rPr>
        <w:t xml:space="preserve">xây dựng dưới sự hỗ trợ của </w:t>
      </w:r>
      <w:r w:rsidR="00FC427C" w:rsidRPr="00B81438">
        <w:rPr>
          <w:szCs w:val="26"/>
        </w:rPr>
        <w:t xml:space="preserve">hàm RandomSearchCV giúp </w:t>
      </w:r>
      <w:r w:rsidR="003100AF" w:rsidRPr="00B81438">
        <w:rPr>
          <w:szCs w:val="26"/>
        </w:rPr>
        <w:t>thay đổi ngẫu nhiên các bộ siêu tham số để tìm ra mô hình tối ưu nhất đối với bộ dữ liệu huấn luyện.</w:t>
      </w:r>
    </w:p>
    <w:p w14:paraId="75AC683A" w14:textId="090081FD" w:rsidR="0097749B" w:rsidRDefault="00045D1F" w:rsidP="00DF4100">
      <w:pPr>
        <w:ind w:firstLine="567"/>
        <w:rPr>
          <w:szCs w:val="26"/>
        </w:rPr>
      </w:pPr>
      <w:r w:rsidRPr="00997D56">
        <w:rPr>
          <w:szCs w:val="26"/>
        </w:rPr>
        <w:t>Từ kết quả dự đoán, thuật toán Random Forest dự đoán tốt nhất ở tỉ lệ 7-2-1 trên cả ba bộ dữ liệu, RMSE lần lượt là 1617.63, 1797.28 và 1062.12 tại bộ dữ liệu VCB, STB và BID. Thuật toán có độ nhạy với các biến động tốt, tuy nhiên với các biến động lớn, thuật toán lộ ra các khuyết điểm khi không thể đưa ra các quyết định phù hợp</w:t>
      </w:r>
      <w:r w:rsidR="00DF4100">
        <w:rPr>
          <w:szCs w:val="26"/>
        </w:rPr>
        <w:t xml:space="preserve"> </w:t>
      </w:r>
      <w:r w:rsidRPr="00997D56">
        <w:rPr>
          <w:szCs w:val="26"/>
        </w:rPr>
        <w:t>(không tăng/giảm mạnh như thực tế mà chỉ tối đa ở mức trần của dữ liệu huấn luyện quá khứ). Khi so sánh, Random Forest vẫn cho kết quả tốt hơn cả những thuật toán học sâu như LSTM, CNN-LSTM ở nhiều trường hợp khi xét trên độ đo RMSE hay MDA. Trên tập Validation, thuật toán cũng có những thể hiện tương tự.</w:t>
      </w:r>
      <w:r w:rsidR="005017B6">
        <w:rPr>
          <w:szCs w:val="26"/>
        </w:rPr>
        <w:t xml:space="preserve"> </w:t>
      </w:r>
    </w:p>
    <w:p w14:paraId="592124EC" w14:textId="736AAE8E" w:rsidR="00FD75BF" w:rsidRDefault="005017B6" w:rsidP="00DF4100">
      <w:pPr>
        <w:ind w:firstLine="567"/>
        <w:rPr>
          <w:szCs w:val="26"/>
        </w:rPr>
      </w:pPr>
      <w:r>
        <w:rPr>
          <w:szCs w:val="26"/>
        </w:rPr>
        <w:t>Một trong những hạn chế lớn nhất của Ran</w:t>
      </w:r>
      <w:r w:rsidR="0097749B">
        <w:rPr>
          <w:szCs w:val="26"/>
        </w:rPr>
        <w:t>dom Forest là về cơ bản vẫn được xây dựng từ thuật toán cây quyết định, nên khi thực hiện dự báo giá cổ phiếu</w:t>
      </w:r>
      <w:r w:rsidR="002E1739">
        <w:rPr>
          <w:szCs w:val="26"/>
        </w:rPr>
        <w:t>, khi giá vượt đỉnh quá khứ</w:t>
      </w:r>
      <w:r w:rsidR="00D46813">
        <w:rPr>
          <w:szCs w:val="26"/>
        </w:rPr>
        <w:t xml:space="preserve">, dữ liệu thực sẽ vượt khỏi </w:t>
      </w:r>
      <w:r w:rsidR="00AE6C27">
        <w:rPr>
          <w:szCs w:val="26"/>
        </w:rPr>
        <w:t xml:space="preserve">vùng giá trị được huấn luyện, mô hình sẽ không thể dự </w:t>
      </w:r>
      <w:r w:rsidR="00AE6C27">
        <w:rPr>
          <w:szCs w:val="26"/>
        </w:rPr>
        <w:lastRenderedPageBreak/>
        <w:t xml:space="preserve">báo giá trị vượt mức ấy mà chỉ </w:t>
      </w:r>
      <w:r w:rsidR="006758AA">
        <w:rPr>
          <w:szCs w:val="26"/>
        </w:rPr>
        <w:t xml:space="preserve">dự báo được ở quanh mức tối đa </w:t>
      </w:r>
      <w:r w:rsidR="001466C1">
        <w:rPr>
          <w:szCs w:val="26"/>
        </w:rPr>
        <w:t xml:space="preserve">của </w:t>
      </w:r>
      <w:r w:rsidR="00E43FCC">
        <w:rPr>
          <w:szCs w:val="26"/>
        </w:rPr>
        <w:t>giá trị cổ phiếu mô hình từng được huấn luyện.</w:t>
      </w:r>
    </w:p>
    <w:p w14:paraId="25D59E87" w14:textId="4DA8A025" w:rsidR="00B5266A" w:rsidRDefault="009A5E27" w:rsidP="00B5266A">
      <w:pPr>
        <w:pStyle w:val="ListParagraph"/>
        <w:numPr>
          <w:ilvl w:val="0"/>
          <w:numId w:val="16"/>
        </w:numPr>
        <w:rPr>
          <w:szCs w:val="26"/>
        </w:rPr>
      </w:pPr>
      <w:r>
        <w:rPr>
          <w:szCs w:val="26"/>
        </w:rPr>
        <w:t xml:space="preserve">Cổ phiếu </w:t>
      </w:r>
      <w:r w:rsidR="00B5266A">
        <w:rPr>
          <w:szCs w:val="26"/>
        </w:rPr>
        <w:t>BID</w:t>
      </w:r>
    </w:p>
    <w:p w14:paraId="412A1050" w14:textId="5E0BA81E" w:rsidR="00B5266A" w:rsidRPr="00DF4100" w:rsidRDefault="00B5266A" w:rsidP="00DF4100">
      <w:pPr>
        <w:pStyle w:val="ListParagraph"/>
        <w:numPr>
          <w:ilvl w:val="0"/>
          <w:numId w:val="9"/>
        </w:numPr>
        <w:rPr>
          <w:szCs w:val="26"/>
        </w:rPr>
      </w:pPr>
      <w:r w:rsidRPr="00DF4100">
        <w:rPr>
          <w:szCs w:val="26"/>
        </w:rPr>
        <w:t>Tỉ lệ 6-3-1</w:t>
      </w:r>
    </w:p>
    <w:p w14:paraId="7BC8746B" w14:textId="3272DD20" w:rsidR="00900204" w:rsidRDefault="00F9028E" w:rsidP="00E04FAA">
      <w:pPr>
        <w:rPr>
          <w:szCs w:val="26"/>
        </w:rPr>
      </w:pPr>
      <w:r w:rsidRPr="00F9028E">
        <w:rPr>
          <w:noProof/>
          <w:szCs w:val="26"/>
        </w:rPr>
        <w:drawing>
          <wp:inline distT="0" distB="0" distL="0" distR="0" wp14:anchorId="26E5ABD2" wp14:editId="11871725">
            <wp:extent cx="5943600" cy="3469005"/>
            <wp:effectExtent l="0" t="0" r="0" b="0"/>
            <wp:docPr id="1649397018" name="Picture 1649397018"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97018" name="Picture 1" descr="A picture containing text, screenshot, plot, font&#10;&#10;Description automatically generated"/>
                    <pic:cNvPicPr/>
                  </pic:nvPicPr>
                  <pic:blipFill>
                    <a:blip r:embed="rId73"/>
                    <a:stretch>
                      <a:fillRect/>
                    </a:stretch>
                  </pic:blipFill>
                  <pic:spPr>
                    <a:xfrm>
                      <a:off x="0" y="0"/>
                      <a:ext cx="5943600" cy="3469005"/>
                    </a:xfrm>
                    <a:prstGeom prst="rect">
                      <a:avLst/>
                    </a:prstGeom>
                  </pic:spPr>
                </pic:pic>
              </a:graphicData>
            </a:graphic>
          </wp:inline>
        </w:drawing>
      </w:r>
    </w:p>
    <w:p w14:paraId="7EBBC36E" w14:textId="106B65C4" w:rsidR="00A40750" w:rsidRDefault="00A40750" w:rsidP="007827DE">
      <w:pPr>
        <w:pStyle w:val="Caption"/>
      </w:pPr>
      <w:bookmarkStart w:id="245" w:name="_Toc138164920"/>
      <w:bookmarkStart w:id="246" w:name="_Toc138170803"/>
      <w:bookmarkStart w:id="247" w:name="_Toc138176013"/>
      <w:bookmarkStart w:id="248" w:name="_Toc138240631"/>
      <w:r w:rsidRPr="00DF4100">
        <w:t xml:space="preserve">Hình </w:t>
      </w:r>
      <w:fldSimple w:instr=" STYLEREF 1 \s ">
        <w:r w:rsidR="0049610D" w:rsidRPr="00DF4100">
          <w:t>5</w:t>
        </w:r>
      </w:fldSimple>
      <w:r w:rsidR="0049610D" w:rsidRPr="00DF4100">
        <w:t>.</w:t>
      </w:r>
      <w:fldSimple w:instr=" SEQ Hình \* ARABIC \s 1 ">
        <w:r w:rsidR="00137AC2" w:rsidRPr="00DF4100">
          <w:t>47</w:t>
        </w:r>
      </w:fldSimple>
      <w:r w:rsidRPr="00DF4100">
        <w:t xml:space="preserve"> Kết quả </w:t>
      </w:r>
      <w:r w:rsidR="00C106B2" w:rsidRPr="00DF4100">
        <w:t>dự báo</w:t>
      </w:r>
      <w:r w:rsidRPr="00DF4100">
        <w:t xml:space="preserve"> mô hình Random Forest của cổ phiếu BID ở tỉ lệ 6-3-1</w:t>
      </w:r>
      <w:bookmarkEnd w:id="245"/>
      <w:bookmarkEnd w:id="246"/>
      <w:bookmarkEnd w:id="247"/>
      <w:bookmarkEnd w:id="248"/>
    </w:p>
    <w:p w14:paraId="38836B7F" w14:textId="77777777" w:rsidR="009A5E27" w:rsidRDefault="009A5E27" w:rsidP="009A5E27"/>
    <w:p w14:paraId="6B4129A7" w14:textId="77777777" w:rsidR="009A5E27" w:rsidRDefault="009A5E27" w:rsidP="009A5E27"/>
    <w:p w14:paraId="050E7EA9" w14:textId="77777777" w:rsidR="009A5E27" w:rsidRDefault="009A5E27" w:rsidP="009A5E27"/>
    <w:p w14:paraId="4CECDA4B" w14:textId="77777777" w:rsidR="009A5E27" w:rsidRDefault="009A5E27" w:rsidP="009A5E27"/>
    <w:p w14:paraId="6DAB139A" w14:textId="77777777" w:rsidR="009A5E27" w:rsidRDefault="009A5E27" w:rsidP="009A5E27"/>
    <w:p w14:paraId="67D7CE9D" w14:textId="77777777" w:rsidR="009A5E27" w:rsidRDefault="009A5E27" w:rsidP="009A5E27"/>
    <w:p w14:paraId="710B5D68" w14:textId="77777777" w:rsidR="009A5E27" w:rsidRDefault="009A5E27" w:rsidP="009A5E27"/>
    <w:p w14:paraId="3A2B2806" w14:textId="77777777" w:rsidR="009A5E27" w:rsidRDefault="009A5E27" w:rsidP="009A5E27"/>
    <w:p w14:paraId="57CBF272" w14:textId="77777777" w:rsidR="009A5E27" w:rsidRDefault="009A5E27" w:rsidP="009A5E27"/>
    <w:p w14:paraId="1B13800F" w14:textId="77777777" w:rsidR="009A5E27" w:rsidRDefault="009A5E27" w:rsidP="009A5E27"/>
    <w:p w14:paraId="511FEB56" w14:textId="77777777" w:rsidR="009A5E27" w:rsidRPr="009A5E27" w:rsidRDefault="009A5E27" w:rsidP="009A5E27"/>
    <w:p w14:paraId="20C491A0" w14:textId="6E7C925C" w:rsidR="003D4D7A" w:rsidRPr="00DF4100" w:rsidRDefault="003D4D7A" w:rsidP="00DF4100">
      <w:pPr>
        <w:pStyle w:val="ListParagraph"/>
        <w:numPr>
          <w:ilvl w:val="0"/>
          <w:numId w:val="9"/>
        </w:numPr>
        <w:rPr>
          <w:szCs w:val="26"/>
        </w:rPr>
      </w:pPr>
      <w:r w:rsidRPr="00DF4100">
        <w:rPr>
          <w:szCs w:val="26"/>
        </w:rPr>
        <w:lastRenderedPageBreak/>
        <w:t>Tỉ lệ 7-2-1</w:t>
      </w:r>
    </w:p>
    <w:p w14:paraId="0DFBA288" w14:textId="39691103" w:rsidR="00E178F2" w:rsidRDefault="00E178F2" w:rsidP="00E04FAA">
      <w:pPr>
        <w:rPr>
          <w:szCs w:val="26"/>
        </w:rPr>
      </w:pPr>
      <w:r w:rsidRPr="00E178F2">
        <w:rPr>
          <w:noProof/>
          <w:szCs w:val="26"/>
        </w:rPr>
        <w:drawing>
          <wp:inline distT="0" distB="0" distL="0" distR="0" wp14:anchorId="0EBE8446" wp14:editId="6458B4EC">
            <wp:extent cx="5943600" cy="3469005"/>
            <wp:effectExtent l="0" t="0" r="0" b="0"/>
            <wp:docPr id="2077693931" name="Picture 2077693931"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93931" name="Picture 1" descr="A picture containing text, screenshot, plot, font&#10;&#10;Description automatically generated"/>
                    <pic:cNvPicPr/>
                  </pic:nvPicPr>
                  <pic:blipFill>
                    <a:blip r:embed="rId74"/>
                    <a:stretch>
                      <a:fillRect/>
                    </a:stretch>
                  </pic:blipFill>
                  <pic:spPr>
                    <a:xfrm>
                      <a:off x="0" y="0"/>
                      <a:ext cx="5943600" cy="3469005"/>
                    </a:xfrm>
                    <a:prstGeom prst="rect">
                      <a:avLst/>
                    </a:prstGeom>
                  </pic:spPr>
                </pic:pic>
              </a:graphicData>
            </a:graphic>
          </wp:inline>
        </w:drawing>
      </w:r>
    </w:p>
    <w:p w14:paraId="0330023A" w14:textId="12B7A332" w:rsidR="00DF4100" w:rsidRDefault="00A40750" w:rsidP="007827DE">
      <w:pPr>
        <w:pStyle w:val="Caption"/>
        <w:rPr>
          <w:szCs w:val="26"/>
        </w:rPr>
      </w:pPr>
      <w:bookmarkStart w:id="249" w:name="_Toc138164921"/>
      <w:bookmarkStart w:id="250" w:name="_Toc138170804"/>
      <w:bookmarkStart w:id="251" w:name="_Toc138176014"/>
      <w:bookmarkStart w:id="252" w:name="_Toc138240632"/>
      <w:r w:rsidRPr="00DF4100">
        <w:t xml:space="preserve">Hình </w:t>
      </w:r>
      <w:fldSimple w:instr=" STYLEREF 1 \s ">
        <w:r w:rsidR="0049610D" w:rsidRPr="00DF4100">
          <w:t>5</w:t>
        </w:r>
      </w:fldSimple>
      <w:r w:rsidR="0049610D" w:rsidRPr="00DF4100">
        <w:t>.</w:t>
      </w:r>
      <w:fldSimple w:instr=" SEQ Hình \* ARABIC \s 1 ">
        <w:r w:rsidR="00137AC2" w:rsidRPr="00DF4100">
          <w:t>48</w:t>
        </w:r>
      </w:fldSimple>
      <w:r w:rsidRPr="00DF4100">
        <w:t xml:space="preserve"> Kết quả </w:t>
      </w:r>
      <w:r w:rsidR="00C106B2" w:rsidRPr="00DF4100">
        <w:t>dự báo</w:t>
      </w:r>
      <w:r w:rsidRPr="00DF4100">
        <w:t xml:space="preserve"> mô hình Random Forest của cổ phiếu BID ở tỉ lệ 7-2-1</w:t>
      </w:r>
      <w:bookmarkEnd w:id="249"/>
      <w:bookmarkEnd w:id="250"/>
      <w:bookmarkEnd w:id="251"/>
      <w:bookmarkEnd w:id="252"/>
    </w:p>
    <w:p w14:paraId="7A6E143F" w14:textId="57557E4F" w:rsidR="0049610D" w:rsidRPr="00DF4100" w:rsidRDefault="0049610D" w:rsidP="00DF4100">
      <w:pPr>
        <w:pStyle w:val="ListParagraph"/>
        <w:numPr>
          <w:ilvl w:val="0"/>
          <w:numId w:val="9"/>
        </w:numPr>
        <w:rPr>
          <w:szCs w:val="26"/>
        </w:rPr>
      </w:pPr>
      <w:r w:rsidRPr="00DF4100">
        <w:rPr>
          <w:szCs w:val="26"/>
        </w:rPr>
        <w:t>Tỉ lệ 8-1-1</w:t>
      </w:r>
    </w:p>
    <w:p w14:paraId="52CC165C" w14:textId="0D404C8B" w:rsidR="0049610D" w:rsidRDefault="0049610D" w:rsidP="0049610D">
      <w:pPr>
        <w:rPr>
          <w:szCs w:val="26"/>
        </w:rPr>
      </w:pPr>
      <w:r w:rsidRPr="0049610D">
        <w:rPr>
          <w:noProof/>
          <w:szCs w:val="26"/>
        </w:rPr>
        <w:drawing>
          <wp:inline distT="0" distB="0" distL="0" distR="0" wp14:anchorId="76C53115" wp14:editId="32997F73">
            <wp:extent cx="5943600" cy="3469005"/>
            <wp:effectExtent l="0" t="0" r="0" b="0"/>
            <wp:docPr id="1258614469" name="Picture 1258614469"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14469" name="Picture 1" descr="A picture containing text, screenshot, plot, font&#10;&#10;Description automatically generated"/>
                    <pic:cNvPicPr/>
                  </pic:nvPicPr>
                  <pic:blipFill>
                    <a:blip r:embed="rId75"/>
                    <a:stretch>
                      <a:fillRect/>
                    </a:stretch>
                  </pic:blipFill>
                  <pic:spPr>
                    <a:xfrm>
                      <a:off x="0" y="0"/>
                      <a:ext cx="5943600" cy="3469005"/>
                    </a:xfrm>
                    <a:prstGeom prst="rect">
                      <a:avLst/>
                    </a:prstGeom>
                  </pic:spPr>
                </pic:pic>
              </a:graphicData>
            </a:graphic>
          </wp:inline>
        </w:drawing>
      </w:r>
    </w:p>
    <w:p w14:paraId="387B0DF6" w14:textId="5DD29EFF" w:rsidR="0049610D" w:rsidRPr="00071398" w:rsidRDefault="0049610D" w:rsidP="007827DE">
      <w:pPr>
        <w:pStyle w:val="Caption"/>
      </w:pPr>
      <w:bookmarkStart w:id="253" w:name="_Toc138170805"/>
      <w:bookmarkStart w:id="254" w:name="_Toc138176015"/>
      <w:bookmarkStart w:id="255" w:name="_Toc138240633"/>
      <w:r w:rsidRPr="00071398">
        <w:t xml:space="preserve">Hình </w:t>
      </w:r>
      <w:fldSimple w:instr=" STYLEREF 1 \s ">
        <w:r w:rsidRPr="00071398">
          <w:t>5</w:t>
        </w:r>
      </w:fldSimple>
      <w:r w:rsidRPr="00071398">
        <w:t>.</w:t>
      </w:r>
      <w:fldSimple w:instr=" SEQ Hình \* ARABIC \s 1 ">
        <w:r w:rsidR="00137AC2" w:rsidRPr="00071398">
          <w:t>49</w:t>
        </w:r>
      </w:fldSimple>
      <w:r w:rsidRPr="00071398">
        <w:t xml:space="preserve"> Kết quả dự báo mô hình Random Forest của cổ phiếu BID ở tỉ lệ 8-1-1</w:t>
      </w:r>
      <w:bookmarkEnd w:id="253"/>
      <w:bookmarkEnd w:id="254"/>
      <w:bookmarkEnd w:id="255"/>
    </w:p>
    <w:p w14:paraId="13EF6BA2" w14:textId="29864CB7" w:rsidR="003D4D7A" w:rsidRDefault="009A5E27" w:rsidP="003D4D7A">
      <w:pPr>
        <w:pStyle w:val="ListParagraph"/>
        <w:numPr>
          <w:ilvl w:val="0"/>
          <w:numId w:val="16"/>
        </w:numPr>
        <w:rPr>
          <w:szCs w:val="26"/>
        </w:rPr>
      </w:pPr>
      <w:r>
        <w:rPr>
          <w:szCs w:val="26"/>
        </w:rPr>
        <w:lastRenderedPageBreak/>
        <w:t xml:space="preserve">Cổ phiếu </w:t>
      </w:r>
      <w:r w:rsidR="003D4D7A">
        <w:rPr>
          <w:szCs w:val="26"/>
        </w:rPr>
        <w:t>STB</w:t>
      </w:r>
    </w:p>
    <w:p w14:paraId="642AAAE6" w14:textId="2B80A4E6" w:rsidR="003D4D7A" w:rsidRPr="00071398" w:rsidRDefault="003D4D7A" w:rsidP="00071398">
      <w:pPr>
        <w:pStyle w:val="ListParagraph"/>
        <w:numPr>
          <w:ilvl w:val="0"/>
          <w:numId w:val="9"/>
        </w:numPr>
        <w:rPr>
          <w:szCs w:val="26"/>
        </w:rPr>
      </w:pPr>
      <w:r w:rsidRPr="00071398">
        <w:rPr>
          <w:szCs w:val="26"/>
        </w:rPr>
        <w:t>Tỉ lệ 6-3-1</w:t>
      </w:r>
    </w:p>
    <w:p w14:paraId="1F0CD21A" w14:textId="0EAE126B" w:rsidR="00864565" w:rsidRDefault="00864565" w:rsidP="00C17DDA">
      <w:pPr>
        <w:jc w:val="center"/>
        <w:rPr>
          <w:szCs w:val="26"/>
        </w:rPr>
      </w:pPr>
      <w:r w:rsidRPr="00864565">
        <w:rPr>
          <w:noProof/>
          <w:szCs w:val="26"/>
        </w:rPr>
        <w:drawing>
          <wp:inline distT="0" distB="0" distL="0" distR="0" wp14:anchorId="47055D0D" wp14:editId="580FEE98">
            <wp:extent cx="5501640" cy="3211054"/>
            <wp:effectExtent l="0" t="0" r="3810" b="8890"/>
            <wp:docPr id="1815610079" name="Picture 1815610079"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0079" name="Picture 1" descr="A picture containing text, screenshot, diagram, plot&#10;&#10;Description automatically generated"/>
                    <pic:cNvPicPr/>
                  </pic:nvPicPr>
                  <pic:blipFill>
                    <a:blip r:embed="rId76"/>
                    <a:stretch>
                      <a:fillRect/>
                    </a:stretch>
                  </pic:blipFill>
                  <pic:spPr>
                    <a:xfrm>
                      <a:off x="0" y="0"/>
                      <a:ext cx="5506167" cy="3213696"/>
                    </a:xfrm>
                    <a:prstGeom prst="rect">
                      <a:avLst/>
                    </a:prstGeom>
                  </pic:spPr>
                </pic:pic>
              </a:graphicData>
            </a:graphic>
          </wp:inline>
        </w:drawing>
      </w:r>
    </w:p>
    <w:p w14:paraId="77A2B2F4" w14:textId="1C00759A" w:rsidR="00D800CC" w:rsidRPr="00C17DDA" w:rsidRDefault="00DD5FC8" w:rsidP="007827DE">
      <w:pPr>
        <w:pStyle w:val="Caption"/>
      </w:pPr>
      <w:bookmarkStart w:id="256" w:name="_Toc138164922"/>
      <w:bookmarkStart w:id="257" w:name="_Toc138170806"/>
      <w:bookmarkStart w:id="258" w:name="_Toc138176016"/>
      <w:bookmarkStart w:id="259" w:name="_Toc138240634"/>
      <w:r w:rsidRPr="00C17DDA">
        <w:t xml:space="preserve">Hình </w:t>
      </w:r>
      <w:fldSimple w:instr=" STYLEREF 1 \s ">
        <w:r w:rsidR="0049610D" w:rsidRPr="00C17DDA">
          <w:t>5</w:t>
        </w:r>
      </w:fldSimple>
      <w:r w:rsidR="0049610D" w:rsidRPr="00C17DDA">
        <w:t>.</w:t>
      </w:r>
      <w:r w:rsidR="0049610D" w:rsidRPr="00C17DDA">
        <w:fldChar w:fldCharType="begin"/>
      </w:r>
      <w:r w:rsidR="0049610D">
        <w:instrText xml:space="preserve"> SEQ Hình \* ARABIC \s 1 </w:instrText>
      </w:r>
      <w:r w:rsidR="0049610D" w:rsidRPr="00C17DDA">
        <w:fldChar w:fldCharType="separate"/>
      </w:r>
      <w:r w:rsidR="00137AC2" w:rsidRPr="00C17DDA">
        <w:t>50</w:t>
      </w:r>
      <w:r w:rsidR="0049610D" w:rsidRPr="00C17DDA">
        <w:fldChar w:fldCharType="end"/>
      </w:r>
      <w:r w:rsidRPr="00C17DDA">
        <w:t xml:space="preserve"> </w:t>
      </w:r>
      <w:r w:rsidR="004E60C8" w:rsidRPr="00C17DDA">
        <w:t xml:space="preserve">Kết quả </w:t>
      </w:r>
      <w:r w:rsidR="00C106B2" w:rsidRPr="00C17DDA">
        <w:t>dự báo</w:t>
      </w:r>
      <w:r w:rsidR="00FE5EFD" w:rsidRPr="00C17DDA">
        <w:t xml:space="preserve"> mô hình Random Forest của cổ phiếu STB ở tỉ lệ </w:t>
      </w:r>
      <w:r w:rsidR="00894779" w:rsidRPr="00C17DDA">
        <w:t>6-3-1</w:t>
      </w:r>
      <w:bookmarkEnd w:id="256"/>
      <w:bookmarkEnd w:id="257"/>
      <w:bookmarkEnd w:id="258"/>
      <w:bookmarkEnd w:id="259"/>
    </w:p>
    <w:p w14:paraId="7A4DF490" w14:textId="42536065" w:rsidR="003D4D7A" w:rsidRPr="00C17DDA" w:rsidRDefault="003D4D7A" w:rsidP="00C17DDA">
      <w:pPr>
        <w:pStyle w:val="ListParagraph"/>
        <w:numPr>
          <w:ilvl w:val="0"/>
          <w:numId w:val="9"/>
        </w:numPr>
        <w:rPr>
          <w:szCs w:val="26"/>
        </w:rPr>
      </w:pPr>
      <w:r w:rsidRPr="00C17DDA">
        <w:rPr>
          <w:szCs w:val="26"/>
        </w:rPr>
        <w:t>Tỉ lệ 7-2-1</w:t>
      </w:r>
    </w:p>
    <w:p w14:paraId="618FA223" w14:textId="6808E955" w:rsidR="00D84B36" w:rsidRDefault="00D84B36" w:rsidP="00E04FAA">
      <w:pPr>
        <w:rPr>
          <w:szCs w:val="26"/>
        </w:rPr>
      </w:pPr>
      <w:r w:rsidRPr="00D84B36">
        <w:rPr>
          <w:noProof/>
          <w:szCs w:val="26"/>
        </w:rPr>
        <w:drawing>
          <wp:inline distT="0" distB="0" distL="0" distR="0" wp14:anchorId="38EC45C2" wp14:editId="3068D35D">
            <wp:extent cx="5943600" cy="3469005"/>
            <wp:effectExtent l="0" t="0" r="0" b="0"/>
            <wp:docPr id="1087023077" name="Picture 1087023077"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23077" name="Picture 1" descr="A picture containing text, screenshot, diagram, plot&#10;&#10;Description automatically generated"/>
                    <pic:cNvPicPr/>
                  </pic:nvPicPr>
                  <pic:blipFill>
                    <a:blip r:embed="rId77"/>
                    <a:stretch>
                      <a:fillRect/>
                    </a:stretch>
                  </pic:blipFill>
                  <pic:spPr>
                    <a:xfrm>
                      <a:off x="0" y="0"/>
                      <a:ext cx="5943600" cy="3469005"/>
                    </a:xfrm>
                    <a:prstGeom prst="rect">
                      <a:avLst/>
                    </a:prstGeom>
                  </pic:spPr>
                </pic:pic>
              </a:graphicData>
            </a:graphic>
          </wp:inline>
        </w:drawing>
      </w:r>
    </w:p>
    <w:p w14:paraId="268E9D27" w14:textId="0651B6B8" w:rsidR="00A40750" w:rsidRPr="00C17DDA" w:rsidRDefault="00A40750" w:rsidP="007827DE">
      <w:pPr>
        <w:pStyle w:val="Caption"/>
      </w:pPr>
      <w:bookmarkStart w:id="260" w:name="_Toc138164923"/>
      <w:bookmarkStart w:id="261" w:name="_Toc138170807"/>
      <w:bookmarkStart w:id="262" w:name="_Toc138176017"/>
      <w:bookmarkStart w:id="263" w:name="_Toc138240635"/>
      <w:r w:rsidRPr="00C17DDA">
        <w:t xml:space="preserve">Hình </w:t>
      </w:r>
      <w:fldSimple w:instr=" STYLEREF 1 \s ">
        <w:r w:rsidR="0049610D" w:rsidRPr="00C17DDA">
          <w:t>5</w:t>
        </w:r>
      </w:fldSimple>
      <w:r w:rsidR="0049610D" w:rsidRPr="00C17DDA">
        <w:t>.</w:t>
      </w:r>
      <w:r w:rsidR="0049610D" w:rsidRPr="00C17DDA">
        <w:fldChar w:fldCharType="begin"/>
      </w:r>
      <w:r w:rsidR="0049610D">
        <w:instrText xml:space="preserve"> SEQ Hình \* ARABIC \s 1 </w:instrText>
      </w:r>
      <w:r w:rsidR="0049610D" w:rsidRPr="00C17DDA">
        <w:fldChar w:fldCharType="separate"/>
      </w:r>
      <w:r w:rsidR="00137AC2" w:rsidRPr="00C17DDA">
        <w:t>51</w:t>
      </w:r>
      <w:r w:rsidR="0049610D" w:rsidRPr="00C17DDA">
        <w:fldChar w:fldCharType="end"/>
      </w:r>
      <w:r w:rsidRPr="00C17DDA">
        <w:t xml:space="preserve"> Kết quả </w:t>
      </w:r>
      <w:r w:rsidR="00C106B2" w:rsidRPr="00C17DDA">
        <w:t>dự báo</w:t>
      </w:r>
      <w:r w:rsidRPr="00C17DDA">
        <w:t xml:space="preserve"> mô hình Random Forest của cổ phiếu STB ở tỉ lệ 7-2-1</w:t>
      </w:r>
      <w:bookmarkEnd w:id="260"/>
      <w:bookmarkEnd w:id="261"/>
      <w:bookmarkEnd w:id="262"/>
      <w:bookmarkEnd w:id="263"/>
    </w:p>
    <w:p w14:paraId="758CA372" w14:textId="6DA68D7E" w:rsidR="0072484E" w:rsidRPr="00C17DDA" w:rsidRDefault="0072484E" w:rsidP="00C17DDA">
      <w:pPr>
        <w:pStyle w:val="ListParagraph"/>
        <w:numPr>
          <w:ilvl w:val="0"/>
          <w:numId w:val="9"/>
        </w:numPr>
        <w:rPr>
          <w:szCs w:val="26"/>
        </w:rPr>
      </w:pPr>
      <w:r w:rsidRPr="00C17DDA">
        <w:rPr>
          <w:szCs w:val="26"/>
        </w:rPr>
        <w:lastRenderedPageBreak/>
        <w:t>Tỉ lệ 8-1-1</w:t>
      </w:r>
    </w:p>
    <w:p w14:paraId="721BF9CA" w14:textId="12729CF0" w:rsidR="0072484E" w:rsidRPr="00B81438" w:rsidRDefault="0072484E" w:rsidP="0072484E">
      <w:pPr>
        <w:pStyle w:val="NoSpacing"/>
        <w:rPr>
          <w:sz w:val="26"/>
          <w:szCs w:val="26"/>
        </w:rPr>
      </w:pPr>
      <w:r w:rsidRPr="00B81438">
        <w:rPr>
          <w:noProof/>
          <w:sz w:val="26"/>
          <w:szCs w:val="26"/>
        </w:rPr>
        <w:drawing>
          <wp:inline distT="0" distB="0" distL="0" distR="0" wp14:anchorId="51FB5C22" wp14:editId="2C81DF6D">
            <wp:extent cx="5943600" cy="3469005"/>
            <wp:effectExtent l="0" t="0" r="0" b="0"/>
            <wp:docPr id="327136988" name="Picture 327136988"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36988" name="Picture 1" descr="A picture containing text, screenshot, diagram, plot&#10;&#10;Description automatically generated"/>
                    <pic:cNvPicPr/>
                  </pic:nvPicPr>
                  <pic:blipFill>
                    <a:blip r:embed="rId78"/>
                    <a:stretch>
                      <a:fillRect/>
                    </a:stretch>
                  </pic:blipFill>
                  <pic:spPr>
                    <a:xfrm>
                      <a:off x="0" y="0"/>
                      <a:ext cx="5943600" cy="3469005"/>
                    </a:xfrm>
                    <a:prstGeom prst="rect">
                      <a:avLst/>
                    </a:prstGeom>
                  </pic:spPr>
                </pic:pic>
              </a:graphicData>
            </a:graphic>
          </wp:inline>
        </w:drawing>
      </w:r>
    </w:p>
    <w:p w14:paraId="5D8F82E7" w14:textId="7C895740" w:rsidR="0072484E" w:rsidRPr="00C17DDA" w:rsidRDefault="0072484E" w:rsidP="007827DE">
      <w:pPr>
        <w:pStyle w:val="Caption"/>
      </w:pPr>
      <w:bookmarkStart w:id="264" w:name="_Toc138170808"/>
      <w:bookmarkStart w:id="265" w:name="_Toc138176018"/>
      <w:bookmarkStart w:id="266" w:name="_Toc138240636"/>
      <w:r w:rsidRPr="00C17DDA">
        <w:t xml:space="preserve">Hình </w:t>
      </w:r>
      <w:fldSimple w:instr=" STYLEREF 1 \s ">
        <w:r w:rsidR="0049610D" w:rsidRPr="00C17DDA">
          <w:t>5</w:t>
        </w:r>
      </w:fldSimple>
      <w:r w:rsidR="0049610D" w:rsidRPr="00C17DDA">
        <w:t>.</w:t>
      </w:r>
      <w:r w:rsidR="0049610D" w:rsidRPr="00C17DDA">
        <w:fldChar w:fldCharType="begin"/>
      </w:r>
      <w:r w:rsidR="0049610D">
        <w:instrText xml:space="preserve"> SEQ Hình \* ARABIC \s 1 </w:instrText>
      </w:r>
      <w:r w:rsidR="0049610D" w:rsidRPr="00C17DDA">
        <w:fldChar w:fldCharType="separate"/>
      </w:r>
      <w:r w:rsidR="00137AC2" w:rsidRPr="00C17DDA">
        <w:t>52</w:t>
      </w:r>
      <w:r w:rsidR="0049610D" w:rsidRPr="00C17DDA">
        <w:fldChar w:fldCharType="end"/>
      </w:r>
      <w:r w:rsidRPr="00C17DDA">
        <w:t xml:space="preserve"> Kết quả dự báo mô hình Random Forest của cổ phiếu STB ở tỉ lệ 8-1-1</w:t>
      </w:r>
      <w:bookmarkEnd w:id="264"/>
      <w:bookmarkEnd w:id="265"/>
      <w:bookmarkEnd w:id="266"/>
    </w:p>
    <w:p w14:paraId="5D7FF9C6" w14:textId="5CFEC4BF" w:rsidR="003D4D7A" w:rsidRDefault="003D4D7A" w:rsidP="003D4D7A">
      <w:pPr>
        <w:pStyle w:val="ListParagraph"/>
        <w:numPr>
          <w:ilvl w:val="0"/>
          <w:numId w:val="16"/>
        </w:numPr>
        <w:rPr>
          <w:szCs w:val="26"/>
        </w:rPr>
      </w:pPr>
      <w:r>
        <w:rPr>
          <w:szCs w:val="26"/>
        </w:rPr>
        <w:t>Dữ liệu VCB</w:t>
      </w:r>
    </w:p>
    <w:p w14:paraId="401A0D1F" w14:textId="6A62342B" w:rsidR="003D4D7A" w:rsidRPr="00C17DDA" w:rsidRDefault="003D4D7A" w:rsidP="00C17DDA">
      <w:pPr>
        <w:pStyle w:val="ListParagraph"/>
        <w:numPr>
          <w:ilvl w:val="0"/>
          <w:numId w:val="9"/>
        </w:numPr>
        <w:rPr>
          <w:szCs w:val="26"/>
        </w:rPr>
      </w:pPr>
      <w:r w:rsidRPr="00C17DDA">
        <w:rPr>
          <w:szCs w:val="26"/>
        </w:rPr>
        <w:t>Tỉ lệ 6-3-1</w:t>
      </w:r>
    </w:p>
    <w:p w14:paraId="4A1D3FB8" w14:textId="51D7901D" w:rsidR="005D008F" w:rsidRDefault="005D008F" w:rsidP="00E04FAA">
      <w:pPr>
        <w:rPr>
          <w:szCs w:val="26"/>
        </w:rPr>
      </w:pPr>
      <w:r w:rsidRPr="005D008F">
        <w:rPr>
          <w:noProof/>
          <w:szCs w:val="26"/>
        </w:rPr>
        <w:drawing>
          <wp:inline distT="0" distB="0" distL="0" distR="0" wp14:anchorId="55C08A04" wp14:editId="13B4103F">
            <wp:extent cx="5646420" cy="3275648"/>
            <wp:effectExtent l="0" t="0" r="0" b="1270"/>
            <wp:docPr id="1379610844" name="Picture 1379610844"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10844" name="Picture 1" descr="A picture containing text, screenshot, plot, line&#10;&#10;Description automatically generated"/>
                    <pic:cNvPicPr/>
                  </pic:nvPicPr>
                  <pic:blipFill>
                    <a:blip r:embed="rId79"/>
                    <a:stretch>
                      <a:fillRect/>
                    </a:stretch>
                  </pic:blipFill>
                  <pic:spPr>
                    <a:xfrm>
                      <a:off x="0" y="0"/>
                      <a:ext cx="5647873" cy="3276491"/>
                    </a:xfrm>
                    <a:prstGeom prst="rect">
                      <a:avLst/>
                    </a:prstGeom>
                  </pic:spPr>
                </pic:pic>
              </a:graphicData>
            </a:graphic>
          </wp:inline>
        </w:drawing>
      </w:r>
    </w:p>
    <w:p w14:paraId="55F51B83" w14:textId="366E609E" w:rsidR="00A40750" w:rsidRPr="00C17DDA" w:rsidRDefault="00A40750" w:rsidP="007827DE">
      <w:pPr>
        <w:pStyle w:val="Caption"/>
      </w:pPr>
      <w:bookmarkStart w:id="267" w:name="_Toc138164924"/>
      <w:bookmarkStart w:id="268" w:name="_Toc138170809"/>
      <w:bookmarkStart w:id="269" w:name="_Toc138176019"/>
      <w:bookmarkStart w:id="270" w:name="_Toc138240637"/>
      <w:r w:rsidRPr="00C17DDA">
        <w:t xml:space="preserve">Hình </w:t>
      </w:r>
      <w:fldSimple w:instr=" STYLEREF 1 \s ">
        <w:r w:rsidR="0049610D" w:rsidRPr="00C17DDA">
          <w:t>5</w:t>
        </w:r>
      </w:fldSimple>
      <w:r w:rsidR="0049610D" w:rsidRPr="00C17DDA">
        <w:t>.</w:t>
      </w:r>
      <w:r w:rsidR="0049610D" w:rsidRPr="00C17DDA">
        <w:fldChar w:fldCharType="begin"/>
      </w:r>
      <w:r w:rsidR="0049610D">
        <w:instrText xml:space="preserve"> SEQ Hình \* ARABIC \s 1 </w:instrText>
      </w:r>
      <w:r w:rsidR="0049610D" w:rsidRPr="00C17DDA">
        <w:fldChar w:fldCharType="separate"/>
      </w:r>
      <w:r w:rsidR="00137AC2" w:rsidRPr="00C17DDA">
        <w:t>53</w:t>
      </w:r>
      <w:r w:rsidR="0049610D" w:rsidRPr="00C17DDA">
        <w:fldChar w:fldCharType="end"/>
      </w:r>
      <w:r w:rsidRPr="00C17DDA">
        <w:t xml:space="preserve"> Kết quả </w:t>
      </w:r>
      <w:r w:rsidR="00C106B2" w:rsidRPr="00C17DDA">
        <w:t>dự báo</w:t>
      </w:r>
      <w:r w:rsidRPr="00C17DDA">
        <w:t xml:space="preserve"> mô hình Random Forest của cổ phiếu VCB ở tỉ lệ 6-3-1</w:t>
      </w:r>
      <w:bookmarkEnd w:id="267"/>
      <w:bookmarkEnd w:id="268"/>
      <w:bookmarkEnd w:id="269"/>
      <w:bookmarkEnd w:id="270"/>
    </w:p>
    <w:p w14:paraId="23D83B7D" w14:textId="4858AAAF" w:rsidR="003D4D7A" w:rsidRPr="00C17DDA" w:rsidRDefault="003D4D7A" w:rsidP="00C17DDA">
      <w:pPr>
        <w:pStyle w:val="ListParagraph"/>
        <w:numPr>
          <w:ilvl w:val="0"/>
          <w:numId w:val="9"/>
        </w:numPr>
        <w:rPr>
          <w:szCs w:val="26"/>
        </w:rPr>
      </w:pPr>
      <w:r w:rsidRPr="00C17DDA">
        <w:rPr>
          <w:szCs w:val="26"/>
        </w:rPr>
        <w:lastRenderedPageBreak/>
        <w:t>Tỉ lệ 7-2-1</w:t>
      </w:r>
    </w:p>
    <w:p w14:paraId="174A0CA5" w14:textId="5C9DD1B5" w:rsidR="00FE3F38" w:rsidRDefault="00FE3F38" w:rsidP="00E04FAA">
      <w:pPr>
        <w:rPr>
          <w:szCs w:val="26"/>
        </w:rPr>
      </w:pPr>
      <w:r w:rsidRPr="00FE3F38">
        <w:rPr>
          <w:noProof/>
          <w:szCs w:val="26"/>
        </w:rPr>
        <w:drawing>
          <wp:inline distT="0" distB="0" distL="0" distR="0" wp14:anchorId="2D82F8A7" wp14:editId="0126DDCC">
            <wp:extent cx="5593080" cy="3244703"/>
            <wp:effectExtent l="0" t="0" r="7620" b="0"/>
            <wp:docPr id="675767038" name="Picture 675767038"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67038" name="Picture 1" descr="A picture containing text, screenshot, plot, diagram&#10;&#10;Description automatically generated"/>
                    <pic:cNvPicPr/>
                  </pic:nvPicPr>
                  <pic:blipFill>
                    <a:blip r:embed="rId80"/>
                    <a:stretch>
                      <a:fillRect/>
                    </a:stretch>
                  </pic:blipFill>
                  <pic:spPr>
                    <a:xfrm>
                      <a:off x="0" y="0"/>
                      <a:ext cx="5597331" cy="3247169"/>
                    </a:xfrm>
                    <a:prstGeom prst="rect">
                      <a:avLst/>
                    </a:prstGeom>
                  </pic:spPr>
                </pic:pic>
              </a:graphicData>
            </a:graphic>
          </wp:inline>
        </w:drawing>
      </w:r>
    </w:p>
    <w:p w14:paraId="6AA35CBA" w14:textId="2CBB5AFC" w:rsidR="00A40750" w:rsidRPr="00C17DDA" w:rsidRDefault="00A40750" w:rsidP="007827DE">
      <w:pPr>
        <w:pStyle w:val="Caption"/>
      </w:pPr>
      <w:bookmarkStart w:id="271" w:name="_Toc138164925"/>
      <w:bookmarkStart w:id="272" w:name="_Toc138170810"/>
      <w:bookmarkStart w:id="273" w:name="_Toc138176020"/>
      <w:bookmarkStart w:id="274" w:name="_Toc138240638"/>
      <w:r w:rsidRPr="00C17DDA">
        <w:t xml:space="preserve">Hình </w:t>
      </w:r>
      <w:fldSimple w:instr=" STYLEREF 1 \s ">
        <w:r w:rsidR="0049610D" w:rsidRPr="00C17DDA">
          <w:t>5</w:t>
        </w:r>
      </w:fldSimple>
      <w:r w:rsidR="0049610D" w:rsidRPr="00C17DDA">
        <w:t>.</w:t>
      </w:r>
      <w:r w:rsidR="0049610D" w:rsidRPr="00C17DDA">
        <w:fldChar w:fldCharType="begin"/>
      </w:r>
      <w:r w:rsidR="0049610D">
        <w:instrText xml:space="preserve"> SEQ Hình \* ARABIC \s 1 </w:instrText>
      </w:r>
      <w:r w:rsidR="0049610D" w:rsidRPr="00C17DDA">
        <w:fldChar w:fldCharType="separate"/>
      </w:r>
      <w:r w:rsidR="00137AC2" w:rsidRPr="00C17DDA">
        <w:t>54</w:t>
      </w:r>
      <w:r w:rsidR="0049610D" w:rsidRPr="00C17DDA">
        <w:fldChar w:fldCharType="end"/>
      </w:r>
      <w:r w:rsidRPr="00C17DDA">
        <w:t xml:space="preserve"> Kết quả </w:t>
      </w:r>
      <w:r w:rsidR="00C106B2" w:rsidRPr="00C17DDA">
        <w:t>dự báo</w:t>
      </w:r>
      <w:r w:rsidRPr="00C17DDA">
        <w:t xml:space="preserve"> mô hình Random Forest của cổ phiếu </w:t>
      </w:r>
      <w:r w:rsidR="00692DFD" w:rsidRPr="00C17DDA">
        <w:t>VC</w:t>
      </w:r>
      <w:r w:rsidRPr="00C17DDA">
        <w:t xml:space="preserve">B ở tỉ lệ </w:t>
      </w:r>
      <w:r w:rsidR="00692DFD" w:rsidRPr="00C17DDA">
        <w:t>7-2-1</w:t>
      </w:r>
      <w:bookmarkEnd w:id="271"/>
      <w:bookmarkEnd w:id="272"/>
      <w:bookmarkEnd w:id="273"/>
      <w:bookmarkEnd w:id="274"/>
    </w:p>
    <w:p w14:paraId="1445B3DB" w14:textId="030C6A54" w:rsidR="006B2395" w:rsidRPr="00C17DDA" w:rsidRDefault="006B2395" w:rsidP="00C17DDA">
      <w:pPr>
        <w:pStyle w:val="ListParagraph"/>
        <w:numPr>
          <w:ilvl w:val="0"/>
          <w:numId w:val="9"/>
        </w:numPr>
        <w:rPr>
          <w:szCs w:val="26"/>
        </w:rPr>
      </w:pPr>
      <w:r w:rsidRPr="00C17DDA">
        <w:rPr>
          <w:szCs w:val="26"/>
        </w:rPr>
        <w:t>Tỉ lệ 8-1-1</w:t>
      </w:r>
    </w:p>
    <w:p w14:paraId="59987CAE" w14:textId="0FAE6FF6" w:rsidR="006B2395" w:rsidRPr="00B81438" w:rsidRDefault="006B2395" w:rsidP="006B2395">
      <w:pPr>
        <w:rPr>
          <w:szCs w:val="26"/>
        </w:rPr>
      </w:pPr>
      <w:r w:rsidRPr="00B81438">
        <w:rPr>
          <w:noProof/>
          <w:szCs w:val="26"/>
        </w:rPr>
        <w:drawing>
          <wp:inline distT="0" distB="0" distL="0" distR="0" wp14:anchorId="3209EB90" wp14:editId="46C9E10D">
            <wp:extent cx="5943600" cy="3448050"/>
            <wp:effectExtent l="0" t="0" r="0" b="0"/>
            <wp:docPr id="561286912" name="Picture 561286912"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86912" name="Picture 1" descr="A picture containing text, screenshot, plot, diagram&#10;&#10;Description automatically generated"/>
                    <pic:cNvPicPr/>
                  </pic:nvPicPr>
                  <pic:blipFill>
                    <a:blip r:embed="rId81"/>
                    <a:stretch>
                      <a:fillRect/>
                    </a:stretch>
                  </pic:blipFill>
                  <pic:spPr>
                    <a:xfrm>
                      <a:off x="0" y="0"/>
                      <a:ext cx="5943600" cy="3448050"/>
                    </a:xfrm>
                    <a:prstGeom prst="rect">
                      <a:avLst/>
                    </a:prstGeom>
                  </pic:spPr>
                </pic:pic>
              </a:graphicData>
            </a:graphic>
          </wp:inline>
        </w:drawing>
      </w:r>
    </w:p>
    <w:p w14:paraId="1E32E477" w14:textId="1A650C7A" w:rsidR="006B2395" w:rsidRPr="00C17DDA" w:rsidRDefault="006B2395" w:rsidP="007827DE">
      <w:pPr>
        <w:pStyle w:val="Caption"/>
      </w:pPr>
      <w:bookmarkStart w:id="275" w:name="_Toc138170811"/>
      <w:bookmarkStart w:id="276" w:name="_Toc138176021"/>
      <w:bookmarkStart w:id="277" w:name="_Toc138240639"/>
      <w:r w:rsidRPr="00C17DDA">
        <w:t xml:space="preserve">Hình </w:t>
      </w:r>
      <w:fldSimple w:instr=" STYLEREF 1 \s ">
        <w:r w:rsidR="0049610D" w:rsidRPr="00C17DDA">
          <w:t>5</w:t>
        </w:r>
      </w:fldSimple>
      <w:r w:rsidR="0049610D" w:rsidRPr="00C17DDA">
        <w:t>.</w:t>
      </w:r>
      <w:r w:rsidR="0049610D" w:rsidRPr="00C17DDA">
        <w:fldChar w:fldCharType="begin"/>
      </w:r>
      <w:r w:rsidR="0049610D">
        <w:instrText xml:space="preserve"> SEQ Hình \* ARABIC \s 1 </w:instrText>
      </w:r>
      <w:r w:rsidR="0049610D" w:rsidRPr="00C17DDA">
        <w:fldChar w:fldCharType="separate"/>
      </w:r>
      <w:r w:rsidR="00137AC2" w:rsidRPr="00C17DDA">
        <w:t>55</w:t>
      </w:r>
      <w:r w:rsidR="0049610D" w:rsidRPr="00C17DDA">
        <w:fldChar w:fldCharType="end"/>
      </w:r>
      <w:r w:rsidRPr="00C17DDA">
        <w:t xml:space="preserve"> Kết quả dự báo mô hình Random Forest của cổ phiếu VCB ở tỉ lệ 8-1-1</w:t>
      </w:r>
      <w:bookmarkEnd w:id="275"/>
      <w:bookmarkEnd w:id="276"/>
      <w:bookmarkEnd w:id="277"/>
    </w:p>
    <w:p w14:paraId="1ED4C476" w14:textId="78AF2B3C" w:rsidR="008E0BCE" w:rsidRPr="00997D56" w:rsidRDefault="008E0BCE" w:rsidP="00E04FAA">
      <w:pPr>
        <w:pStyle w:val="Heading2"/>
        <w:rPr>
          <w:szCs w:val="26"/>
        </w:rPr>
      </w:pPr>
      <w:bookmarkStart w:id="278" w:name="_Toc138175858"/>
      <w:r w:rsidRPr="00997D56">
        <w:rPr>
          <w:szCs w:val="26"/>
        </w:rPr>
        <w:lastRenderedPageBreak/>
        <w:t>CNN_LSTM</w:t>
      </w:r>
      <w:bookmarkEnd w:id="278"/>
    </w:p>
    <w:p w14:paraId="0B8E9EFA" w14:textId="77777777" w:rsidR="003100AF" w:rsidRDefault="008E0BCE" w:rsidP="00C17DDA">
      <w:pPr>
        <w:ind w:firstLine="567"/>
        <w:rPr>
          <w:szCs w:val="26"/>
        </w:rPr>
      </w:pPr>
      <w:r w:rsidRPr="00997D56">
        <w:rPr>
          <w:szCs w:val="26"/>
        </w:rPr>
        <w:t>Mô hình CNN-LSTM trong bài được xây dựng như</w:t>
      </w:r>
      <w:r w:rsidR="00095B3D" w:rsidRPr="00997D56">
        <w:rPr>
          <w:szCs w:val="26"/>
        </w:rPr>
        <w:t xml:space="preserve"> sau: </w:t>
      </w:r>
    </w:p>
    <w:p w14:paraId="5AF9A71F" w14:textId="39E57851" w:rsidR="00095B3D" w:rsidRPr="00997D56" w:rsidRDefault="00095B3D" w:rsidP="00C17DDA">
      <w:pPr>
        <w:ind w:firstLine="567"/>
        <w:rPr>
          <w:szCs w:val="26"/>
          <w:lang w:val="en-GB"/>
        </w:rPr>
      </w:pPr>
      <w:r w:rsidRPr="00997D56">
        <w:rPr>
          <w:szCs w:val="26"/>
          <w:lang w:val="en-GB"/>
        </w:rPr>
        <w:t xml:space="preserve">Mô hình bắt đầu bằng 3 lớp Conv1D kết hợp với 3 lớp MaxPooling1D xen kẽ nhau. Các lớp Conv1D có khả năng tìm ra các đặc trưng quan trọng trong dữ liệu chuỗi thời gian. Trong mô hình này, các lớp Conv1D được áp dụng trong một khối thời gian phân tán (TimeDistributed), giúp xử lý dữ liệu trong các khối thời gian nhỏ và tạo ra một chuỗi kết quả. </w:t>
      </w:r>
      <w:r w:rsidR="009B4B2C" w:rsidRPr="00997D56">
        <w:rPr>
          <w:szCs w:val="26"/>
          <w:lang w:val="en-GB"/>
        </w:rPr>
        <w:t xml:space="preserve">Lớp TimeDistributed sẽ xem mỗi phần tử dữ liệu đầu vào là một </w:t>
      </w:r>
      <w:r w:rsidR="003101EC" w:rsidRPr="00997D56">
        <w:rPr>
          <w:szCs w:val="26"/>
          <w:lang w:val="en-GB"/>
        </w:rPr>
        <w:t>thời điểm</w:t>
      </w:r>
      <w:r w:rsidR="009E27BA" w:rsidRPr="00997D56">
        <w:rPr>
          <w:szCs w:val="26"/>
          <w:lang w:val="en-GB"/>
        </w:rPr>
        <w:t xml:space="preserve">. </w:t>
      </w:r>
      <w:r w:rsidRPr="00997D56">
        <w:rPr>
          <w:szCs w:val="26"/>
          <w:lang w:val="en-GB"/>
        </w:rPr>
        <w:t>Hàm kích hoạt relu được sử dụng để tạo ra đầu ra phi tuyến tính và tăng tính phi tuyến của mô hình.</w:t>
      </w:r>
      <w:r w:rsidR="00F84677" w:rsidRPr="00997D56">
        <w:rPr>
          <w:szCs w:val="26"/>
          <w:lang w:val="en-GB"/>
        </w:rPr>
        <w:t xml:space="preserve"> Việc sử dụng hàm relu được </w:t>
      </w:r>
      <w:r w:rsidR="003C6211" w:rsidRPr="00997D56">
        <w:rPr>
          <w:szCs w:val="26"/>
          <w:lang w:val="en-GB"/>
        </w:rPr>
        <w:t xml:space="preserve">mong đợi sẽ </w:t>
      </w:r>
      <w:r w:rsidR="00927E9D" w:rsidRPr="00997D56">
        <w:rPr>
          <w:szCs w:val="26"/>
          <w:lang w:val="en-GB"/>
        </w:rPr>
        <w:t xml:space="preserve">đem lại kết quả tốt hơn các hàm kích hoạt khác </w:t>
      </w:r>
      <w:r w:rsidR="003C6211" w:rsidRPr="00997D56">
        <w:rPr>
          <w:szCs w:val="26"/>
          <w:lang w:val="en-GB"/>
        </w:rPr>
        <w:t xml:space="preserve">như tanh </w:t>
      </w:r>
      <w:r w:rsidR="00927E9D" w:rsidRPr="00997D56">
        <w:rPr>
          <w:szCs w:val="26"/>
          <w:lang w:val="en-GB"/>
        </w:rPr>
        <w:t>hoặc</w:t>
      </w:r>
      <w:r w:rsidR="003C6211" w:rsidRPr="00997D56">
        <w:rPr>
          <w:szCs w:val="26"/>
          <w:lang w:val="en-GB"/>
        </w:rPr>
        <w:t xml:space="preserve"> sigmod</w:t>
      </w:r>
      <w:r w:rsidR="00FF2E2E" w:rsidRPr="00997D56">
        <w:rPr>
          <w:szCs w:val="26"/>
          <w:lang w:val="en-GB"/>
        </w:rPr>
        <w:t xml:space="preserve"> vốn</w:t>
      </w:r>
      <w:r w:rsidR="003C6211" w:rsidRPr="00997D56">
        <w:rPr>
          <w:szCs w:val="26"/>
          <w:lang w:val="en-GB"/>
        </w:rPr>
        <w:t xml:space="preserve"> thường dẫn đến vanishing gradient</w:t>
      </w:r>
      <w:r w:rsidR="00927E9D" w:rsidRPr="00997D56">
        <w:rPr>
          <w:szCs w:val="26"/>
          <w:lang w:val="en-GB"/>
        </w:rPr>
        <w:t xml:space="preserve">. </w:t>
      </w:r>
    </w:p>
    <w:p w14:paraId="368D40F4" w14:textId="2EBE43A0" w:rsidR="00095B3D" w:rsidRPr="00997D56" w:rsidRDefault="00095B3D" w:rsidP="00C17DDA">
      <w:pPr>
        <w:ind w:firstLine="567"/>
        <w:rPr>
          <w:szCs w:val="26"/>
          <w:lang w:val="en-GB"/>
        </w:rPr>
      </w:pPr>
      <w:r w:rsidRPr="00997D56">
        <w:rPr>
          <w:szCs w:val="26"/>
          <w:lang w:val="en-GB"/>
        </w:rPr>
        <w:t xml:space="preserve">Sau đó, các lớp MaxPooling1D được sử dụng để giảm kích thước đầu ra từ các lớp Conv1D và tạo ra một </w:t>
      </w:r>
      <w:r w:rsidR="00851AC2" w:rsidRPr="00997D56">
        <w:rPr>
          <w:szCs w:val="26"/>
          <w:lang w:val="en-GB"/>
        </w:rPr>
        <w:t>ma tr</w:t>
      </w:r>
      <w:r w:rsidR="001D2A89" w:rsidRPr="00997D56">
        <w:rPr>
          <w:szCs w:val="26"/>
          <w:lang w:val="en-GB"/>
        </w:rPr>
        <w:t xml:space="preserve">ận các đặc trưng </w:t>
      </w:r>
      <w:r w:rsidRPr="00997D56">
        <w:rPr>
          <w:szCs w:val="26"/>
          <w:lang w:val="en-GB"/>
        </w:rPr>
        <w:t>dữ liệu. Quá trình này giúp giảm chiều dữ liệu và tạo ra các biểu diễn tổng quát hơn của các đặc trưng quan trọng trong dữ liệu.</w:t>
      </w:r>
      <w:r w:rsidR="00034E85" w:rsidRPr="00997D56">
        <w:rPr>
          <w:szCs w:val="26"/>
          <w:lang w:val="en-GB"/>
        </w:rPr>
        <w:t xml:space="preserve"> MaxPooling hoạt động </w:t>
      </w:r>
      <w:r w:rsidR="00931344" w:rsidRPr="00997D56">
        <w:rPr>
          <w:szCs w:val="26"/>
          <w:lang w:val="en-GB"/>
        </w:rPr>
        <w:t>thông qua việc chọn ra các giá trị lớn nhất của mỗi ma trận</w:t>
      </w:r>
      <w:r w:rsidR="006B2395">
        <w:rPr>
          <w:szCs w:val="26"/>
          <w:lang w:val="en-GB"/>
        </w:rPr>
        <w:t xml:space="preserve"> vuông</w:t>
      </w:r>
      <w:r w:rsidR="00931344" w:rsidRPr="00997D56">
        <w:rPr>
          <w:szCs w:val="26"/>
          <w:lang w:val="en-GB"/>
        </w:rPr>
        <w:t xml:space="preserve"> </w:t>
      </w:r>
      <w:r w:rsidR="00D66AA4" w:rsidRPr="00997D56">
        <w:rPr>
          <w:szCs w:val="26"/>
          <w:lang w:val="en-GB"/>
        </w:rPr>
        <w:t>pooling size</w:t>
      </w:r>
      <w:r w:rsidR="003A66FF" w:rsidRPr="00997D56">
        <w:rPr>
          <w:szCs w:val="26"/>
          <w:lang w:val="en-GB"/>
        </w:rPr>
        <w:t xml:space="preserve"> </w:t>
      </w:r>
      <w:r w:rsidR="00681326" w:rsidRPr="00997D56">
        <w:rPr>
          <w:szCs w:val="26"/>
          <w:lang w:val="en-GB"/>
        </w:rPr>
        <w:t>làm giá trị đầu ra của lớp</w:t>
      </w:r>
      <w:r w:rsidR="00374EAF" w:rsidRPr="00997D56">
        <w:rPr>
          <w:szCs w:val="26"/>
          <w:lang w:val="en-GB"/>
        </w:rPr>
        <w:t>.</w:t>
      </w:r>
    </w:p>
    <w:p w14:paraId="3499A6A3" w14:textId="3D0AEFA1" w:rsidR="00EF2BD2" w:rsidRPr="00997D56" w:rsidRDefault="00EF2BD2" w:rsidP="00E04FAA">
      <w:pPr>
        <w:ind w:firstLine="360"/>
        <w:jc w:val="center"/>
        <w:rPr>
          <w:szCs w:val="26"/>
          <w:lang w:val="en-GB"/>
        </w:rPr>
      </w:pPr>
      <w:r w:rsidRPr="00997D56">
        <w:rPr>
          <w:noProof/>
          <w:szCs w:val="26"/>
        </w:rPr>
        <w:drawing>
          <wp:inline distT="0" distB="0" distL="0" distR="0" wp14:anchorId="75B79679" wp14:editId="2B4126A5">
            <wp:extent cx="3422931" cy="1721339"/>
            <wp:effectExtent l="0" t="0" r="6350" b="0"/>
            <wp:docPr id="2081457466" name="Picture 2081457466" descr="Max Pooling in Convolutional Neural Network and Its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x Pooling in Convolutional Neural Network and Its Feature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2248" cy="1726024"/>
                    </a:xfrm>
                    <a:prstGeom prst="rect">
                      <a:avLst/>
                    </a:prstGeom>
                    <a:noFill/>
                    <a:ln>
                      <a:noFill/>
                    </a:ln>
                  </pic:spPr>
                </pic:pic>
              </a:graphicData>
            </a:graphic>
          </wp:inline>
        </w:drawing>
      </w:r>
    </w:p>
    <w:p w14:paraId="6401B1AC" w14:textId="77777777" w:rsidR="00095B3D" w:rsidRPr="00997D56" w:rsidRDefault="00095B3D" w:rsidP="00C17DDA">
      <w:pPr>
        <w:ind w:firstLine="567"/>
        <w:rPr>
          <w:szCs w:val="26"/>
          <w:lang w:val="en-GB"/>
        </w:rPr>
      </w:pPr>
      <w:r w:rsidRPr="00997D56">
        <w:rPr>
          <w:szCs w:val="26"/>
          <w:lang w:val="en-GB"/>
        </w:rPr>
        <w:t>Tiếp theo, lớp Flatten được sử dụng để biến đổi đầu ra từ lớp Conv1D cuối cùng thành một tensor 1 chiều. Quá trình này giúp chuẩn bị dữ liệu cho việc truyền vào các lớp LSTM.</w:t>
      </w:r>
    </w:p>
    <w:p w14:paraId="0F843698" w14:textId="77777777" w:rsidR="00020048" w:rsidRPr="00997D56" w:rsidRDefault="00095B3D" w:rsidP="00E04FAA">
      <w:pPr>
        <w:ind w:firstLine="567"/>
        <w:rPr>
          <w:szCs w:val="26"/>
          <w:lang w:val="en-GB"/>
        </w:rPr>
      </w:pPr>
      <w:r w:rsidRPr="00997D56">
        <w:rPr>
          <w:szCs w:val="26"/>
          <w:lang w:val="en-GB"/>
        </w:rPr>
        <w:t>Cuối cùng, các lớp LSTM được sử dụng để hiểu và mô hình hóa các mẫu và phụ thuộc dài hạn trong dữ liệu chuỗi thời gian</w:t>
      </w:r>
      <w:r w:rsidR="00653BA6" w:rsidRPr="00997D56">
        <w:rPr>
          <w:szCs w:val="26"/>
          <w:lang w:val="en-GB"/>
        </w:rPr>
        <w:t xml:space="preserve"> đã được CNN rút ra</w:t>
      </w:r>
      <w:r w:rsidRPr="00997D56">
        <w:rPr>
          <w:szCs w:val="26"/>
          <w:lang w:val="en-GB"/>
        </w:rPr>
        <w:t xml:space="preserve">. Mô hình sử dụng hai lớp LSTM được xếp chồng lên nhau và được bao bọc bởi lớp Bidirectional, cho phép việc truyền dẫn thông tin qua các thời điểm và tăng cường khả năng học của mô hình. </w:t>
      </w:r>
      <w:r w:rsidR="00653BA6" w:rsidRPr="00997D56">
        <w:rPr>
          <w:szCs w:val="26"/>
          <w:lang w:val="en-GB"/>
        </w:rPr>
        <w:t>Lớp Bidirectional có chức năng</w:t>
      </w:r>
      <w:r w:rsidR="007F1D21" w:rsidRPr="00997D56">
        <w:rPr>
          <w:szCs w:val="26"/>
          <w:lang w:val="en-GB"/>
        </w:rPr>
        <w:t xml:space="preserve"> cho phép mô hình xem xét dữ liệu chuỗi từ cả hai hướng: từ </w:t>
      </w:r>
      <w:r w:rsidR="007F1D21" w:rsidRPr="00997D56">
        <w:rPr>
          <w:szCs w:val="26"/>
          <w:lang w:val="en-GB"/>
        </w:rPr>
        <w:lastRenderedPageBreak/>
        <w:t>trái sang phải và từ phải sang trái. Điều này cho phép mô hình tổng hợp thông tin từ cả quá khứ và tương lai của mỗi điểm dữ liệu, giúp cải thiện khả năng dự đoán.</w:t>
      </w:r>
      <w:r w:rsidR="00020048" w:rsidRPr="00997D56">
        <w:rPr>
          <w:szCs w:val="26"/>
          <w:lang w:val="en-GB"/>
        </w:rPr>
        <w:t xml:space="preserve"> </w:t>
      </w:r>
      <w:r w:rsidRPr="00997D56">
        <w:rPr>
          <w:szCs w:val="26"/>
          <w:lang w:val="en-GB"/>
        </w:rPr>
        <w:t>Lớp Dropout được áp dụng sau mỗi lớp LSTM để ngăn chặn overfitting trong quá trình huấn luyện</w:t>
      </w:r>
      <w:r w:rsidR="00046683" w:rsidRPr="00997D56">
        <w:rPr>
          <w:szCs w:val="26"/>
          <w:lang w:val="en-GB"/>
        </w:rPr>
        <w:t xml:space="preserve"> bằng việc loại bỏ ngẫu nhiên </w:t>
      </w:r>
      <w:r w:rsidR="00B012E3" w:rsidRPr="00997D56">
        <w:rPr>
          <w:szCs w:val="26"/>
          <w:lang w:val="en-GB"/>
        </w:rPr>
        <w:t>một phần các nơ ron trong mạng</w:t>
      </w:r>
      <w:r w:rsidRPr="00997D56">
        <w:rPr>
          <w:szCs w:val="26"/>
          <w:lang w:val="en-GB"/>
        </w:rPr>
        <w:t xml:space="preserve">. </w:t>
      </w:r>
    </w:p>
    <w:p w14:paraId="30D91EAB" w14:textId="0383E9E5" w:rsidR="004A4502" w:rsidRPr="00997D56" w:rsidRDefault="00020048" w:rsidP="00E04FAA">
      <w:pPr>
        <w:ind w:firstLine="567"/>
        <w:rPr>
          <w:szCs w:val="26"/>
          <w:lang w:val="en-GB"/>
        </w:rPr>
      </w:pPr>
      <w:r w:rsidRPr="00997D56">
        <w:rPr>
          <w:szCs w:val="26"/>
          <w:lang w:val="en-GB"/>
        </w:rPr>
        <w:t>Ở lớp Bidirectional LSTM thứ hai được thêm vào, nhưng với tham số return_sequences=False. Điều này chỉ ra rằng lớp này chỉ trả về đầu ra của LSTM ở thời điểm cuối cùng, không trả về chuỗi đầu ra cho mỗi thời điểm. Điều này có thể giúp giảm độ phức tạp và tăng tốc độ tính toán của mô hình trong một số trường hợp.</w:t>
      </w:r>
    </w:p>
    <w:p w14:paraId="3009F5F1" w14:textId="2C28B5F4" w:rsidR="00095B3D" w:rsidRPr="00997D56" w:rsidRDefault="00095B3D" w:rsidP="00E04FAA">
      <w:pPr>
        <w:ind w:firstLine="567"/>
        <w:rPr>
          <w:szCs w:val="26"/>
          <w:lang w:val="en-GB"/>
        </w:rPr>
      </w:pPr>
      <w:r w:rsidRPr="00997D56">
        <w:rPr>
          <w:szCs w:val="26"/>
          <w:lang w:val="en-GB"/>
        </w:rPr>
        <w:t>Cuối cùng là lớp Dense để tạo ra một kết nối đầy đủ giữa các đơn vị đầu vào và đơn vị đầu ra. Mỗi đơn vị đầu vào được kết nối với mỗi đơn vị đầu ra bằng một trọng số tương ứng. Quá trình này cho phép mô hình học và tìm hiểu các mối quan hệ phi tuyến và tuyến tính giữa các đặc trưng đầu vào và kết quả đầu ra. Chi tiết mô hình được xây dựng như ảnh:</w:t>
      </w:r>
    </w:p>
    <w:p w14:paraId="3CF34061" w14:textId="4D8B2787" w:rsidR="00095B3D" w:rsidRDefault="00EE5E22" w:rsidP="00E04FAA">
      <w:pPr>
        <w:jc w:val="center"/>
        <w:rPr>
          <w:szCs w:val="26"/>
        </w:rPr>
      </w:pPr>
      <w:r w:rsidRPr="00997D56">
        <w:rPr>
          <w:noProof/>
          <w:szCs w:val="26"/>
        </w:rPr>
        <w:lastRenderedPageBreak/>
        <w:drawing>
          <wp:inline distT="0" distB="0" distL="0" distR="0" wp14:anchorId="75E1D2DC" wp14:editId="4D0F5B9A">
            <wp:extent cx="2380302" cy="6132945"/>
            <wp:effectExtent l="0" t="0" r="1270" b="1270"/>
            <wp:docPr id="659848105" name="Picture 65984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6127" cy="6147953"/>
                    </a:xfrm>
                    <a:prstGeom prst="rect">
                      <a:avLst/>
                    </a:prstGeom>
                    <a:noFill/>
                    <a:ln>
                      <a:noFill/>
                    </a:ln>
                  </pic:spPr>
                </pic:pic>
              </a:graphicData>
            </a:graphic>
          </wp:inline>
        </w:drawing>
      </w:r>
    </w:p>
    <w:p w14:paraId="73AEC42F" w14:textId="457B639A" w:rsidR="00170E16" w:rsidRPr="00C17DDA" w:rsidRDefault="00170E16" w:rsidP="007827DE">
      <w:pPr>
        <w:pStyle w:val="Caption"/>
      </w:pPr>
      <w:bookmarkStart w:id="279" w:name="_Toc138164926"/>
      <w:bookmarkStart w:id="280" w:name="_Toc138170812"/>
      <w:bookmarkStart w:id="281" w:name="_Toc138176022"/>
      <w:bookmarkStart w:id="282" w:name="_Toc138240640"/>
      <w:r w:rsidRPr="00C17DDA">
        <w:t xml:space="preserve">Hình </w:t>
      </w:r>
      <w:fldSimple w:instr=" STYLEREF 1 \s ">
        <w:r w:rsidR="0049610D" w:rsidRPr="00C17DDA">
          <w:t>5</w:t>
        </w:r>
      </w:fldSimple>
      <w:r w:rsidR="0049610D" w:rsidRPr="00C17DDA">
        <w:t>.</w:t>
      </w:r>
      <w:r w:rsidR="0049610D" w:rsidRPr="00C17DDA">
        <w:fldChar w:fldCharType="begin"/>
      </w:r>
      <w:r w:rsidR="0049610D">
        <w:instrText xml:space="preserve"> SEQ Hình \* ARABIC \s 1 </w:instrText>
      </w:r>
      <w:r w:rsidR="0049610D" w:rsidRPr="00C17DDA">
        <w:fldChar w:fldCharType="separate"/>
      </w:r>
      <w:r w:rsidR="00137AC2" w:rsidRPr="00C17DDA">
        <w:t>56</w:t>
      </w:r>
      <w:r w:rsidR="0049610D" w:rsidRPr="00C17DDA">
        <w:fldChar w:fldCharType="end"/>
      </w:r>
      <w:r w:rsidRPr="00C17DDA">
        <w:t xml:space="preserve"> Chi tiết cấu trúc mô hình CNN_LSTM</w:t>
      </w:r>
      <w:bookmarkEnd w:id="279"/>
      <w:bookmarkEnd w:id="280"/>
      <w:bookmarkEnd w:id="281"/>
      <w:bookmarkEnd w:id="282"/>
    </w:p>
    <w:p w14:paraId="6F0F8EA8" w14:textId="1AA360D3" w:rsidR="003B5B59" w:rsidRDefault="00187C31" w:rsidP="00C17DDA">
      <w:pPr>
        <w:ind w:firstLine="567"/>
        <w:rPr>
          <w:szCs w:val="26"/>
        </w:rPr>
      </w:pPr>
      <w:r w:rsidRPr="00997D56">
        <w:rPr>
          <w:szCs w:val="26"/>
        </w:rPr>
        <w:t>Khi xem xét kết quả dự báo ở Hình,</w:t>
      </w:r>
      <w:r w:rsidR="008E0BCE" w:rsidRPr="00997D56">
        <w:rPr>
          <w:szCs w:val="26"/>
        </w:rPr>
        <w:t xml:space="preserve"> mô hình cho kết quả RMSE thấp nhất ở tỉ lệ 7-2-1 trên tập VCB là 3455.59, STB là 2912.51 và BID là 2576.79. Tương đồng với độ đo MAPE cũng tốt nhất trên tỉ lệ 7-2-1. Mô hình được mong chờ sẽ có thể tốt hơn so với mô hình LSTM đơn lẻ, tuy nhiên việc xây dựng các lớp chưa hợp lý có thể đã dẫn đến việc mô hình có độ nhạy với các biến động dữ liệu bị hạn chế, các dự báo về các mức giảm/tăng mạnh thường xảy ra trễ hơn thực tế dẫn đến các chỉ số RMSE, MAPE phụ thuộc vào mức </w:t>
      </w:r>
      <w:r w:rsidR="008E0BCE" w:rsidRPr="00997D56">
        <w:rPr>
          <w:szCs w:val="26"/>
        </w:rPr>
        <w:lastRenderedPageBreak/>
        <w:t>chênh lệch dự báo có kết quả tệ hơn so với các thuật toán khác. Tuy nhiên, khi xem xét đơn thuần việc dự báo tăng/giảm của giá cổ phiếu, MDA của CNN-LSTM cho ra khá tốt</w:t>
      </w:r>
      <w:r w:rsidR="009C183D" w:rsidRPr="00997D56">
        <w:rPr>
          <w:szCs w:val="26"/>
        </w:rPr>
        <w:t xml:space="preserve"> </w:t>
      </w:r>
      <w:r w:rsidR="008E0BCE" w:rsidRPr="00997D56">
        <w:rPr>
          <w:szCs w:val="26"/>
        </w:rPr>
        <w:t>(49.14 ở VCB 6-3-1, 55.56 ở BID 7-2-1, 51.67 ở STB 7-2-1), đều ở mức cao hơn so với các mô hình khác cho thấy tiềm năng của mô hình ở bài toán này là có thể áp dụng. Với tập validation, CNN-LSTM cũng cho ra các nhận định tương tự.</w:t>
      </w:r>
    </w:p>
    <w:p w14:paraId="2BCD4A87" w14:textId="7FC76C26" w:rsidR="00AF0AC1" w:rsidRDefault="00AF0AC1" w:rsidP="00AF0AC1">
      <w:pPr>
        <w:pStyle w:val="ListParagraph"/>
        <w:numPr>
          <w:ilvl w:val="0"/>
          <w:numId w:val="16"/>
        </w:numPr>
        <w:rPr>
          <w:szCs w:val="26"/>
        </w:rPr>
      </w:pPr>
      <w:r>
        <w:rPr>
          <w:szCs w:val="26"/>
        </w:rPr>
        <w:t>Dữ liệu BID</w:t>
      </w:r>
    </w:p>
    <w:p w14:paraId="578B4BF5" w14:textId="30387617" w:rsidR="00AF0AC1" w:rsidRPr="00C17DDA" w:rsidRDefault="00AF0AC1" w:rsidP="00C17DDA">
      <w:pPr>
        <w:pStyle w:val="ListParagraph"/>
        <w:numPr>
          <w:ilvl w:val="0"/>
          <w:numId w:val="9"/>
        </w:numPr>
        <w:rPr>
          <w:szCs w:val="26"/>
        </w:rPr>
      </w:pPr>
      <w:r w:rsidRPr="00C17DDA">
        <w:rPr>
          <w:szCs w:val="26"/>
        </w:rPr>
        <w:t>Tỉ lệ 6-3-1</w:t>
      </w:r>
    </w:p>
    <w:p w14:paraId="73F2B974" w14:textId="58137F32" w:rsidR="00984961" w:rsidRDefault="00131492" w:rsidP="00E04FAA">
      <w:pPr>
        <w:rPr>
          <w:szCs w:val="26"/>
        </w:rPr>
      </w:pPr>
      <w:r w:rsidRPr="00131492">
        <w:rPr>
          <w:noProof/>
          <w:szCs w:val="26"/>
        </w:rPr>
        <w:drawing>
          <wp:inline distT="0" distB="0" distL="0" distR="0" wp14:anchorId="7F0384E4" wp14:editId="78C50200">
            <wp:extent cx="5943600" cy="3469005"/>
            <wp:effectExtent l="0" t="0" r="0" b="0"/>
            <wp:docPr id="412690512" name="Picture 412690512"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90512" name="Picture 1" descr="A picture containing text, screenshot, plot, diagram&#10;&#10;Description automatically generated"/>
                    <pic:cNvPicPr/>
                  </pic:nvPicPr>
                  <pic:blipFill>
                    <a:blip r:embed="rId84"/>
                    <a:stretch>
                      <a:fillRect/>
                    </a:stretch>
                  </pic:blipFill>
                  <pic:spPr>
                    <a:xfrm>
                      <a:off x="0" y="0"/>
                      <a:ext cx="5943600" cy="3469005"/>
                    </a:xfrm>
                    <a:prstGeom prst="rect">
                      <a:avLst/>
                    </a:prstGeom>
                  </pic:spPr>
                </pic:pic>
              </a:graphicData>
            </a:graphic>
          </wp:inline>
        </w:drawing>
      </w:r>
    </w:p>
    <w:p w14:paraId="5AF48535" w14:textId="5291EF9B" w:rsidR="00692DFD" w:rsidRDefault="00692DFD" w:rsidP="007827DE">
      <w:pPr>
        <w:pStyle w:val="Caption"/>
      </w:pPr>
      <w:bookmarkStart w:id="283" w:name="_Toc138164927"/>
      <w:bookmarkStart w:id="284" w:name="_Toc138170813"/>
      <w:bookmarkStart w:id="285" w:name="_Toc138176023"/>
      <w:bookmarkStart w:id="286" w:name="_Toc138240641"/>
      <w:r w:rsidRPr="00C17DDA">
        <w:t xml:space="preserve">Hình </w:t>
      </w:r>
      <w:fldSimple w:instr=" STYLEREF 1 \s ">
        <w:r w:rsidR="0049610D" w:rsidRPr="00C17DDA">
          <w:t>5</w:t>
        </w:r>
      </w:fldSimple>
      <w:r w:rsidR="0049610D" w:rsidRPr="00C17DDA">
        <w:t>.</w:t>
      </w:r>
      <w:r w:rsidR="0049610D" w:rsidRPr="00C17DDA">
        <w:fldChar w:fldCharType="begin"/>
      </w:r>
      <w:r w:rsidR="0049610D">
        <w:instrText xml:space="preserve"> SEQ Hình \* ARABIC \s 1 </w:instrText>
      </w:r>
      <w:r w:rsidR="0049610D" w:rsidRPr="00C17DDA">
        <w:fldChar w:fldCharType="separate"/>
      </w:r>
      <w:r w:rsidR="00137AC2" w:rsidRPr="00C17DDA">
        <w:t>57</w:t>
      </w:r>
      <w:r w:rsidR="0049610D" w:rsidRPr="00C17DDA">
        <w:fldChar w:fldCharType="end"/>
      </w:r>
      <w:r w:rsidRPr="00C17DDA">
        <w:t xml:space="preserve"> Kết quả </w:t>
      </w:r>
      <w:r w:rsidR="00C106B2" w:rsidRPr="00C17DDA">
        <w:t>dự báo</w:t>
      </w:r>
      <w:r w:rsidRPr="00C17DDA">
        <w:t xml:space="preserve"> mô hình CNN_LSTM của cổ phiếu BID ở tỉ lệ 6-3-1</w:t>
      </w:r>
      <w:bookmarkEnd w:id="283"/>
      <w:bookmarkEnd w:id="284"/>
      <w:bookmarkEnd w:id="285"/>
      <w:bookmarkEnd w:id="286"/>
    </w:p>
    <w:p w14:paraId="38BB138F" w14:textId="77777777" w:rsidR="00C17DDA" w:rsidRDefault="00C17DDA" w:rsidP="00C17DDA"/>
    <w:p w14:paraId="63B29A4D" w14:textId="77777777" w:rsidR="00C17DDA" w:rsidRDefault="00C17DDA" w:rsidP="00C17DDA"/>
    <w:p w14:paraId="100967BE" w14:textId="77777777" w:rsidR="00C17DDA" w:rsidRDefault="00C17DDA" w:rsidP="00C17DDA"/>
    <w:p w14:paraId="75B98A4D" w14:textId="77777777" w:rsidR="00C17DDA" w:rsidRDefault="00C17DDA" w:rsidP="00C17DDA"/>
    <w:p w14:paraId="747C8960" w14:textId="77777777" w:rsidR="00C17DDA" w:rsidRDefault="00C17DDA" w:rsidP="00C17DDA"/>
    <w:p w14:paraId="1F06A29A" w14:textId="77777777" w:rsidR="00C17DDA" w:rsidRDefault="00C17DDA" w:rsidP="00C17DDA"/>
    <w:p w14:paraId="6B40E6AF" w14:textId="77777777" w:rsidR="00C17DDA" w:rsidRDefault="00C17DDA" w:rsidP="00C17DDA"/>
    <w:p w14:paraId="7F92894A" w14:textId="77777777" w:rsidR="00C17DDA" w:rsidRPr="00C17DDA" w:rsidRDefault="00C17DDA" w:rsidP="00C17DDA"/>
    <w:p w14:paraId="6E36AECD" w14:textId="1CF74D69" w:rsidR="00AF0AC1" w:rsidRPr="00C17DDA" w:rsidRDefault="00AF0AC1" w:rsidP="00C17DDA">
      <w:pPr>
        <w:pStyle w:val="ListParagraph"/>
        <w:numPr>
          <w:ilvl w:val="0"/>
          <w:numId w:val="9"/>
        </w:numPr>
        <w:rPr>
          <w:szCs w:val="26"/>
        </w:rPr>
      </w:pPr>
      <w:r w:rsidRPr="00C17DDA">
        <w:rPr>
          <w:szCs w:val="26"/>
        </w:rPr>
        <w:lastRenderedPageBreak/>
        <w:t>Tỉ lệ 7-2-1</w:t>
      </w:r>
    </w:p>
    <w:p w14:paraId="3595986F" w14:textId="78E4576F" w:rsidR="00081350" w:rsidRDefault="00081350" w:rsidP="00E04FAA">
      <w:pPr>
        <w:rPr>
          <w:szCs w:val="26"/>
        </w:rPr>
      </w:pPr>
      <w:r w:rsidRPr="00081350">
        <w:rPr>
          <w:noProof/>
          <w:szCs w:val="26"/>
        </w:rPr>
        <w:drawing>
          <wp:inline distT="0" distB="0" distL="0" distR="0" wp14:anchorId="6AFB288B" wp14:editId="5B3A05B0">
            <wp:extent cx="5943600" cy="3469005"/>
            <wp:effectExtent l="0" t="0" r="0" b="0"/>
            <wp:docPr id="2113897238" name="Picture 2113897238"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97238" name="Picture 1" descr="A picture containing text, screenshot, plot, diagram&#10;&#10;Description automatically generated"/>
                    <pic:cNvPicPr/>
                  </pic:nvPicPr>
                  <pic:blipFill>
                    <a:blip r:embed="rId85"/>
                    <a:stretch>
                      <a:fillRect/>
                    </a:stretch>
                  </pic:blipFill>
                  <pic:spPr>
                    <a:xfrm>
                      <a:off x="0" y="0"/>
                      <a:ext cx="5943600" cy="3469005"/>
                    </a:xfrm>
                    <a:prstGeom prst="rect">
                      <a:avLst/>
                    </a:prstGeom>
                  </pic:spPr>
                </pic:pic>
              </a:graphicData>
            </a:graphic>
          </wp:inline>
        </w:drawing>
      </w:r>
    </w:p>
    <w:p w14:paraId="1D09B40B" w14:textId="7A97A471" w:rsidR="00170E16" w:rsidRPr="00C17DDA" w:rsidRDefault="00170E16" w:rsidP="007827DE">
      <w:pPr>
        <w:pStyle w:val="Caption"/>
      </w:pPr>
      <w:bookmarkStart w:id="287" w:name="_Toc138164928"/>
      <w:bookmarkStart w:id="288" w:name="_Toc138170814"/>
      <w:bookmarkStart w:id="289" w:name="_Toc138176024"/>
      <w:bookmarkStart w:id="290" w:name="_Toc138240642"/>
      <w:r w:rsidRPr="00C17DDA">
        <w:t xml:space="preserve">Hình </w:t>
      </w:r>
      <w:fldSimple w:instr=" STYLEREF 1 \s ">
        <w:r w:rsidR="0049610D" w:rsidRPr="00C17DDA">
          <w:t>5</w:t>
        </w:r>
      </w:fldSimple>
      <w:r w:rsidR="0049610D" w:rsidRPr="00C17DDA">
        <w:t>.</w:t>
      </w:r>
      <w:r w:rsidR="0049610D" w:rsidRPr="00C17DDA">
        <w:fldChar w:fldCharType="begin"/>
      </w:r>
      <w:r w:rsidR="0049610D">
        <w:instrText xml:space="preserve"> SEQ Hình \* ARABIC \s 1 </w:instrText>
      </w:r>
      <w:r w:rsidR="0049610D" w:rsidRPr="00C17DDA">
        <w:fldChar w:fldCharType="separate"/>
      </w:r>
      <w:r w:rsidR="00137AC2" w:rsidRPr="00C17DDA">
        <w:t>58</w:t>
      </w:r>
      <w:r w:rsidR="0049610D" w:rsidRPr="00C17DDA">
        <w:fldChar w:fldCharType="end"/>
      </w:r>
      <w:r w:rsidRPr="00C17DDA">
        <w:t xml:space="preserve"> Kết quả </w:t>
      </w:r>
      <w:r w:rsidR="00C106B2" w:rsidRPr="00C17DDA">
        <w:t>dự báo</w:t>
      </w:r>
      <w:r w:rsidRPr="00C17DDA">
        <w:t xml:space="preserve"> mô hình CNN_LSTM của cổ phiếu BID ở tỉ lệ 7-2-1</w:t>
      </w:r>
      <w:bookmarkEnd w:id="287"/>
      <w:bookmarkEnd w:id="288"/>
      <w:bookmarkEnd w:id="289"/>
      <w:bookmarkEnd w:id="290"/>
    </w:p>
    <w:p w14:paraId="2E461198" w14:textId="201F8F62" w:rsidR="00CA4713" w:rsidRPr="00C17DDA" w:rsidRDefault="00CA4713" w:rsidP="00C17DDA">
      <w:pPr>
        <w:pStyle w:val="ListParagraph"/>
        <w:numPr>
          <w:ilvl w:val="0"/>
          <w:numId w:val="9"/>
        </w:numPr>
        <w:rPr>
          <w:szCs w:val="26"/>
        </w:rPr>
      </w:pPr>
      <w:r w:rsidRPr="00C17DDA">
        <w:rPr>
          <w:szCs w:val="26"/>
        </w:rPr>
        <w:t>Tỉ lệ 8-1-1</w:t>
      </w:r>
    </w:p>
    <w:p w14:paraId="40395373" w14:textId="010DECAD" w:rsidR="00CA4713" w:rsidRPr="00B81438" w:rsidRDefault="00CA4713" w:rsidP="00CA4713">
      <w:pPr>
        <w:rPr>
          <w:szCs w:val="26"/>
        </w:rPr>
      </w:pPr>
      <w:r w:rsidRPr="00B81438">
        <w:rPr>
          <w:noProof/>
          <w:szCs w:val="26"/>
        </w:rPr>
        <w:drawing>
          <wp:inline distT="0" distB="0" distL="0" distR="0" wp14:anchorId="0E3D5E6D" wp14:editId="45438FF2">
            <wp:extent cx="5943600" cy="3469005"/>
            <wp:effectExtent l="0" t="0" r="0" b="0"/>
            <wp:docPr id="2091534188" name="Picture 2091534188"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34188" name="Picture 1" descr="A picture containing text, screenshot, plot, font&#10;&#10;Description automatically generated"/>
                    <pic:cNvPicPr/>
                  </pic:nvPicPr>
                  <pic:blipFill>
                    <a:blip r:embed="rId86"/>
                    <a:stretch>
                      <a:fillRect/>
                    </a:stretch>
                  </pic:blipFill>
                  <pic:spPr>
                    <a:xfrm>
                      <a:off x="0" y="0"/>
                      <a:ext cx="5943600" cy="3469005"/>
                    </a:xfrm>
                    <a:prstGeom prst="rect">
                      <a:avLst/>
                    </a:prstGeom>
                  </pic:spPr>
                </pic:pic>
              </a:graphicData>
            </a:graphic>
          </wp:inline>
        </w:drawing>
      </w:r>
    </w:p>
    <w:p w14:paraId="374FCBEB" w14:textId="08C3591E" w:rsidR="00CA4713" w:rsidRPr="00C17DDA" w:rsidRDefault="00CA4713" w:rsidP="007827DE">
      <w:pPr>
        <w:pStyle w:val="Caption"/>
      </w:pPr>
      <w:bookmarkStart w:id="291" w:name="_Toc138170815"/>
      <w:bookmarkStart w:id="292" w:name="_Toc138176025"/>
      <w:bookmarkStart w:id="293" w:name="_Toc138240643"/>
      <w:r w:rsidRPr="00C17DDA">
        <w:t xml:space="preserve">Hình </w:t>
      </w:r>
      <w:fldSimple w:instr=" STYLEREF 1 \s ">
        <w:r w:rsidRPr="00C17DDA">
          <w:t>5</w:t>
        </w:r>
      </w:fldSimple>
      <w:r w:rsidRPr="00C17DDA">
        <w:t>.</w:t>
      </w:r>
      <w:fldSimple w:instr=" SEQ Hình \* ARABIC \s 1 ">
        <w:r w:rsidR="00137AC2" w:rsidRPr="00C17DDA">
          <w:t>59</w:t>
        </w:r>
      </w:fldSimple>
      <w:r w:rsidRPr="00C17DDA">
        <w:t xml:space="preserve"> Kết quả dự báo mô hình CNN_LSTM của cổ phiếu BID ở tỉ lệ 8-1-1</w:t>
      </w:r>
      <w:bookmarkEnd w:id="291"/>
      <w:bookmarkEnd w:id="292"/>
      <w:bookmarkEnd w:id="293"/>
    </w:p>
    <w:p w14:paraId="738F9B11" w14:textId="7D6D9714" w:rsidR="00AF0AC1" w:rsidRDefault="00460056" w:rsidP="00AF0AC1">
      <w:pPr>
        <w:pStyle w:val="ListParagraph"/>
        <w:numPr>
          <w:ilvl w:val="0"/>
          <w:numId w:val="16"/>
        </w:numPr>
        <w:rPr>
          <w:szCs w:val="26"/>
        </w:rPr>
      </w:pPr>
      <w:r>
        <w:rPr>
          <w:szCs w:val="26"/>
        </w:rPr>
        <w:lastRenderedPageBreak/>
        <w:t xml:space="preserve">Cổ phiếu </w:t>
      </w:r>
      <w:r w:rsidR="00AF0AC1">
        <w:rPr>
          <w:szCs w:val="26"/>
        </w:rPr>
        <w:t>STB</w:t>
      </w:r>
    </w:p>
    <w:p w14:paraId="5F70AC8B" w14:textId="07851DF0" w:rsidR="00AF0AC1" w:rsidRPr="00C17DDA" w:rsidRDefault="00AF0AC1" w:rsidP="00C17DDA">
      <w:pPr>
        <w:pStyle w:val="ListParagraph"/>
        <w:numPr>
          <w:ilvl w:val="0"/>
          <w:numId w:val="9"/>
        </w:numPr>
        <w:rPr>
          <w:szCs w:val="26"/>
        </w:rPr>
      </w:pPr>
      <w:r w:rsidRPr="00C17DDA">
        <w:rPr>
          <w:szCs w:val="26"/>
        </w:rPr>
        <w:t>Tỉ lệ 6-3-1</w:t>
      </w:r>
    </w:p>
    <w:p w14:paraId="370D36BC" w14:textId="2F2202E2" w:rsidR="00A026FD" w:rsidRDefault="00A026FD" w:rsidP="00E04FAA">
      <w:pPr>
        <w:rPr>
          <w:szCs w:val="26"/>
        </w:rPr>
      </w:pPr>
      <w:r w:rsidRPr="00A026FD">
        <w:rPr>
          <w:noProof/>
          <w:szCs w:val="26"/>
        </w:rPr>
        <w:drawing>
          <wp:inline distT="0" distB="0" distL="0" distR="0" wp14:anchorId="46D5717E" wp14:editId="57854EA7">
            <wp:extent cx="5623560" cy="3282212"/>
            <wp:effectExtent l="0" t="0" r="0" b="0"/>
            <wp:docPr id="1632114718" name="Picture 1632114718"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14718" name="Picture 1" descr="A picture containing text, screenshot, diagram, plot&#10;&#10;Description automatically generated"/>
                    <pic:cNvPicPr/>
                  </pic:nvPicPr>
                  <pic:blipFill>
                    <a:blip r:embed="rId87"/>
                    <a:stretch>
                      <a:fillRect/>
                    </a:stretch>
                  </pic:blipFill>
                  <pic:spPr>
                    <a:xfrm>
                      <a:off x="0" y="0"/>
                      <a:ext cx="5630247" cy="3286115"/>
                    </a:xfrm>
                    <a:prstGeom prst="rect">
                      <a:avLst/>
                    </a:prstGeom>
                  </pic:spPr>
                </pic:pic>
              </a:graphicData>
            </a:graphic>
          </wp:inline>
        </w:drawing>
      </w:r>
    </w:p>
    <w:p w14:paraId="33435565" w14:textId="717C323A" w:rsidR="00C17DDA" w:rsidRPr="00C17DDA" w:rsidRDefault="00170E16" w:rsidP="007827DE">
      <w:pPr>
        <w:pStyle w:val="Caption"/>
      </w:pPr>
      <w:bookmarkStart w:id="294" w:name="_Toc138164929"/>
      <w:bookmarkStart w:id="295" w:name="_Toc138170816"/>
      <w:bookmarkStart w:id="296" w:name="_Toc138176026"/>
      <w:bookmarkStart w:id="297" w:name="_Toc138240644"/>
      <w:r w:rsidRPr="00C17DDA">
        <w:t xml:space="preserve">Hình </w:t>
      </w:r>
      <w:fldSimple w:instr=" STYLEREF 1 \s ">
        <w:r w:rsidR="0049610D" w:rsidRPr="00C17DDA">
          <w:t>5</w:t>
        </w:r>
      </w:fldSimple>
      <w:r w:rsidR="0049610D" w:rsidRPr="00C17DDA">
        <w:t>.</w:t>
      </w:r>
      <w:r w:rsidR="0049610D" w:rsidRPr="00C17DDA">
        <w:fldChar w:fldCharType="begin"/>
      </w:r>
      <w:r w:rsidR="0049610D">
        <w:instrText xml:space="preserve"> SEQ Hình \* ARABIC \s 1 </w:instrText>
      </w:r>
      <w:r w:rsidR="0049610D" w:rsidRPr="00C17DDA">
        <w:fldChar w:fldCharType="separate"/>
      </w:r>
      <w:r w:rsidR="00137AC2" w:rsidRPr="00C17DDA">
        <w:t>60</w:t>
      </w:r>
      <w:r w:rsidR="0049610D" w:rsidRPr="00C17DDA">
        <w:fldChar w:fldCharType="end"/>
      </w:r>
      <w:r w:rsidRPr="00C17DDA">
        <w:t xml:space="preserve"> Kết quả </w:t>
      </w:r>
      <w:r w:rsidR="00C106B2" w:rsidRPr="00C17DDA">
        <w:t>dự báo</w:t>
      </w:r>
      <w:r w:rsidRPr="00C17DDA">
        <w:t xml:space="preserve"> mô hình CNN_LSTM của cổ phiếu STB ở tỉ lệ 6-3-1</w:t>
      </w:r>
      <w:bookmarkEnd w:id="294"/>
      <w:bookmarkEnd w:id="295"/>
      <w:bookmarkEnd w:id="296"/>
      <w:bookmarkEnd w:id="297"/>
    </w:p>
    <w:p w14:paraId="057B7841" w14:textId="0B501C80" w:rsidR="00AF0AC1" w:rsidRPr="00C17DDA" w:rsidRDefault="00AF0AC1" w:rsidP="00C17DDA">
      <w:pPr>
        <w:pStyle w:val="ListParagraph"/>
        <w:numPr>
          <w:ilvl w:val="0"/>
          <w:numId w:val="9"/>
        </w:numPr>
        <w:rPr>
          <w:szCs w:val="26"/>
        </w:rPr>
      </w:pPr>
      <w:r w:rsidRPr="00C17DDA">
        <w:rPr>
          <w:szCs w:val="26"/>
        </w:rPr>
        <w:t>Tỉ lệ 7-2-1</w:t>
      </w:r>
    </w:p>
    <w:p w14:paraId="74E626A2" w14:textId="5D5DDD2C" w:rsidR="00E557ED" w:rsidRDefault="00E557ED" w:rsidP="00E04FAA">
      <w:pPr>
        <w:rPr>
          <w:szCs w:val="26"/>
        </w:rPr>
      </w:pPr>
      <w:r w:rsidRPr="00E557ED">
        <w:rPr>
          <w:noProof/>
          <w:szCs w:val="26"/>
        </w:rPr>
        <w:drawing>
          <wp:inline distT="0" distB="0" distL="0" distR="0" wp14:anchorId="74FAD977" wp14:editId="61EF1C9B">
            <wp:extent cx="5593080" cy="3264423"/>
            <wp:effectExtent l="0" t="0" r="7620" b="0"/>
            <wp:docPr id="173014175" name="Picture 173014175"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4175" name="Picture 1" descr="A picture containing text, screenshot, diagram, plot&#10;&#10;Description automatically generated"/>
                    <pic:cNvPicPr/>
                  </pic:nvPicPr>
                  <pic:blipFill>
                    <a:blip r:embed="rId88"/>
                    <a:stretch>
                      <a:fillRect/>
                    </a:stretch>
                  </pic:blipFill>
                  <pic:spPr>
                    <a:xfrm>
                      <a:off x="0" y="0"/>
                      <a:ext cx="5604465" cy="3271068"/>
                    </a:xfrm>
                    <a:prstGeom prst="rect">
                      <a:avLst/>
                    </a:prstGeom>
                  </pic:spPr>
                </pic:pic>
              </a:graphicData>
            </a:graphic>
          </wp:inline>
        </w:drawing>
      </w:r>
    </w:p>
    <w:p w14:paraId="7384B75D" w14:textId="7656F63C" w:rsidR="00170E16" w:rsidRPr="00C17DDA" w:rsidRDefault="00170E16" w:rsidP="007827DE">
      <w:pPr>
        <w:pStyle w:val="Caption"/>
      </w:pPr>
      <w:bookmarkStart w:id="298" w:name="_Toc138164930"/>
      <w:bookmarkStart w:id="299" w:name="_Toc138170817"/>
      <w:bookmarkStart w:id="300" w:name="_Toc138176027"/>
      <w:bookmarkStart w:id="301" w:name="_Toc138240645"/>
      <w:r w:rsidRPr="00C17DDA">
        <w:t xml:space="preserve">Hình </w:t>
      </w:r>
      <w:fldSimple w:instr=" STYLEREF 1 \s ">
        <w:r w:rsidR="0049610D" w:rsidRPr="00C17DDA">
          <w:t>5</w:t>
        </w:r>
      </w:fldSimple>
      <w:r w:rsidR="0049610D" w:rsidRPr="00C17DDA">
        <w:t>.</w:t>
      </w:r>
      <w:r w:rsidR="0049610D" w:rsidRPr="00C17DDA">
        <w:fldChar w:fldCharType="begin"/>
      </w:r>
      <w:r w:rsidR="0049610D">
        <w:instrText xml:space="preserve"> SEQ Hình \* ARABIC \s 1 </w:instrText>
      </w:r>
      <w:r w:rsidR="0049610D" w:rsidRPr="00C17DDA">
        <w:fldChar w:fldCharType="separate"/>
      </w:r>
      <w:r w:rsidR="00137AC2" w:rsidRPr="00C17DDA">
        <w:t>61</w:t>
      </w:r>
      <w:r w:rsidR="0049610D" w:rsidRPr="00C17DDA">
        <w:fldChar w:fldCharType="end"/>
      </w:r>
      <w:r w:rsidRPr="00C17DDA">
        <w:t xml:space="preserve"> Kết quả </w:t>
      </w:r>
      <w:r w:rsidR="00C106B2" w:rsidRPr="00C17DDA">
        <w:t>dự báo</w:t>
      </w:r>
      <w:r w:rsidRPr="00C17DDA">
        <w:t xml:space="preserve"> mô hình CNN_LSTM của cổ phiếu STB ở tỉ lệ 7-2-1</w:t>
      </w:r>
      <w:bookmarkEnd w:id="298"/>
      <w:bookmarkEnd w:id="299"/>
      <w:bookmarkEnd w:id="300"/>
      <w:bookmarkEnd w:id="301"/>
    </w:p>
    <w:p w14:paraId="31EAEE40" w14:textId="22FEE7D5" w:rsidR="00C73F42" w:rsidRPr="00C17DDA" w:rsidRDefault="00C73F42" w:rsidP="00C17DDA">
      <w:pPr>
        <w:pStyle w:val="ListParagraph"/>
        <w:numPr>
          <w:ilvl w:val="0"/>
          <w:numId w:val="9"/>
        </w:numPr>
        <w:rPr>
          <w:szCs w:val="26"/>
        </w:rPr>
      </w:pPr>
      <w:r w:rsidRPr="00C17DDA">
        <w:rPr>
          <w:szCs w:val="26"/>
        </w:rPr>
        <w:lastRenderedPageBreak/>
        <w:t>Tỉ lệ 8-1-1</w:t>
      </w:r>
    </w:p>
    <w:p w14:paraId="1D82885D" w14:textId="0B6EFDFE" w:rsidR="00C73F42" w:rsidRPr="00B81438" w:rsidRDefault="00C73F42" w:rsidP="00C73F42">
      <w:pPr>
        <w:rPr>
          <w:szCs w:val="26"/>
        </w:rPr>
      </w:pPr>
      <w:r w:rsidRPr="00B81438">
        <w:rPr>
          <w:noProof/>
          <w:szCs w:val="26"/>
        </w:rPr>
        <w:drawing>
          <wp:inline distT="0" distB="0" distL="0" distR="0" wp14:anchorId="5A2E848B" wp14:editId="2AF98714">
            <wp:extent cx="5646420" cy="3295555"/>
            <wp:effectExtent l="0" t="0" r="0" b="635"/>
            <wp:docPr id="1935917353" name="Picture 1935917353"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17353" name="Picture 1" descr="A picture containing text, screenshot, plot, diagram&#10;&#10;Description automatically generated"/>
                    <pic:cNvPicPr/>
                  </pic:nvPicPr>
                  <pic:blipFill>
                    <a:blip r:embed="rId89"/>
                    <a:stretch>
                      <a:fillRect/>
                    </a:stretch>
                  </pic:blipFill>
                  <pic:spPr>
                    <a:xfrm>
                      <a:off x="0" y="0"/>
                      <a:ext cx="5660355" cy="3303688"/>
                    </a:xfrm>
                    <a:prstGeom prst="rect">
                      <a:avLst/>
                    </a:prstGeom>
                  </pic:spPr>
                </pic:pic>
              </a:graphicData>
            </a:graphic>
          </wp:inline>
        </w:drawing>
      </w:r>
    </w:p>
    <w:p w14:paraId="35ECB73B" w14:textId="7C57D9A0" w:rsidR="00C73F42" w:rsidRPr="00C17DDA" w:rsidRDefault="00C73F42" w:rsidP="007827DE">
      <w:pPr>
        <w:pStyle w:val="Caption"/>
      </w:pPr>
      <w:bookmarkStart w:id="302" w:name="_Toc138170818"/>
      <w:bookmarkStart w:id="303" w:name="_Toc138176028"/>
      <w:bookmarkStart w:id="304" w:name="_Toc138240646"/>
      <w:r w:rsidRPr="00C17DDA">
        <w:t xml:space="preserve">Hình </w:t>
      </w:r>
      <w:fldSimple w:instr=" STYLEREF 1 \s ">
        <w:r w:rsidRPr="00C17DDA">
          <w:t>5</w:t>
        </w:r>
      </w:fldSimple>
      <w:r w:rsidRPr="00C17DDA">
        <w:t>.</w:t>
      </w:r>
      <w:r w:rsidRPr="00C17DDA">
        <w:fldChar w:fldCharType="begin"/>
      </w:r>
      <w:r>
        <w:instrText xml:space="preserve"> SEQ Hình \* ARABIC \s 1 </w:instrText>
      </w:r>
      <w:r w:rsidRPr="00C17DDA">
        <w:fldChar w:fldCharType="separate"/>
      </w:r>
      <w:r w:rsidR="00137AC2" w:rsidRPr="00C17DDA">
        <w:t>62</w:t>
      </w:r>
      <w:r w:rsidRPr="00C17DDA">
        <w:fldChar w:fldCharType="end"/>
      </w:r>
      <w:r w:rsidRPr="00C17DDA">
        <w:t xml:space="preserve"> Kết quả dự báo mô hình CNN_LSTM của cổ phiếu STB ở tỉ lệ 8-1-1</w:t>
      </w:r>
      <w:bookmarkEnd w:id="302"/>
      <w:bookmarkEnd w:id="303"/>
      <w:bookmarkEnd w:id="304"/>
    </w:p>
    <w:p w14:paraId="19D3779C" w14:textId="3071099A" w:rsidR="00AF0AC1" w:rsidRDefault="00460056" w:rsidP="00AF0AC1">
      <w:pPr>
        <w:pStyle w:val="ListParagraph"/>
        <w:numPr>
          <w:ilvl w:val="0"/>
          <w:numId w:val="16"/>
        </w:numPr>
        <w:rPr>
          <w:szCs w:val="26"/>
        </w:rPr>
      </w:pPr>
      <w:r>
        <w:rPr>
          <w:szCs w:val="26"/>
        </w:rPr>
        <w:t xml:space="preserve">Cổ phiếu </w:t>
      </w:r>
      <w:r w:rsidR="00AF0AC1">
        <w:rPr>
          <w:szCs w:val="26"/>
        </w:rPr>
        <w:t>VCB</w:t>
      </w:r>
    </w:p>
    <w:p w14:paraId="78CDA421" w14:textId="1E7BCD82" w:rsidR="00AF0AC1" w:rsidRPr="00C17DDA" w:rsidRDefault="00AF0AC1" w:rsidP="00C17DDA">
      <w:pPr>
        <w:pStyle w:val="ListParagraph"/>
        <w:numPr>
          <w:ilvl w:val="0"/>
          <w:numId w:val="9"/>
        </w:numPr>
        <w:rPr>
          <w:szCs w:val="26"/>
        </w:rPr>
      </w:pPr>
      <w:r w:rsidRPr="00C17DDA">
        <w:rPr>
          <w:szCs w:val="26"/>
        </w:rPr>
        <w:t>Tỉ lệ 6-3-1</w:t>
      </w:r>
    </w:p>
    <w:p w14:paraId="2ED6178A" w14:textId="392727D5" w:rsidR="00943A7C" w:rsidRDefault="00943A7C" w:rsidP="00E04FAA">
      <w:pPr>
        <w:rPr>
          <w:szCs w:val="26"/>
        </w:rPr>
      </w:pPr>
      <w:r w:rsidRPr="00943A7C">
        <w:rPr>
          <w:noProof/>
          <w:szCs w:val="26"/>
        </w:rPr>
        <w:drawing>
          <wp:inline distT="0" distB="0" distL="0" distR="0" wp14:anchorId="2E2FF397" wp14:editId="37A76D99">
            <wp:extent cx="5818818" cy="3375660"/>
            <wp:effectExtent l="0" t="0" r="0" b="0"/>
            <wp:docPr id="1807668079" name="Picture 1807668079"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68079" name="Picture 1" descr="A picture containing text, screenshot, plot, diagram&#10;&#10;Description automatically generated"/>
                    <pic:cNvPicPr/>
                  </pic:nvPicPr>
                  <pic:blipFill>
                    <a:blip r:embed="rId90"/>
                    <a:stretch>
                      <a:fillRect/>
                    </a:stretch>
                  </pic:blipFill>
                  <pic:spPr>
                    <a:xfrm>
                      <a:off x="0" y="0"/>
                      <a:ext cx="5822715" cy="3377921"/>
                    </a:xfrm>
                    <a:prstGeom prst="rect">
                      <a:avLst/>
                    </a:prstGeom>
                  </pic:spPr>
                </pic:pic>
              </a:graphicData>
            </a:graphic>
          </wp:inline>
        </w:drawing>
      </w:r>
    </w:p>
    <w:p w14:paraId="4376D4C3" w14:textId="5BCC626B" w:rsidR="00170E16" w:rsidRPr="00C17DDA" w:rsidRDefault="00170E16" w:rsidP="007827DE">
      <w:pPr>
        <w:pStyle w:val="Caption"/>
      </w:pPr>
      <w:bookmarkStart w:id="305" w:name="_Toc138164931"/>
      <w:bookmarkStart w:id="306" w:name="_Toc138170819"/>
      <w:bookmarkStart w:id="307" w:name="_Toc138176029"/>
      <w:bookmarkStart w:id="308" w:name="_Toc138240647"/>
      <w:r w:rsidRPr="00C17DDA">
        <w:t xml:space="preserve">Hình </w:t>
      </w:r>
      <w:fldSimple w:instr=" STYLEREF 1 \s ">
        <w:r w:rsidR="0049610D" w:rsidRPr="00C17DDA">
          <w:t>5</w:t>
        </w:r>
      </w:fldSimple>
      <w:r w:rsidR="0049610D" w:rsidRPr="00C17DDA">
        <w:t>.</w:t>
      </w:r>
      <w:r w:rsidR="0049610D" w:rsidRPr="00C17DDA">
        <w:fldChar w:fldCharType="begin"/>
      </w:r>
      <w:r w:rsidR="0049610D">
        <w:instrText xml:space="preserve"> SEQ Hình \* ARABIC \s 1 </w:instrText>
      </w:r>
      <w:r w:rsidR="0049610D" w:rsidRPr="00C17DDA">
        <w:fldChar w:fldCharType="separate"/>
      </w:r>
      <w:r w:rsidR="00137AC2" w:rsidRPr="00C17DDA">
        <w:t>63</w:t>
      </w:r>
      <w:r w:rsidR="0049610D" w:rsidRPr="00C17DDA">
        <w:fldChar w:fldCharType="end"/>
      </w:r>
      <w:r w:rsidRPr="00C17DDA">
        <w:t xml:space="preserve"> Kết quả </w:t>
      </w:r>
      <w:r w:rsidR="00C106B2" w:rsidRPr="00C17DDA">
        <w:t>dự báo</w:t>
      </w:r>
      <w:r w:rsidRPr="00C17DDA">
        <w:t xml:space="preserve"> mô hình CNN_LSTM của cổ phiếu VCB ở tỉ lệ 6-3-1</w:t>
      </w:r>
      <w:bookmarkEnd w:id="305"/>
      <w:bookmarkEnd w:id="306"/>
      <w:bookmarkEnd w:id="307"/>
      <w:bookmarkEnd w:id="308"/>
    </w:p>
    <w:p w14:paraId="07C318D7" w14:textId="2939FAEE" w:rsidR="00AF0AC1" w:rsidRPr="00C17DDA" w:rsidRDefault="00AF0AC1" w:rsidP="00C17DDA">
      <w:pPr>
        <w:pStyle w:val="ListParagraph"/>
        <w:numPr>
          <w:ilvl w:val="0"/>
          <w:numId w:val="9"/>
        </w:numPr>
        <w:rPr>
          <w:szCs w:val="26"/>
        </w:rPr>
      </w:pPr>
      <w:r w:rsidRPr="00C17DDA">
        <w:rPr>
          <w:szCs w:val="26"/>
        </w:rPr>
        <w:lastRenderedPageBreak/>
        <w:t>Tỉ lệ 7-2-1</w:t>
      </w:r>
    </w:p>
    <w:p w14:paraId="3D1DB887" w14:textId="067ECFB0" w:rsidR="00C73EF2" w:rsidRDefault="00C73EF2" w:rsidP="00E04FAA">
      <w:pPr>
        <w:rPr>
          <w:szCs w:val="26"/>
        </w:rPr>
      </w:pPr>
      <w:r w:rsidRPr="00C73EF2">
        <w:rPr>
          <w:noProof/>
          <w:szCs w:val="26"/>
        </w:rPr>
        <w:drawing>
          <wp:inline distT="0" distB="0" distL="0" distR="0" wp14:anchorId="49F2425E" wp14:editId="05C9E330">
            <wp:extent cx="5943600" cy="3448050"/>
            <wp:effectExtent l="0" t="0" r="0" b="0"/>
            <wp:docPr id="1829878124" name="Picture 1829878124"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78124" name="Picture 1" descr="A picture containing text, screenshot, plot, diagram&#10;&#10;Description automatically generated"/>
                    <pic:cNvPicPr/>
                  </pic:nvPicPr>
                  <pic:blipFill>
                    <a:blip r:embed="rId91"/>
                    <a:stretch>
                      <a:fillRect/>
                    </a:stretch>
                  </pic:blipFill>
                  <pic:spPr>
                    <a:xfrm>
                      <a:off x="0" y="0"/>
                      <a:ext cx="5943600" cy="3448050"/>
                    </a:xfrm>
                    <a:prstGeom prst="rect">
                      <a:avLst/>
                    </a:prstGeom>
                  </pic:spPr>
                </pic:pic>
              </a:graphicData>
            </a:graphic>
          </wp:inline>
        </w:drawing>
      </w:r>
    </w:p>
    <w:p w14:paraId="14E60DF5" w14:textId="5A93C8B1" w:rsidR="00170E16" w:rsidRPr="00C17DDA" w:rsidRDefault="00170E16" w:rsidP="007827DE">
      <w:pPr>
        <w:pStyle w:val="Caption"/>
      </w:pPr>
      <w:bookmarkStart w:id="309" w:name="_Toc138164932"/>
      <w:bookmarkStart w:id="310" w:name="_Toc138170820"/>
      <w:bookmarkStart w:id="311" w:name="_Toc138176030"/>
      <w:bookmarkStart w:id="312" w:name="_Toc138240648"/>
      <w:r w:rsidRPr="00C17DDA">
        <w:t xml:space="preserve">Hình </w:t>
      </w:r>
      <w:fldSimple w:instr=" STYLEREF 1 \s ">
        <w:r w:rsidR="0049610D" w:rsidRPr="00C17DDA">
          <w:t>5</w:t>
        </w:r>
      </w:fldSimple>
      <w:r w:rsidR="0049610D" w:rsidRPr="00C17DDA">
        <w:t>.</w:t>
      </w:r>
      <w:r w:rsidR="0049610D" w:rsidRPr="00C17DDA">
        <w:fldChar w:fldCharType="begin"/>
      </w:r>
      <w:r w:rsidR="0049610D">
        <w:instrText xml:space="preserve"> SEQ Hình \* ARABIC \s 1 </w:instrText>
      </w:r>
      <w:r w:rsidR="0049610D" w:rsidRPr="00C17DDA">
        <w:fldChar w:fldCharType="separate"/>
      </w:r>
      <w:r w:rsidR="00137AC2" w:rsidRPr="00C17DDA">
        <w:t>64</w:t>
      </w:r>
      <w:r w:rsidR="0049610D" w:rsidRPr="00C17DDA">
        <w:fldChar w:fldCharType="end"/>
      </w:r>
      <w:r w:rsidRPr="00C17DDA">
        <w:t xml:space="preserve"> Kết quả </w:t>
      </w:r>
      <w:r w:rsidR="00C106B2" w:rsidRPr="00C17DDA">
        <w:t>dự báo</w:t>
      </w:r>
      <w:r w:rsidRPr="00C17DDA">
        <w:t xml:space="preserve"> mô hình CNN_LSTM của cổ phiếu VCB ở tỉ lệ 7-2-1</w:t>
      </w:r>
      <w:bookmarkEnd w:id="309"/>
      <w:bookmarkEnd w:id="310"/>
      <w:bookmarkEnd w:id="311"/>
      <w:bookmarkEnd w:id="312"/>
    </w:p>
    <w:p w14:paraId="1B1B5ED3" w14:textId="70BF3A35" w:rsidR="0079588D" w:rsidRPr="00C17DDA" w:rsidRDefault="0079588D" w:rsidP="00C17DDA">
      <w:pPr>
        <w:pStyle w:val="ListParagraph"/>
        <w:numPr>
          <w:ilvl w:val="0"/>
          <w:numId w:val="9"/>
        </w:numPr>
        <w:rPr>
          <w:szCs w:val="26"/>
        </w:rPr>
      </w:pPr>
      <w:r w:rsidRPr="00C17DDA">
        <w:rPr>
          <w:szCs w:val="26"/>
        </w:rPr>
        <w:t>Tỉ lệ 8-1-1</w:t>
      </w:r>
    </w:p>
    <w:p w14:paraId="0531CB61" w14:textId="61046D04" w:rsidR="0079588D" w:rsidRPr="00B81438" w:rsidRDefault="0079588D" w:rsidP="0079588D">
      <w:pPr>
        <w:rPr>
          <w:szCs w:val="26"/>
        </w:rPr>
      </w:pPr>
      <w:r w:rsidRPr="00B81438">
        <w:rPr>
          <w:noProof/>
          <w:szCs w:val="26"/>
        </w:rPr>
        <w:drawing>
          <wp:inline distT="0" distB="0" distL="0" distR="0" wp14:anchorId="01D721E0" wp14:editId="561C477F">
            <wp:extent cx="5943600" cy="3448050"/>
            <wp:effectExtent l="0" t="0" r="0" b="0"/>
            <wp:docPr id="1846515675" name="Picture 1846515675"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15675" name="Picture 1" descr="A picture containing text, screenshot, plot, line&#10;&#10;Description automatically generated"/>
                    <pic:cNvPicPr/>
                  </pic:nvPicPr>
                  <pic:blipFill>
                    <a:blip r:embed="rId92"/>
                    <a:stretch>
                      <a:fillRect/>
                    </a:stretch>
                  </pic:blipFill>
                  <pic:spPr>
                    <a:xfrm>
                      <a:off x="0" y="0"/>
                      <a:ext cx="5943600" cy="3448050"/>
                    </a:xfrm>
                    <a:prstGeom prst="rect">
                      <a:avLst/>
                    </a:prstGeom>
                  </pic:spPr>
                </pic:pic>
              </a:graphicData>
            </a:graphic>
          </wp:inline>
        </w:drawing>
      </w:r>
    </w:p>
    <w:p w14:paraId="26A3864E" w14:textId="250E9D5D" w:rsidR="0079588D" w:rsidRPr="00C17DDA" w:rsidRDefault="0079588D" w:rsidP="007827DE">
      <w:pPr>
        <w:pStyle w:val="Caption"/>
      </w:pPr>
      <w:bookmarkStart w:id="313" w:name="_Toc138170821"/>
      <w:bookmarkStart w:id="314" w:name="_Toc138176031"/>
      <w:bookmarkStart w:id="315" w:name="_Toc138240649"/>
      <w:r w:rsidRPr="00C17DDA">
        <w:t xml:space="preserve">Hình </w:t>
      </w:r>
      <w:fldSimple w:instr=" STYLEREF 1 \s ">
        <w:r w:rsidRPr="00C17DDA">
          <w:t>5</w:t>
        </w:r>
      </w:fldSimple>
      <w:r w:rsidRPr="00C17DDA">
        <w:t>.</w:t>
      </w:r>
      <w:r w:rsidRPr="00C17DDA">
        <w:fldChar w:fldCharType="begin"/>
      </w:r>
      <w:r>
        <w:instrText xml:space="preserve"> SEQ Hình \* ARABIC \s 1 </w:instrText>
      </w:r>
      <w:r w:rsidRPr="00C17DDA">
        <w:fldChar w:fldCharType="separate"/>
      </w:r>
      <w:r w:rsidR="00137AC2" w:rsidRPr="00C17DDA">
        <w:t>65</w:t>
      </w:r>
      <w:r w:rsidRPr="00C17DDA">
        <w:fldChar w:fldCharType="end"/>
      </w:r>
      <w:r w:rsidRPr="00C17DDA">
        <w:t xml:space="preserve"> Kết quả dự báo mô hình CNN_LSTM của cổ phiếu VCB ở tỉ lệ 8-1-1</w:t>
      </w:r>
      <w:bookmarkEnd w:id="313"/>
      <w:bookmarkEnd w:id="314"/>
      <w:bookmarkEnd w:id="315"/>
    </w:p>
    <w:p w14:paraId="4DB471CD" w14:textId="7A0265E8" w:rsidR="0098728D" w:rsidRPr="00997D56" w:rsidRDefault="0098728D" w:rsidP="00E04FAA">
      <w:pPr>
        <w:pStyle w:val="Heading2"/>
        <w:rPr>
          <w:szCs w:val="26"/>
        </w:rPr>
      </w:pPr>
      <w:bookmarkStart w:id="316" w:name="_Toc138175859"/>
      <w:r w:rsidRPr="00997D56">
        <w:rPr>
          <w:szCs w:val="26"/>
        </w:rPr>
        <w:lastRenderedPageBreak/>
        <w:t>Linear Regression</w:t>
      </w:r>
      <w:bookmarkEnd w:id="316"/>
    </w:p>
    <w:p w14:paraId="7FBBB3EE" w14:textId="02EAE136" w:rsidR="0098728D" w:rsidRPr="00997D56" w:rsidRDefault="001A533E" w:rsidP="00ED20AC">
      <w:pPr>
        <w:ind w:firstLine="567"/>
        <w:rPr>
          <w:szCs w:val="26"/>
        </w:rPr>
      </w:pPr>
      <w:r w:rsidRPr="00997D56">
        <w:rPr>
          <w:szCs w:val="26"/>
        </w:rPr>
        <w:t>Thực hiện huấn luyện dữ liệu bằng thuật toán Linear Regression trước tiên xác định biến</w:t>
      </w:r>
      <w:r w:rsidR="000F751C" w:rsidRPr="00997D56">
        <w:rPr>
          <w:szCs w:val="26"/>
        </w:rPr>
        <w:t xml:space="preserve"> phụ thuộc và các biến độc lập. Đối với bài toán này, nhóm sử dụng biến </w:t>
      </w:r>
      <w:r w:rsidRPr="00997D56">
        <w:rPr>
          <w:szCs w:val="26"/>
        </w:rPr>
        <w:t>Price phụ thuộc vào Index</w:t>
      </w:r>
      <w:r w:rsidR="00BC6E99" w:rsidRPr="00997D56">
        <w:rPr>
          <w:szCs w:val="26"/>
        </w:rPr>
        <w:t xml:space="preserve">. </w:t>
      </w:r>
      <w:r w:rsidRPr="00997D56">
        <w:rPr>
          <w:szCs w:val="26"/>
        </w:rPr>
        <w:t>Mô hình dự đoán khi được chia ở tỉ lệ 6-3-1 với RMSE lần lượt với 3 độ dữ liệu BID, STB, VCB lần lượt là 7218.50, 12346.95 và 4843.72. Kết quả cho thấy giá trị dự đoán có sự chênh lệch nhiều so với kết quả thực tế, đối với sự biến động nhỏ sử dụng mô hình quá đơn giản cho ra kết quả không tốt. Với tập validation, Linear Regression cũng cho ra các nhận định tương tự.</w:t>
      </w:r>
    </w:p>
    <w:p w14:paraId="51DFBC7C" w14:textId="52B9F507" w:rsidR="00C22413" w:rsidRPr="00460056" w:rsidRDefault="004104CC" w:rsidP="00460056">
      <w:pPr>
        <w:pStyle w:val="ListParagraph"/>
        <w:numPr>
          <w:ilvl w:val="0"/>
          <w:numId w:val="16"/>
        </w:numPr>
        <w:rPr>
          <w:szCs w:val="26"/>
        </w:rPr>
      </w:pPr>
      <w:r w:rsidRPr="00460056">
        <w:rPr>
          <w:szCs w:val="26"/>
        </w:rPr>
        <w:t xml:space="preserve">Dữ liệu </w:t>
      </w:r>
      <w:r w:rsidR="00EB6792" w:rsidRPr="00460056">
        <w:rPr>
          <w:szCs w:val="26"/>
        </w:rPr>
        <w:t>BID</w:t>
      </w:r>
    </w:p>
    <w:p w14:paraId="1BD82EE9" w14:textId="6DF70189" w:rsidR="00C22413" w:rsidRPr="00460056" w:rsidRDefault="00481CAA" w:rsidP="00460056">
      <w:pPr>
        <w:pStyle w:val="ListParagraph"/>
        <w:numPr>
          <w:ilvl w:val="0"/>
          <w:numId w:val="9"/>
        </w:numPr>
        <w:rPr>
          <w:szCs w:val="26"/>
        </w:rPr>
      </w:pPr>
      <w:r w:rsidRPr="00460056">
        <w:rPr>
          <w:szCs w:val="26"/>
        </w:rPr>
        <w:t>Tỉ lệ 6-3-1</w:t>
      </w:r>
    </w:p>
    <w:p w14:paraId="572D8618" w14:textId="77777777" w:rsidR="00701206" w:rsidRPr="00997D56" w:rsidRDefault="00EB6792" w:rsidP="00701206">
      <w:pPr>
        <w:pStyle w:val="ListParagraph"/>
        <w:keepNext/>
        <w:ind w:left="90"/>
        <w:rPr>
          <w:szCs w:val="26"/>
        </w:rPr>
      </w:pPr>
      <w:r w:rsidRPr="00997D56">
        <w:rPr>
          <w:noProof/>
          <w:szCs w:val="26"/>
        </w:rPr>
        <w:drawing>
          <wp:inline distT="0" distB="0" distL="0" distR="0" wp14:anchorId="4F55C3EF" wp14:editId="2A00B389">
            <wp:extent cx="5943600" cy="3178175"/>
            <wp:effectExtent l="0" t="0" r="0" b="3175"/>
            <wp:docPr id="293288585" name="Picture 293288585"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88585" name="Picture 1" descr="A picture containing text, screenshot, plot, line&#10;&#10;Description automatically generated"/>
                    <pic:cNvPicPr/>
                  </pic:nvPicPr>
                  <pic:blipFill>
                    <a:blip r:embed="rId93"/>
                    <a:stretch>
                      <a:fillRect/>
                    </a:stretch>
                  </pic:blipFill>
                  <pic:spPr>
                    <a:xfrm>
                      <a:off x="0" y="0"/>
                      <a:ext cx="5943600" cy="3178175"/>
                    </a:xfrm>
                    <a:prstGeom prst="rect">
                      <a:avLst/>
                    </a:prstGeom>
                  </pic:spPr>
                </pic:pic>
              </a:graphicData>
            </a:graphic>
          </wp:inline>
        </w:drawing>
      </w:r>
    </w:p>
    <w:p w14:paraId="2B7187F8" w14:textId="5517B449" w:rsidR="002E2665" w:rsidRDefault="00701206" w:rsidP="007827DE">
      <w:pPr>
        <w:pStyle w:val="Caption"/>
      </w:pPr>
      <w:bookmarkStart w:id="317" w:name="_Toc138164933"/>
      <w:bookmarkStart w:id="318" w:name="_Toc138170822"/>
      <w:bookmarkStart w:id="319" w:name="_Toc138176032"/>
      <w:bookmarkStart w:id="320" w:name="_Toc138240650"/>
      <w:r w:rsidRPr="00EF59B1">
        <w:t xml:space="preserve">Hình </w:t>
      </w:r>
      <w:fldSimple w:instr=" STYLEREF 1 \s ">
        <w:r w:rsidR="0049610D" w:rsidRPr="00EF59B1">
          <w:t>5</w:t>
        </w:r>
      </w:fldSimple>
      <w:r w:rsidR="0049610D" w:rsidRPr="00EF59B1">
        <w:t>.</w:t>
      </w:r>
      <w:fldSimple w:instr=" SEQ Hình \* ARABIC \s 1 ">
        <w:r w:rsidR="00137AC2" w:rsidRPr="00EF59B1">
          <w:t>66</w:t>
        </w:r>
      </w:fldSimple>
      <w:r w:rsidRPr="00EF59B1">
        <w:t xml:space="preserve">. Kết quả dự báo mô hình Linear Regression </w:t>
      </w:r>
      <w:r w:rsidR="00DA23F1" w:rsidRPr="00EF59B1">
        <w:t>của cổ phiếu</w:t>
      </w:r>
      <w:r w:rsidRPr="00EF59B1">
        <w:t xml:space="preserve"> BID </w:t>
      </w:r>
      <w:r w:rsidR="0088331B" w:rsidRPr="00EF59B1">
        <w:t>ở</w:t>
      </w:r>
      <w:r w:rsidRPr="00EF59B1">
        <w:t xml:space="preserve"> tỉ lệ 6-3-1</w:t>
      </w:r>
      <w:r w:rsidR="003827FD" w:rsidRPr="00EF59B1">
        <w:t>.</w:t>
      </w:r>
      <w:bookmarkEnd w:id="317"/>
      <w:bookmarkEnd w:id="318"/>
      <w:bookmarkEnd w:id="319"/>
      <w:bookmarkEnd w:id="320"/>
    </w:p>
    <w:p w14:paraId="020EE15C" w14:textId="77777777" w:rsidR="00EF59B1" w:rsidRDefault="00EF59B1" w:rsidP="00EF59B1"/>
    <w:p w14:paraId="59419267" w14:textId="77777777" w:rsidR="00EF59B1" w:rsidRDefault="00EF59B1" w:rsidP="00EF59B1"/>
    <w:p w14:paraId="1475A5C3" w14:textId="77777777" w:rsidR="00EF59B1" w:rsidRDefault="00EF59B1" w:rsidP="00EF59B1"/>
    <w:p w14:paraId="3865DFC8" w14:textId="77777777" w:rsidR="00EF59B1" w:rsidRDefault="00EF59B1" w:rsidP="00EF59B1"/>
    <w:p w14:paraId="2FEFD1EF" w14:textId="77777777" w:rsidR="00EF59B1" w:rsidRDefault="00EF59B1" w:rsidP="00EF59B1"/>
    <w:p w14:paraId="52F05A37" w14:textId="77777777" w:rsidR="00EF59B1" w:rsidRPr="00EF59B1" w:rsidRDefault="00EF59B1" w:rsidP="00EF59B1"/>
    <w:p w14:paraId="5CD3563A" w14:textId="43EB5EA1" w:rsidR="00D92867" w:rsidRPr="00460056" w:rsidRDefault="00481CAA" w:rsidP="00460056">
      <w:pPr>
        <w:pStyle w:val="ListParagraph"/>
        <w:numPr>
          <w:ilvl w:val="0"/>
          <w:numId w:val="9"/>
        </w:numPr>
        <w:rPr>
          <w:szCs w:val="26"/>
        </w:rPr>
      </w:pPr>
      <w:r w:rsidRPr="00460056">
        <w:rPr>
          <w:szCs w:val="26"/>
        </w:rPr>
        <w:lastRenderedPageBreak/>
        <w:t xml:space="preserve">Tỉ lệ </w:t>
      </w:r>
      <w:r w:rsidR="00D92867" w:rsidRPr="00460056">
        <w:rPr>
          <w:szCs w:val="26"/>
        </w:rPr>
        <w:t>7-2-1</w:t>
      </w:r>
    </w:p>
    <w:p w14:paraId="5BE38812" w14:textId="77777777" w:rsidR="00696BFF" w:rsidRPr="00997D56" w:rsidRDefault="00197313" w:rsidP="00696BFF">
      <w:pPr>
        <w:keepNext/>
        <w:rPr>
          <w:szCs w:val="26"/>
        </w:rPr>
      </w:pPr>
      <w:r w:rsidRPr="00997D56">
        <w:rPr>
          <w:noProof/>
          <w:szCs w:val="26"/>
        </w:rPr>
        <w:drawing>
          <wp:inline distT="0" distB="0" distL="0" distR="0" wp14:anchorId="2DB38C95" wp14:editId="4CBFCCF2">
            <wp:extent cx="5943600" cy="3178175"/>
            <wp:effectExtent l="0" t="0" r="0" b="3175"/>
            <wp:docPr id="1956109229" name="Picture 1956109229" descr="A graph with blue and orang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09229" name="Picture 1" descr="A graph with blue and orange lines&#10;&#10;Description automatically generated with low confidence"/>
                    <pic:cNvPicPr/>
                  </pic:nvPicPr>
                  <pic:blipFill>
                    <a:blip r:embed="rId94"/>
                    <a:stretch>
                      <a:fillRect/>
                    </a:stretch>
                  </pic:blipFill>
                  <pic:spPr>
                    <a:xfrm>
                      <a:off x="0" y="0"/>
                      <a:ext cx="5943600" cy="3178175"/>
                    </a:xfrm>
                    <a:prstGeom prst="rect">
                      <a:avLst/>
                    </a:prstGeom>
                  </pic:spPr>
                </pic:pic>
              </a:graphicData>
            </a:graphic>
          </wp:inline>
        </w:drawing>
      </w:r>
    </w:p>
    <w:p w14:paraId="3B1CFDA6" w14:textId="62E5C20D" w:rsidR="00D92867" w:rsidRPr="00EF59B1" w:rsidRDefault="00696BFF" w:rsidP="007827DE">
      <w:pPr>
        <w:pStyle w:val="Caption"/>
      </w:pPr>
      <w:bookmarkStart w:id="321" w:name="_Toc138164934"/>
      <w:bookmarkStart w:id="322" w:name="_Toc138170823"/>
      <w:bookmarkStart w:id="323" w:name="_Toc138176033"/>
      <w:bookmarkStart w:id="324" w:name="_Toc138240651"/>
      <w:r w:rsidRPr="00EF59B1">
        <w:t xml:space="preserve">Hình </w:t>
      </w:r>
      <w:fldSimple w:instr=" STYLEREF 1 \s ">
        <w:r w:rsidR="0049610D" w:rsidRPr="00EF59B1">
          <w:t>5</w:t>
        </w:r>
      </w:fldSimple>
      <w:r w:rsidR="0049610D" w:rsidRPr="00EF59B1">
        <w:t>.</w:t>
      </w:r>
      <w:fldSimple w:instr=" SEQ Hình \* ARABIC \s 1 ">
        <w:r w:rsidR="00137AC2" w:rsidRPr="00EF59B1">
          <w:t>67</w:t>
        </w:r>
      </w:fldSimple>
      <w:r w:rsidRPr="00EF59B1">
        <w:t xml:space="preserve">. Kết quả dự báo mô hình Linear Regression </w:t>
      </w:r>
      <w:r w:rsidR="000B763B" w:rsidRPr="00EF59B1">
        <w:t>của cổ phiếu</w:t>
      </w:r>
      <w:r w:rsidRPr="00EF59B1">
        <w:t xml:space="preserve"> BID </w:t>
      </w:r>
      <w:r w:rsidR="0088331B" w:rsidRPr="00EF59B1">
        <w:t>ở</w:t>
      </w:r>
      <w:r w:rsidRPr="00EF59B1">
        <w:t xml:space="preserve"> tỉ lệ </w:t>
      </w:r>
      <w:r w:rsidR="00F84DE2" w:rsidRPr="00EF59B1">
        <w:t>7-2-1</w:t>
      </w:r>
      <w:bookmarkEnd w:id="321"/>
      <w:bookmarkEnd w:id="322"/>
      <w:bookmarkEnd w:id="323"/>
      <w:bookmarkEnd w:id="324"/>
    </w:p>
    <w:p w14:paraId="102CFD73" w14:textId="6DFCB16B" w:rsidR="00D92867" w:rsidRPr="00460056" w:rsidRDefault="00D92867" w:rsidP="00460056">
      <w:pPr>
        <w:pStyle w:val="ListParagraph"/>
        <w:numPr>
          <w:ilvl w:val="0"/>
          <w:numId w:val="9"/>
        </w:numPr>
        <w:rPr>
          <w:szCs w:val="26"/>
        </w:rPr>
      </w:pPr>
      <w:r w:rsidRPr="00460056">
        <w:rPr>
          <w:szCs w:val="26"/>
        </w:rPr>
        <w:t>Tỉ lệ 8-1-1</w:t>
      </w:r>
    </w:p>
    <w:p w14:paraId="48FBFD21" w14:textId="77777777" w:rsidR="00F84DE2" w:rsidRPr="00997D56" w:rsidRDefault="00032445" w:rsidP="00F84DE2">
      <w:pPr>
        <w:keepNext/>
        <w:rPr>
          <w:szCs w:val="26"/>
        </w:rPr>
      </w:pPr>
      <w:r w:rsidRPr="00997D56">
        <w:rPr>
          <w:noProof/>
          <w:szCs w:val="26"/>
        </w:rPr>
        <w:drawing>
          <wp:inline distT="0" distB="0" distL="0" distR="0" wp14:anchorId="6B8E0822" wp14:editId="33547FE5">
            <wp:extent cx="5943600" cy="3178175"/>
            <wp:effectExtent l="0" t="0" r="0" b="3175"/>
            <wp:docPr id="1927608660" name="Picture 1927608660"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08660" name="Picture 1" descr="A picture containing text, screenshot, plot, diagram&#10;&#10;Description automatically generated"/>
                    <pic:cNvPicPr/>
                  </pic:nvPicPr>
                  <pic:blipFill>
                    <a:blip r:embed="rId95"/>
                    <a:stretch>
                      <a:fillRect/>
                    </a:stretch>
                  </pic:blipFill>
                  <pic:spPr>
                    <a:xfrm>
                      <a:off x="0" y="0"/>
                      <a:ext cx="5943600" cy="3178175"/>
                    </a:xfrm>
                    <a:prstGeom prst="rect">
                      <a:avLst/>
                    </a:prstGeom>
                  </pic:spPr>
                </pic:pic>
              </a:graphicData>
            </a:graphic>
          </wp:inline>
        </w:drawing>
      </w:r>
    </w:p>
    <w:p w14:paraId="1A25084D" w14:textId="1032E398" w:rsidR="001A533E" w:rsidRPr="00EF59B1" w:rsidRDefault="00F84DE2" w:rsidP="007827DE">
      <w:pPr>
        <w:pStyle w:val="Caption"/>
      </w:pPr>
      <w:bookmarkStart w:id="325" w:name="_Toc138164935"/>
      <w:bookmarkStart w:id="326" w:name="_Toc138170824"/>
      <w:bookmarkStart w:id="327" w:name="_Toc138176034"/>
      <w:bookmarkStart w:id="328" w:name="_Toc138240652"/>
      <w:r w:rsidRPr="00EF59B1">
        <w:t xml:space="preserve">Hình </w:t>
      </w:r>
      <w:fldSimple w:instr=" STYLEREF 1 \s ">
        <w:r w:rsidR="0049610D" w:rsidRPr="00EF59B1">
          <w:t>5</w:t>
        </w:r>
      </w:fldSimple>
      <w:r w:rsidR="0049610D" w:rsidRPr="00EF59B1">
        <w:t>.</w:t>
      </w:r>
      <w:fldSimple w:instr=" SEQ Hình \* ARABIC \s 1 ">
        <w:r w:rsidR="00137AC2" w:rsidRPr="00EF59B1">
          <w:t>68</w:t>
        </w:r>
      </w:fldSimple>
      <w:r w:rsidRPr="00EF59B1">
        <w:t xml:space="preserve">. Kết quả dự báo mô hình Linear Regression </w:t>
      </w:r>
      <w:r w:rsidR="000B763B" w:rsidRPr="00EF59B1">
        <w:t>của cổ phiếu</w:t>
      </w:r>
      <w:r w:rsidRPr="00EF59B1">
        <w:t xml:space="preserve"> BID </w:t>
      </w:r>
      <w:r w:rsidR="0088331B" w:rsidRPr="00EF59B1">
        <w:t>ở</w:t>
      </w:r>
      <w:r w:rsidRPr="00EF59B1">
        <w:t xml:space="preserve"> tỉ lệ 8-1-1.</w:t>
      </w:r>
      <w:bookmarkEnd w:id="325"/>
      <w:bookmarkEnd w:id="326"/>
      <w:bookmarkEnd w:id="327"/>
      <w:bookmarkEnd w:id="328"/>
    </w:p>
    <w:p w14:paraId="4CD812E6" w14:textId="77777777" w:rsidR="00EF59B1" w:rsidRDefault="00EF59B1" w:rsidP="00812DD6">
      <w:pPr>
        <w:pStyle w:val="ListParagraph"/>
        <w:rPr>
          <w:szCs w:val="26"/>
        </w:rPr>
      </w:pPr>
    </w:p>
    <w:p w14:paraId="0120DC10" w14:textId="77777777" w:rsidR="00812DD6" w:rsidRDefault="00812DD6" w:rsidP="00812DD6">
      <w:pPr>
        <w:pStyle w:val="ListParagraph"/>
        <w:rPr>
          <w:szCs w:val="26"/>
        </w:rPr>
      </w:pPr>
    </w:p>
    <w:p w14:paraId="6C9ECFB6" w14:textId="38A2D5DA" w:rsidR="00032445" w:rsidRPr="00460056" w:rsidRDefault="00460056" w:rsidP="00460056">
      <w:pPr>
        <w:pStyle w:val="ListParagraph"/>
        <w:numPr>
          <w:ilvl w:val="0"/>
          <w:numId w:val="16"/>
        </w:numPr>
        <w:rPr>
          <w:szCs w:val="26"/>
        </w:rPr>
      </w:pPr>
      <w:r>
        <w:rPr>
          <w:szCs w:val="26"/>
        </w:rPr>
        <w:lastRenderedPageBreak/>
        <w:t xml:space="preserve">Cổ phiếu </w:t>
      </w:r>
      <w:r w:rsidR="00032445" w:rsidRPr="00460056">
        <w:rPr>
          <w:szCs w:val="26"/>
        </w:rPr>
        <w:t>STB</w:t>
      </w:r>
    </w:p>
    <w:p w14:paraId="6AF2EE05" w14:textId="467C9F48" w:rsidR="00B65146" w:rsidRPr="00460056" w:rsidRDefault="00032445" w:rsidP="00460056">
      <w:pPr>
        <w:pStyle w:val="ListParagraph"/>
        <w:numPr>
          <w:ilvl w:val="0"/>
          <w:numId w:val="9"/>
        </w:numPr>
        <w:rPr>
          <w:szCs w:val="26"/>
        </w:rPr>
      </w:pPr>
      <w:r w:rsidRPr="00460056">
        <w:rPr>
          <w:szCs w:val="26"/>
        </w:rPr>
        <w:t xml:space="preserve">Tỉ lệ </w:t>
      </w:r>
      <w:r w:rsidR="00406B55" w:rsidRPr="00460056">
        <w:rPr>
          <w:szCs w:val="26"/>
        </w:rPr>
        <w:t>6-3-1</w:t>
      </w:r>
    </w:p>
    <w:p w14:paraId="28523180" w14:textId="77777777" w:rsidR="00F84DE2" w:rsidRPr="00997D56" w:rsidRDefault="006A37C1" w:rsidP="00F84DE2">
      <w:pPr>
        <w:keepNext/>
        <w:rPr>
          <w:szCs w:val="26"/>
        </w:rPr>
      </w:pPr>
      <w:r w:rsidRPr="00997D56">
        <w:rPr>
          <w:noProof/>
          <w:szCs w:val="26"/>
        </w:rPr>
        <w:drawing>
          <wp:inline distT="0" distB="0" distL="0" distR="0" wp14:anchorId="53962564" wp14:editId="5747AE80">
            <wp:extent cx="5943600" cy="3178175"/>
            <wp:effectExtent l="0" t="0" r="0" b="3175"/>
            <wp:docPr id="500518372" name="Picture 500518372"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18372" name="Picture 1" descr="A picture containing text, screenshot, plot, diagram&#10;&#10;Description automatically generated"/>
                    <pic:cNvPicPr/>
                  </pic:nvPicPr>
                  <pic:blipFill>
                    <a:blip r:embed="rId96"/>
                    <a:stretch>
                      <a:fillRect/>
                    </a:stretch>
                  </pic:blipFill>
                  <pic:spPr>
                    <a:xfrm>
                      <a:off x="0" y="0"/>
                      <a:ext cx="5943600" cy="3178175"/>
                    </a:xfrm>
                    <a:prstGeom prst="rect">
                      <a:avLst/>
                    </a:prstGeom>
                  </pic:spPr>
                </pic:pic>
              </a:graphicData>
            </a:graphic>
          </wp:inline>
        </w:drawing>
      </w:r>
    </w:p>
    <w:p w14:paraId="5DCBE0A1" w14:textId="36498108" w:rsidR="00A13A26" w:rsidRPr="00723F7A" w:rsidRDefault="00F84DE2" w:rsidP="007827DE">
      <w:pPr>
        <w:pStyle w:val="Caption"/>
      </w:pPr>
      <w:bookmarkStart w:id="329" w:name="_Toc138164936"/>
      <w:bookmarkStart w:id="330" w:name="_Toc138170825"/>
      <w:bookmarkStart w:id="331" w:name="_Toc138176035"/>
      <w:bookmarkStart w:id="332" w:name="_Toc138240653"/>
      <w:r w:rsidRPr="00723F7A">
        <w:t xml:space="preserve">Hình </w:t>
      </w:r>
      <w:fldSimple w:instr=" STYLEREF 1 \s ">
        <w:r w:rsidR="0049610D" w:rsidRPr="00723F7A">
          <w:t>5</w:t>
        </w:r>
      </w:fldSimple>
      <w:r w:rsidR="0049610D" w:rsidRPr="00723F7A">
        <w:t>.</w:t>
      </w:r>
      <w:fldSimple w:instr=" SEQ Hình \* ARABIC \s 1 ">
        <w:r w:rsidR="00137AC2" w:rsidRPr="00723F7A">
          <w:t>69</w:t>
        </w:r>
      </w:fldSimple>
      <w:r w:rsidRPr="00723F7A">
        <w:t xml:space="preserve">. Kết quả dự báo mô hình Linear Regression </w:t>
      </w:r>
      <w:r w:rsidR="000B763B" w:rsidRPr="00723F7A">
        <w:t>của cố phiếu</w:t>
      </w:r>
      <w:r w:rsidRPr="00723F7A">
        <w:t xml:space="preserve"> STB </w:t>
      </w:r>
      <w:r w:rsidR="0088331B" w:rsidRPr="00723F7A">
        <w:t>ở</w:t>
      </w:r>
      <w:r w:rsidRPr="00723F7A">
        <w:t xml:space="preserve"> tỉ lệ 6-3-1.</w:t>
      </w:r>
      <w:bookmarkEnd w:id="329"/>
      <w:bookmarkEnd w:id="330"/>
      <w:bookmarkEnd w:id="331"/>
      <w:bookmarkEnd w:id="332"/>
    </w:p>
    <w:p w14:paraId="7B204968" w14:textId="18490BB1" w:rsidR="00A13A26" w:rsidRPr="00460056" w:rsidRDefault="00A13A26" w:rsidP="00460056">
      <w:pPr>
        <w:pStyle w:val="ListParagraph"/>
        <w:numPr>
          <w:ilvl w:val="0"/>
          <w:numId w:val="9"/>
        </w:numPr>
        <w:rPr>
          <w:szCs w:val="26"/>
        </w:rPr>
      </w:pPr>
      <w:r w:rsidRPr="00460056">
        <w:rPr>
          <w:szCs w:val="26"/>
        </w:rPr>
        <w:t>Tỉ lệ 7-2-1</w:t>
      </w:r>
    </w:p>
    <w:p w14:paraId="53B3971F" w14:textId="77777777" w:rsidR="003B5883" w:rsidRPr="00997D56" w:rsidRDefault="008571C6" w:rsidP="003B5883">
      <w:pPr>
        <w:keepNext/>
        <w:rPr>
          <w:szCs w:val="26"/>
        </w:rPr>
      </w:pPr>
      <w:r w:rsidRPr="00997D56">
        <w:rPr>
          <w:noProof/>
          <w:szCs w:val="26"/>
        </w:rPr>
        <w:drawing>
          <wp:inline distT="0" distB="0" distL="0" distR="0" wp14:anchorId="675F5579" wp14:editId="548396A0">
            <wp:extent cx="5943600" cy="3178175"/>
            <wp:effectExtent l="0" t="0" r="0" b="3175"/>
            <wp:docPr id="1016085553" name="Picture 1016085553"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85553" name="Picture 1" descr="A picture containing text, screenshot, plot, diagram&#10;&#10;Description automatically generated"/>
                    <pic:cNvPicPr/>
                  </pic:nvPicPr>
                  <pic:blipFill>
                    <a:blip r:embed="rId97"/>
                    <a:stretch>
                      <a:fillRect/>
                    </a:stretch>
                  </pic:blipFill>
                  <pic:spPr>
                    <a:xfrm>
                      <a:off x="0" y="0"/>
                      <a:ext cx="5943600" cy="3178175"/>
                    </a:xfrm>
                    <a:prstGeom prst="rect">
                      <a:avLst/>
                    </a:prstGeom>
                  </pic:spPr>
                </pic:pic>
              </a:graphicData>
            </a:graphic>
          </wp:inline>
        </w:drawing>
      </w:r>
    </w:p>
    <w:p w14:paraId="4A954DB9" w14:textId="340FF46D" w:rsidR="00723F7A" w:rsidRDefault="003B5883" w:rsidP="007827DE">
      <w:pPr>
        <w:pStyle w:val="Caption"/>
      </w:pPr>
      <w:bookmarkStart w:id="333" w:name="_Toc138164937"/>
      <w:bookmarkStart w:id="334" w:name="_Toc138170826"/>
      <w:bookmarkStart w:id="335" w:name="_Toc138176036"/>
      <w:bookmarkStart w:id="336" w:name="_Toc138240654"/>
      <w:r w:rsidRPr="00723F7A">
        <w:t xml:space="preserve">Hình </w:t>
      </w:r>
      <w:fldSimple w:instr=" STYLEREF 1 \s ">
        <w:r w:rsidR="0049610D" w:rsidRPr="00723F7A">
          <w:t>5</w:t>
        </w:r>
      </w:fldSimple>
      <w:r w:rsidR="0049610D" w:rsidRPr="00723F7A">
        <w:t>.</w:t>
      </w:r>
      <w:fldSimple w:instr=" SEQ Hình \* ARABIC \s 1 ">
        <w:r w:rsidR="00137AC2" w:rsidRPr="00723F7A">
          <w:t>70</w:t>
        </w:r>
      </w:fldSimple>
      <w:r w:rsidRPr="00723F7A">
        <w:t xml:space="preserve">. Kết quả dự báo mô hình Linear Regression </w:t>
      </w:r>
      <w:r w:rsidR="000B763B" w:rsidRPr="00723F7A">
        <w:t>của cố phiếu</w:t>
      </w:r>
      <w:r w:rsidRPr="00723F7A">
        <w:t xml:space="preserve"> STB </w:t>
      </w:r>
      <w:r w:rsidR="0088331B" w:rsidRPr="00723F7A">
        <w:t>ở</w:t>
      </w:r>
      <w:r w:rsidRPr="00723F7A">
        <w:t xml:space="preserve"> tỉ lệ </w:t>
      </w:r>
      <w:r w:rsidR="005673D0" w:rsidRPr="00723F7A">
        <w:t>7-2-1</w:t>
      </w:r>
      <w:r w:rsidRPr="00723F7A">
        <w:t>.</w:t>
      </w:r>
      <w:bookmarkEnd w:id="333"/>
      <w:bookmarkEnd w:id="334"/>
      <w:bookmarkEnd w:id="335"/>
      <w:bookmarkEnd w:id="336"/>
    </w:p>
    <w:p w14:paraId="7EEE0BC1" w14:textId="77777777" w:rsidR="00723F7A" w:rsidRPr="00723F7A" w:rsidRDefault="00723F7A" w:rsidP="00723F7A"/>
    <w:p w14:paraId="3B5497D0" w14:textId="6BF90081" w:rsidR="00A13A26" w:rsidRPr="00460056" w:rsidRDefault="00A13A26" w:rsidP="00460056">
      <w:pPr>
        <w:pStyle w:val="ListParagraph"/>
        <w:numPr>
          <w:ilvl w:val="0"/>
          <w:numId w:val="9"/>
        </w:numPr>
        <w:rPr>
          <w:szCs w:val="26"/>
        </w:rPr>
      </w:pPr>
      <w:r w:rsidRPr="00460056">
        <w:rPr>
          <w:szCs w:val="26"/>
        </w:rPr>
        <w:lastRenderedPageBreak/>
        <w:t>Tỉ lệ 8-1-1</w:t>
      </w:r>
    </w:p>
    <w:p w14:paraId="00354F01" w14:textId="77777777" w:rsidR="005673D0" w:rsidRPr="00997D56" w:rsidRDefault="00B62FBE" w:rsidP="005673D0">
      <w:pPr>
        <w:keepNext/>
        <w:rPr>
          <w:szCs w:val="26"/>
        </w:rPr>
      </w:pPr>
      <w:r w:rsidRPr="00997D56">
        <w:rPr>
          <w:noProof/>
          <w:szCs w:val="26"/>
        </w:rPr>
        <w:drawing>
          <wp:inline distT="0" distB="0" distL="0" distR="0" wp14:anchorId="33FCB113" wp14:editId="5DD6BE48">
            <wp:extent cx="5943600" cy="3178175"/>
            <wp:effectExtent l="0" t="0" r="0" b="3175"/>
            <wp:docPr id="336593228" name="Picture 336593228"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93228" name="Picture 1" descr="A picture containing text, screenshot, plot, diagram&#10;&#10;Description automatically generated"/>
                    <pic:cNvPicPr/>
                  </pic:nvPicPr>
                  <pic:blipFill>
                    <a:blip r:embed="rId98"/>
                    <a:stretch>
                      <a:fillRect/>
                    </a:stretch>
                  </pic:blipFill>
                  <pic:spPr>
                    <a:xfrm>
                      <a:off x="0" y="0"/>
                      <a:ext cx="5943600" cy="3178175"/>
                    </a:xfrm>
                    <a:prstGeom prst="rect">
                      <a:avLst/>
                    </a:prstGeom>
                  </pic:spPr>
                </pic:pic>
              </a:graphicData>
            </a:graphic>
          </wp:inline>
        </w:drawing>
      </w:r>
    </w:p>
    <w:p w14:paraId="5C5786DB" w14:textId="6ABDCAA2" w:rsidR="008571C6" w:rsidRPr="00723F7A" w:rsidRDefault="005673D0" w:rsidP="007827DE">
      <w:pPr>
        <w:pStyle w:val="Caption"/>
      </w:pPr>
      <w:bookmarkStart w:id="337" w:name="_Toc138164938"/>
      <w:bookmarkStart w:id="338" w:name="_Toc138170827"/>
      <w:bookmarkStart w:id="339" w:name="_Toc138176037"/>
      <w:bookmarkStart w:id="340" w:name="_Toc138240655"/>
      <w:r w:rsidRPr="00723F7A">
        <w:t xml:space="preserve">Hình </w:t>
      </w:r>
      <w:fldSimple w:instr=" STYLEREF 1 \s ">
        <w:r w:rsidR="0049610D" w:rsidRPr="00723F7A">
          <w:t>5</w:t>
        </w:r>
      </w:fldSimple>
      <w:r w:rsidR="0049610D" w:rsidRPr="00723F7A">
        <w:t>.</w:t>
      </w:r>
      <w:fldSimple w:instr=" SEQ Hình \* ARABIC \s 1 ">
        <w:r w:rsidR="00137AC2" w:rsidRPr="00723F7A">
          <w:t>71</w:t>
        </w:r>
      </w:fldSimple>
      <w:r w:rsidRPr="00723F7A">
        <w:t xml:space="preserve">. Kết quả dự báo mô hình Linear Regression </w:t>
      </w:r>
      <w:r w:rsidR="000B763B" w:rsidRPr="00723F7A">
        <w:t>của cố phiếu</w:t>
      </w:r>
      <w:r w:rsidRPr="00723F7A">
        <w:t xml:space="preserve"> STB </w:t>
      </w:r>
      <w:r w:rsidR="0088331B" w:rsidRPr="00723F7A">
        <w:t>ở</w:t>
      </w:r>
      <w:r w:rsidRPr="00723F7A">
        <w:t xml:space="preserve"> tỉ lệ 8-1-1.</w:t>
      </w:r>
      <w:bookmarkEnd w:id="337"/>
      <w:bookmarkEnd w:id="338"/>
      <w:bookmarkEnd w:id="339"/>
      <w:bookmarkEnd w:id="340"/>
    </w:p>
    <w:p w14:paraId="3C172CD4" w14:textId="70C57248" w:rsidR="00B62FBE" w:rsidRPr="00460056" w:rsidRDefault="00460056" w:rsidP="00460056">
      <w:pPr>
        <w:pStyle w:val="ListParagraph"/>
        <w:numPr>
          <w:ilvl w:val="0"/>
          <w:numId w:val="16"/>
        </w:numPr>
        <w:rPr>
          <w:szCs w:val="26"/>
        </w:rPr>
      </w:pPr>
      <w:r>
        <w:rPr>
          <w:szCs w:val="26"/>
        </w:rPr>
        <w:t xml:space="preserve">Cổ phiếu </w:t>
      </w:r>
      <w:r w:rsidR="00B62FBE" w:rsidRPr="00460056">
        <w:rPr>
          <w:szCs w:val="26"/>
        </w:rPr>
        <w:t>VCB</w:t>
      </w:r>
    </w:p>
    <w:p w14:paraId="5780639F" w14:textId="304D8B1E" w:rsidR="00B62FBE" w:rsidRPr="00460056" w:rsidRDefault="00B62FBE" w:rsidP="00460056">
      <w:pPr>
        <w:pStyle w:val="ListParagraph"/>
        <w:numPr>
          <w:ilvl w:val="0"/>
          <w:numId w:val="9"/>
        </w:numPr>
        <w:rPr>
          <w:szCs w:val="26"/>
        </w:rPr>
      </w:pPr>
      <w:r w:rsidRPr="00460056">
        <w:rPr>
          <w:szCs w:val="26"/>
        </w:rPr>
        <w:t>Tỉ lệ 6-3-1</w:t>
      </w:r>
    </w:p>
    <w:p w14:paraId="07356915" w14:textId="77777777" w:rsidR="005673D0" w:rsidRPr="00997D56" w:rsidRDefault="00382F98" w:rsidP="005673D0">
      <w:pPr>
        <w:keepNext/>
        <w:rPr>
          <w:szCs w:val="26"/>
        </w:rPr>
      </w:pPr>
      <w:r w:rsidRPr="00997D56">
        <w:rPr>
          <w:noProof/>
          <w:szCs w:val="26"/>
        </w:rPr>
        <w:drawing>
          <wp:inline distT="0" distB="0" distL="0" distR="0" wp14:anchorId="2FB0FD98" wp14:editId="1E9DC982">
            <wp:extent cx="5943600" cy="3153410"/>
            <wp:effectExtent l="0" t="0" r="0" b="8890"/>
            <wp:docPr id="13483513" name="Picture 13483513"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513" name="Picture 1" descr="A picture containing text, screenshot, plot, line&#10;&#10;Description automatically generated"/>
                    <pic:cNvPicPr/>
                  </pic:nvPicPr>
                  <pic:blipFill>
                    <a:blip r:embed="rId99"/>
                    <a:stretch>
                      <a:fillRect/>
                    </a:stretch>
                  </pic:blipFill>
                  <pic:spPr>
                    <a:xfrm>
                      <a:off x="0" y="0"/>
                      <a:ext cx="5943600" cy="3153410"/>
                    </a:xfrm>
                    <a:prstGeom prst="rect">
                      <a:avLst/>
                    </a:prstGeom>
                  </pic:spPr>
                </pic:pic>
              </a:graphicData>
            </a:graphic>
          </wp:inline>
        </w:drawing>
      </w:r>
    </w:p>
    <w:p w14:paraId="47806CC8" w14:textId="659FF2E7" w:rsidR="00B62FBE" w:rsidRDefault="005673D0" w:rsidP="007827DE">
      <w:pPr>
        <w:pStyle w:val="Caption"/>
      </w:pPr>
      <w:bookmarkStart w:id="341" w:name="_Toc138164939"/>
      <w:bookmarkStart w:id="342" w:name="_Toc138170828"/>
      <w:bookmarkStart w:id="343" w:name="_Toc138176038"/>
      <w:bookmarkStart w:id="344" w:name="_Toc138240656"/>
      <w:r w:rsidRPr="00723F7A">
        <w:t xml:space="preserve">Hình </w:t>
      </w:r>
      <w:fldSimple w:instr=" STYLEREF 1 \s ">
        <w:r w:rsidR="0049610D" w:rsidRPr="00723F7A">
          <w:t>5</w:t>
        </w:r>
      </w:fldSimple>
      <w:r w:rsidR="0049610D" w:rsidRPr="00723F7A">
        <w:t>.</w:t>
      </w:r>
      <w:fldSimple w:instr=" SEQ Hình \* ARABIC \s 1 ">
        <w:r w:rsidR="00137AC2" w:rsidRPr="00723F7A">
          <w:t>72</w:t>
        </w:r>
      </w:fldSimple>
      <w:r w:rsidRPr="00723F7A">
        <w:t xml:space="preserve">. Kết quả dự báo mô hình Linear Regression </w:t>
      </w:r>
      <w:r w:rsidR="000B763B" w:rsidRPr="00723F7A">
        <w:t>của cố phiếu</w:t>
      </w:r>
      <w:r w:rsidRPr="00723F7A">
        <w:t xml:space="preserve"> </w:t>
      </w:r>
      <w:r w:rsidR="00161B1F" w:rsidRPr="00723F7A">
        <w:t>VCB</w:t>
      </w:r>
      <w:r w:rsidRPr="00723F7A">
        <w:t xml:space="preserve"> </w:t>
      </w:r>
      <w:r w:rsidR="0088331B" w:rsidRPr="00723F7A">
        <w:t>ở</w:t>
      </w:r>
      <w:r w:rsidRPr="00723F7A">
        <w:t xml:space="preserve"> tỉ lệ 6-3-1.</w:t>
      </w:r>
      <w:bookmarkEnd w:id="341"/>
      <w:bookmarkEnd w:id="342"/>
      <w:bookmarkEnd w:id="343"/>
      <w:bookmarkEnd w:id="344"/>
    </w:p>
    <w:p w14:paraId="0512069D" w14:textId="77777777" w:rsidR="00460056" w:rsidRPr="00460056" w:rsidRDefault="00460056" w:rsidP="00460056"/>
    <w:p w14:paraId="5A3A3550" w14:textId="5CEAD86F" w:rsidR="00B62FBE" w:rsidRPr="00460056" w:rsidRDefault="00B62FBE" w:rsidP="00460056">
      <w:pPr>
        <w:pStyle w:val="ListParagraph"/>
        <w:numPr>
          <w:ilvl w:val="0"/>
          <w:numId w:val="9"/>
        </w:numPr>
        <w:rPr>
          <w:szCs w:val="26"/>
        </w:rPr>
      </w:pPr>
      <w:r w:rsidRPr="00460056">
        <w:rPr>
          <w:szCs w:val="26"/>
        </w:rPr>
        <w:lastRenderedPageBreak/>
        <w:t>Tỉ lệ 7-2-1</w:t>
      </w:r>
    </w:p>
    <w:p w14:paraId="0AA3B032" w14:textId="77777777" w:rsidR="00161B1F" w:rsidRPr="00997D56" w:rsidRDefault="00B45FD8" w:rsidP="00161B1F">
      <w:pPr>
        <w:keepNext/>
        <w:rPr>
          <w:szCs w:val="26"/>
        </w:rPr>
      </w:pPr>
      <w:r w:rsidRPr="00997D56">
        <w:rPr>
          <w:noProof/>
          <w:szCs w:val="26"/>
        </w:rPr>
        <w:drawing>
          <wp:inline distT="0" distB="0" distL="0" distR="0" wp14:anchorId="3832A0B1" wp14:editId="6AB205A6">
            <wp:extent cx="5943600" cy="3153410"/>
            <wp:effectExtent l="0" t="0" r="0" b="8890"/>
            <wp:docPr id="2060726451" name="Picture 206072645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26451" name="Picture 1" descr="A picture containing text, screenshot, plot, line&#10;&#10;Description automatically generated"/>
                    <pic:cNvPicPr/>
                  </pic:nvPicPr>
                  <pic:blipFill>
                    <a:blip r:embed="rId100"/>
                    <a:stretch>
                      <a:fillRect/>
                    </a:stretch>
                  </pic:blipFill>
                  <pic:spPr>
                    <a:xfrm>
                      <a:off x="0" y="0"/>
                      <a:ext cx="5943600" cy="3153410"/>
                    </a:xfrm>
                    <a:prstGeom prst="rect">
                      <a:avLst/>
                    </a:prstGeom>
                  </pic:spPr>
                </pic:pic>
              </a:graphicData>
            </a:graphic>
          </wp:inline>
        </w:drawing>
      </w:r>
    </w:p>
    <w:p w14:paraId="02522F0E" w14:textId="6A0DD34D" w:rsidR="00382F98" w:rsidRPr="00460056" w:rsidRDefault="00161B1F" w:rsidP="007827DE">
      <w:pPr>
        <w:pStyle w:val="Caption"/>
      </w:pPr>
      <w:bookmarkStart w:id="345" w:name="_Toc138164940"/>
      <w:bookmarkStart w:id="346" w:name="_Toc138170829"/>
      <w:bookmarkStart w:id="347" w:name="_Toc138176039"/>
      <w:bookmarkStart w:id="348" w:name="_Toc138240657"/>
      <w:r w:rsidRPr="00460056">
        <w:t xml:space="preserve">Hình </w:t>
      </w:r>
      <w:fldSimple w:instr=" STYLEREF 1 \s ">
        <w:r w:rsidR="0049610D" w:rsidRPr="00460056">
          <w:t>5</w:t>
        </w:r>
      </w:fldSimple>
      <w:r w:rsidR="0049610D" w:rsidRPr="00460056">
        <w:t>.</w:t>
      </w:r>
      <w:fldSimple w:instr=" SEQ Hình \* ARABIC \s 1 ">
        <w:r w:rsidR="00137AC2" w:rsidRPr="00460056">
          <w:t>73</w:t>
        </w:r>
      </w:fldSimple>
      <w:r w:rsidRPr="00460056">
        <w:t xml:space="preserve">. Kết quả dự báo mô hình Linear Regression </w:t>
      </w:r>
      <w:r w:rsidR="000B763B" w:rsidRPr="00460056">
        <w:t>của cố phiếu</w:t>
      </w:r>
      <w:r w:rsidRPr="00460056">
        <w:t xml:space="preserve"> VCB </w:t>
      </w:r>
      <w:r w:rsidR="0088331B" w:rsidRPr="00460056">
        <w:t>ở</w:t>
      </w:r>
      <w:r w:rsidRPr="00460056">
        <w:t xml:space="preserve"> tỉ lệ 7-2-1.</w:t>
      </w:r>
      <w:bookmarkEnd w:id="345"/>
      <w:bookmarkEnd w:id="346"/>
      <w:bookmarkEnd w:id="347"/>
      <w:bookmarkEnd w:id="348"/>
    </w:p>
    <w:p w14:paraId="04DCCFCD" w14:textId="485C73C6" w:rsidR="00B62FBE" w:rsidRPr="00460056" w:rsidRDefault="00B62FBE" w:rsidP="00460056">
      <w:pPr>
        <w:pStyle w:val="ListParagraph"/>
        <w:numPr>
          <w:ilvl w:val="0"/>
          <w:numId w:val="9"/>
        </w:numPr>
        <w:rPr>
          <w:szCs w:val="26"/>
        </w:rPr>
      </w:pPr>
      <w:r w:rsidRPr="00460056">
        <w:rPr>
          <w:szCs w:val="26"/>
        </w:rPr>
        <w:t>Tỉ lệ 8-1-1</w:t>
      </w:r>
    </w:p>
    <w:p w14:paraId="1D8D66AA" w14:textId="77777777" w:rsidR="00161B1F" w:rsidRPr="00997D56" w:rsidRDefault="00D168D2" w:rsidP="00161B1F">
      <w:pPr>
        <w:keepNext/>
        <w:rPr>
          <w:szCs w:val="26"/>
        </w:rPr>
      </w:pPr>
      <w:r w:rsidRPr="00997D56">
        <w:rPr>
          <w:noProof/>
          <w:szCs w:val="26"/>
        </w:rPr>
        <w:drawing>
          <wp:inline distT="0" distB="0" distL="0" distR="0" wp14:anchorId="34E03139" wp14:editId="519B50DD">
            <wp:extent cx="5943600" cy="3153410"/>
            <wp:effectExtent l="0" t="0" r="0" b="8890"/>
            <wp:docPr id="352133979" name="Picture 352133979"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33979" name="Picture 1" descr="A picture containing text, screenshot, plot, diagram&#10;&#10;Description automatically generated"/>
                    <pic:cNvPicPr/>
                  </pic:nvPicPr>
                  <pic:blipFill>
                    <a:blip r:embed="rId101"/>
                    <a:stretch>
                      <a:fillRect/>
                    </a:stretch>
                  </pic:blipFill>
                  <pic:spPr>
                    <a:xfrm>
                      <a:off x="0" y="0"/>
                      <a:ext cx="5943600" cy="3153410"/>
                    </a:xfrm>
                    <a:prstGeom prst="rect">
                      <a:avLst/>
                    </a:prstGeom>
                  </pic:spPr>
                </pic:pic>
              </a:graphicData>
            </a:graphic>
          </wp:inline>
        </w:drawing>
      </w:r>
    </w:p>
    <w:p w14:paraId="145EBF8E" w14:textId="34CC627C" w:rsidR="00D168D2" w:rsidRPr="00460056" w:rsidRDefault="00161B1F" w:rsidP="007827DE">
      <w:pPr>
        <w:pStyle w:val="Caption"/>
      </w:pPr>
      <w:bookmarkStart w:id="349" w:name="_Toc138164941"/>
      <w:bookmarkStart w:id="350" w:name="_Toc138170830"/>
      <w:bookmarkStart w:id="351" w:name="_Toc138176040"/>
      <w:bookmarkStart w:id="352" w:name="_Toc138240658"/>
      <w:r w:rsidRPr="00460056">
        <w:t xml:space="preserve">Hình </w:t>
      </w:r>
      <w:fldSimple w:instr=" STYLEREF 1 \s ">
        <w:r w:rsidR="0049610D" w:rsidRPr="00460056">
          <w:t>5</w:t>
        </w:r>
      </w:fldSimple>
      <w:r w:rsidR="0049610D" w:rsidRPr="00460056">
        <w:t>.</w:t>
      </w:r>
      <w:fldSimple w:instr=" SEQ Hình \* ARABIC \s 1 ">
        <w:r w:rsidR="00137AC2" w:rsidRPr="00460056">
          <w:t>74</w:t>
        </w:r>
      </w:fldSimple>
      <w:r w:rsidRPr="00460056">
        <w:t xml:space="preserve">. Kết quả dự báo mô hình Linear Regression </w:t>
      </w:r>
      <w:r w:rsidR="000B763B" w:rsidRPr="00460056">
        <w:t>của cố phiếu</w:t>
      </w:r>
      <w:r w:rsidRPr="00460056">
        <w:t xml:space="preserve"> VCB </w:t>
      </w:r>
      <w:r w:rsidR="0088331B" w:rsidRPr="00460056">
        <w:t>ở</w:t>
      </w:r>
      <w:r w:rsidRPr="00460056">
        <w:t xml:space="preserve"> tỉ lệ 8-1-1.</w:t>
      </w:r>
      <w:bookmarkEnd w:id="349"/>
      <w:bookmarkEnd w:id="350"/>
      <w:bookmarkEnd w:id="351"/>
      <w:bookmarkEnd w:id="352"/>
    </w:p>
    <w:p w14:paraId="19BC20F5" w14:textId="0FFDFFA4" w:rsidR="001A533E" w:rsidRPr="00997D56" w:rsidRDefault="001A533E" w:rsidP="00E04FAA">
      <w:pPr>
        <w:pStyle w:val="Heading2"/>
        <w:rPr>
          <w:szCs w:val="26"/>
        </w:rPr>
      </w:pPr>
      <w:bookmarkStart w:id="353" w:name="_Toc138175860"/>
      <w:r w:rsidRPr="00997D56">
        <w:rPr>
          <w:szCs w:val="26"/>
        </w:rPr>
        <w:lastRenderedPageBreak/>
        <w:t>XGBoost</w:t>
      </w:r>
      <w:bookmarkEnd w:id="353"/>
    </w:p>
    <w:p w14:paraId="56077EEB" w14:textId="6CF321FE" w:rsidR="008E0BCE" w:rsidRPr="00997D56" w:rsidRDefault="00C229F3" w:rsidP="003920DE">
      <w:pPr>
        <w:ind w:firstLine="567"/>
        <w:rPr>
          <w:szCs w:val="26"/>
        </w:rPr>
      </w:pPr>
      <w:r w:rsidRPr="00997D56">
        <w:rPr>
          <w:szCs w:val="26"/>
        </w:rPr>
        <w:t xml:space="preserve">Qua quá trình </w:t>
      </w:r>
      <w:r w:rsidR="002E6881" w:rsidRPr="00997D56">
        <w:rPr>
          <w:szCs w:val="26"/>
        </w:rPr>
        <w:t xml:space="preserve">huấn </w:t>
      </w:r>
      <w:r w:rsidR="00AA42D1" w:rsidRPr="00997D56">
        <w:rPr>
          <w:szCs w:val="26"/>
        </w:rPr>
        <w:t>luyện trên 3 bộ dữ liệu</w:t>
      </w:r>
      <w:r w:rsidR="001F1DA7" w:rsidRPr="00997D56">
        <w:rPr>
          <w:szCs w:val="26"/>
        </w:rPr>
        <w:t>, k</w:t>
      </w:r>
      <w:r w:rsidR="003C3E45" w:rsidRPr="00997D56">
        <w:rPr>
          <w:szCs w:val="26"/>
        </w:rPr>
        <w:t xml:space="preserve">ết quả nhận được dự đoán tốt nhất </w:t>
      </w:r>
      <w:r w:rsidR="00BB12C5" w:rsidRPr="00997D56">
        <w:rPr>
          <w:szCs w:val="26"/>
        </w:rPr>
        <w:t>khi</w:t>
      </w:r>
      <w:r w:rsidR="003C3E45" w:rsidRPr="00997D56">
        <w:rPr>
          <w:szCs w:val="26"/>
        </w:rPr>
        <w:t xml:space="preserve"> chia theo tỉ lệ 7-2-1 đối với bộ dữ liệu BID và STB cho kết quả RMSE lần lượt là 1202.68 và 1996.40, tương đồng với độ đo MAPE cũng cho kết quả tốt đối với hai bộ dữ liệu trên. Còn đối với bộ dữ liệu VCB tỉ lệ 6-3-1 lại cho kết quả tốt hơn với RMSE là 2007.07 và MAPE là 1.91. Với khả năng xử lý dữ liệu lớn và mỗi mô hình mới cố gắng cải thiện sai số thì thuật toán XGBoost huấn luyện tốt đối với bộ dữ liệu có độ biến động lớn.</w:t>
      </w:r>
    </w:p>
    <w:p w14:paraId="10B89353" w14:textId="4C3899A5" w:rsidR="006171E3" w:rsidRPr="00460056" w:rsidRDefault="00460056" w:rsidP="00460056">
      <w:pPr>
        <w:pStyle w:val="ListParagraph"/>
        <w:numPr>
          <w:ilvl w:val="0"/>
          <w:numId w:val="16"/>
        </w:numPr>
        <w:rPr>
          <w:szCs w:val="26"/>
        </w:rPr>
      </w:pPr>
      <w:r>
        <w:rPr>
          <w:szCs w:val="26"/>
        </w:rPr>
        <w:t xml:space="preserve">Cổ phiếu </w:t>
      </w:r>
      <w:r w:rsidR="00CE081B" w:rsidRPr="00460056">
        <w:rPr>
          <w:szCs w:val="26"/>
        </w:rPr>
        <w:t>BID</w:t>
      </w:r>
    </w:p>
    <w:p w14:paraId="4ACA1219" w14:textId="321AFB02" w:rsidR="00CE081B" w:rsidRPr="00460056" w:rsidRDefault="00F97785" w:rsidP="00460056">
      <w:pPr>
        <w:pStyle w:val="ListParagraph"/>
        <w:numPr>
          <w:ilvl w:val="0"/>
          <w:numId w:val="9"/>
        </w:numPr>
        <w:rPr>
          <w:szCs w:val="26"/>
        </w:rPr>
      </w:pPr>
      <w:r w:rsidRPr="00460056">
        <w:rPr>
          <w:szCs w:val="26"/>
        </w:rPr>
        <w:t>Tỉ lệ 6-3-1</w:t>
      </w:r>
    </w:p>
    <w:p w14:paraId="43EEAAD3" w14:textId="77777777" w:rsidR="00360DDC" w:rsidRPr="00997D56" w:rsidRDefault="00022629" w:rsidP="00360DDC">
      <w:pPr>
        <w:keepNext/>
        <w:rPr>
          <w:szCs w:val="26"/>
        </w:rPr>
      </w:pPr>
      <w:r w:rsidRPr="00997D56">
        <w:rPr>
          <w:noProof/>
          <w:szCs w:val="26"/>
        </w:rPr>
        <w:drawing>
          <wp:inline distT="0" distB="0" distL="0" distR="0" wp14:anchorId="215ADBBD" wp14:editId="3AA13AF6">
            <wp:extent cx="5943600" cy="3172460"/>
            <wp:effectExtent l="0" t="0" r="0" b="8890"/>
            <wp:docPr id="973274577" name="Picture 973274577"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74577" name="Picture 1" descr="A picture containing text, screenshot, diagram, plot&#10;&#10;Description automatically generated"/>
                    <pic:cNvPicPr/>
                  </pic:nvPicPr>
                  <pic:blipFill>
                    <a:blip r:embed="rId102"/>
                    <a:stretch>
                      <a:fillRect/>
                    </a:stretch>
                  </pic:blipFill>
                  <pic:spPr>
                    <a:xfrm>
                      <a:off x="0" y="0"/>
                      <a:ext cx="5943600" cy="3172460"/>
                    </a:xfrm>
                    <a:prstGeom prst="rect">
                      <a:avLst/>
                    </a:prstGeom>
                  </pic:spPr>
                </pic:pic>
              </a:graphicData>
            </a:graphic>
          </wp:inline>
        </w:drawing>
      </w:r>
    </w:p>
    <w:p w14:paraId="4D9E0F59" w14:textId="4B4D25E8" w:rsidR="00F97785" w:rsidRDefault="00360DDC" w:rsidP="007827DE">
      <w:pPr>
        <w:pStyle w:val="Caption"/>
      </w:pPr>
      <w:bookmarkStart w:id="354" w:name="_Toc138164942"/>
      <w:bookmarkStart w:id="355" w:name="_Toc138170831"/>
      <w:bookmarkStart w:id="356" w:name="_Toc138176041"/>
      <w:bookmarkStart w:id="357" w:name="_Toc138240659"/>
      <w:r w:rsidRPr="00460056">
        <w:t xml:space="preserve">Hình </w:t>
      </w:r>
      <w:fldSimple w:instr=" STYLEREF 1 \s ">
        <w:r w:rsidR="0049610D" w:rsidRPr="00460056">
          <w:t>5</w:t>
        </w:r>
      </w:fldSimple>
      <w:r w:rsidR="0049610D" w:rsidRPr="00460056">
        <w:t>.</w:t>
      </w:r>
      <w:fldSimple w:instr=" SEQ Hình \* ARABIC \s 1 ">
        <w:r w:rsidR="00137AC2" w:rsidRPr="00460056">
          <w:t>75</w:t>
        </w:r>
      </w:fldSimple>
      <w:r w:rsidRPr="00460056">
        <w:t xml:space="preserve">. Kết quả dự báo mô hình XGBoost </w:t>
      </w:r>
      <w:r w:rsidR="000B763B" w:rsidRPr="00460056">
        <w:t>của cố phiếu</w:t>
      </w:r>
      <w:r w:rsidRPr="00460056">
        <w:t xml:space="preserve"> BID theo tỉ lệ 6-3-1.</w:t>
      </w:r>
      <w:bookmarkEnd w:id="354"/>
      <w:bookmarkEnd w:id="355"/>
      <w:bookmarkEnd w:id="356"/>
      <w:bookmarkEnd w:id="357"/>
    </w:p>
    <w:p w14:paraId="1FCD9231" w14:textId="77777777" w:rsidR="00460056" w:rsidRDefault="00460056" w:rsidP="00460056"/>
    <w:p w14:paraId="193B338D" w14:textId="77777777" w:rsidR="00460056" w:rsidRDefault="00460056" w:rsidP="00460056"/>
    <w:p w14:paraId="0CF4B4BD" w14:textId="77777777" w:rsidR="00460056" w:rsidRDefault="00460056" w:rsidP="00460056"/>
    <w:p w14:paraId="30025C7A" w14:textId="77777777" w:rsidR="00460056" w:rsidRDefault="00460056" w:rsidP="00460056"/>
    <w:p w14:paraId="24913678" w14:textId="77777777" w:rsidR="00460056" w:rsidRDefault="00460056" w:rsidP="00460056"/>
    <w:p w14:paraId="3C9F88B5" w14:textId="77777777" w:rsidR="00460056" w:rsidRDefault="00460056" w:rsidP="00460056"/>
    <w:p w14:paraId="3CB0FF47" w14:textId="77777777" w:rsidR="00460056" w:rsidRPr="00460056" w:rsidRDefault="00460056" w:rsidP="00460056"/>
    <w:p w14:paraId="18FE80D6" w14:textId="248C984E" w:rsidR="00F97785" w:rsidRPr="00460056" w:rsidRDefault="00F97785" w:rsidP="00460056">
      <w:pPr>
        <w:pStyle w:val="ListParagraph"/>
        <w:numPr>
          <w:ilvl w:val="0"/>
          <w:numId w:val="9"/>
        </w:numPr>
        <w:rPr>
          <w:szCs w:val="26"/>
        </w:rPr>
      </w:pPr>
      <w:r w:rsidRPr="00460056">
        <w:rPr>
          <w:szCs w:val="26"/>
        </w:rPr>
        <w:lastRenderedPageBreak/>
        <w:t>Tỉ lệ 7-2-1</w:t>
      </w:r>
    </w:p>
    <w:p w14:paraId="6324A7C2" w14:textId="77777777" w:rsidR="00360DDC" w:rsidRPr="00997D56" w:rsidRDefault="00521BB7" w:rsidP="00360DDC">
      <w:pPr>
        <w:keepNext/>
        <w:rPr>
          <w:szCs w:val="26"/>
        </w:rPr>
      </w:pPr>
      <w:r w:rsidRPr="00997D56">
        <w:rPr>
          <w:noProof/>
          <w:szCs w:val="26"/>
        </w:rPr>
        <w:drawing>
          <wp:inline distT="0" distB="0" distL="0" distR="0" wp14:anchorId="340FB1D9" wp14:editId="0E53AB06">
            <wp:extent cx="5943600" cy="3172460"/>
            <wp:effectExtent l="0" t="0" r="0" b="8890"/>
            <wp:docPr id="526109597" name="Picture 526109597"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09597" name="Picture 1" descr="A picture containing text, screenshot, diagram, plot&#10;&#10;Description automatically generated"/>
                    <pic:cNvPicPr/>
                  </pic:nvPicPr>
                  <pic:blipFill>
                    <a:blip r:embed="rId103"/>
                    <a:stretch>
                      <a:fillRect/>
                    </a:stretch>
                  </pic:blipFill>
                  <pic:spPr>
                    <a:xfrm>
                      <a:off x="0" y="0"/>
                      <a:ext cx="5943600" cy="3172460"/>
                    </a:xfrm>
                    <a:prstGeom prst="rect">
                      <a:avLst/>
                    </a:prstGeom>
                  </pic:spPr>
                </pic:pic>
              </a:graphicData>
            </a:graphic>
          </wp:inline>
        </w:drawing>
      </w:r>
    </w:p>
    <w:p w14:paraId="34FE792F" w14:textId="6330B6BB" w:rsidR="00022629" w:rsidRPr="00460056" w:rsidRDefault="00360DDC" w:rsidP="007827DE">
      <w:pPr>
        <w:pStyle w:val="Caption"/>
      </w:pPr>
      <w:bookmarkStart w:id="358" w:name="_Toc138164943"/>
      <w:bookmarkStart w:id="359" w:name="_Toc138170832"/>
      <w:bookmarkStart w:id="360" w:name="_Toc138176042"/>
      <w:bookmarkStart w:id="361" w:name="_Toc138240660"/>
      <w:r w:rsidRPr="00460056">
        <w:t xml:space="preserve">Hình </w:t>
      </w:r>
      <w:fldSimple w:instr=" STYLEREF 1 \s ">
        <w:r w:rsidR="0049610D" w:rsidRPr="00460056">
          <w:t>5</w:t>
        </w:r>
      </w:fldSimple>
      <w:r w:rsidR="0049610D" w:rsidRPr="00460056">
        <w:t>.</w:t>
      </w:r>
      <w:fldSimple w:instr=" SEQ Hình \* ARABIC \s 1 ">
        <w:r w:rsidR="00137AC2" w:rsidRPr="00460056">
          <w:t>76</w:t>
        </w:r>
      </w:fldSimple>
      <w:r w:rsidRPr="00460056">
        <w:t xml:space="preserve">. Kết quả dự báo mô hình </w:t>
      </w:r>
      <w:r w:rsidR="001F3BC5" w:rsidRPr="00460056">
        <w:t>XGBoost</w:t>
      </w:r>
      <w:r w:rsidRPr="00460056">
        <w:t xml:space="preserve"> </w:t>
      </w:r>
      <w:r w:rsidR="000B763B" w:rsidRPr="00460056">
        <w:t>của cố phiếu</w:t>
      </w:r>
      <w:r w:rsidRPr="00460056">
        <w:t xml:space="preserve"> BID theo tỉ lệ </w:t>
      </w:r>
      <w:r w:rsidR="001F3BC5" w:rsidRPr="00460056">
        <w:t>7</w:t>
      </w:r>
      <w:r w:rsidRPr="00460056">
        <w:t>-</w:t>
      </w:r>
      <w:r w:rsidR="001F3BC5" w:rsidRPr="00460056">
        <w:t>2</w:t>
      </w:r>
      <w:r w:rsidRPr="00460056">
        <w:t>-1.</w:t>
      </w:r>
      <w:bookmarkEnd w:id="358"/>
      <w:bookmarkEnd w:id="359"/>
      <w:bookmarkEnd w:id="360"/>
      <w:bookmarkEnd w:id="361"/>
    </w:p>
    <w:p w14:paraId="16719316" w14:textId="01F50189" w:rsidR="00F97785" w:rsidRPr="00460056" w:rsidRDefault="00F97785" w:rsidP="00460056">
      <w:pPr>
        <w:pStyle w:val="ListParagraph"/>
        <w:numPr>
          <w:ilvl w:val="0"/>
          <w:numId w:val="9"/>
        </w:numPr>
        <w:rPr>
          <w:szCs w:val="26"/>
        </w:rPr>
      </w:pPr>
      <w:r w:rsidRPr="00460056">
        <w:rPr>
          <w:szCs w:val="26"/>
        </w:rPr>
        <w:t>Tỉ lệ 8-1-1</w:t>
      </w:r>
    </w:p>
    <w:p w14:paraId="5DBA0C04" w14:textId="77777777" w:rsidR="001F3BC5" w:rsidRPr="00997D56" w:rsidRDefault="001A6DB1" w:rsidP="001F3BC5">
      <w:pPr>
        <w:keepNext/>
        <w:rPr>
          <w:szCs w:val="26"/>
        </w:rPr>
      </w:pPr>
      <w:r w:rsidRPr="00997D56">
        <w:rPr>
          <w:noProof/>
          <w:szCs w:val="26"/>
        </w:rPr>
        <w:drawing>
          <wp:inline distT="0" distB="0" distL="0" distR="0" wp14:anchorId="1418CB18" wp14:editId="67A4A9AD">
            <wp:extent cx="5943600" cy="3172460"/>
            <wp:effectExtent l="0" t="0" r="0" b="8890"/>
            <wp:docPr id="1651259274" name="Picture 1651259274"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9274" name="Picture 1" descr="A picture containing text, screenshot, diagram, plot&#10;&#10;Description automatically generated"/>
                    <pic:cNvPicPr/>
                  </pic:nvPicPr>
                  <pic:blipFill>
                    <a:blip r:embed="rId104"/>
                    <a:stretch>
                      <a:fillRect/>
                    </a:stretch>
                  </pic:blipFill>
                  <pic:spPr>
                    <a:xfrm>
                      <a:off x="0" y="0"/>
                      <a:ext cx="5943600" cy="3172460"/>
                    </a:xfrm>
                    <a:prstGeom prst="rect">
                      <a:avLst/>
                    </a:prstGeom>
                  </pic:spPr>
                </pic:pic>
              </a:graphicData>
            </a:graphic>
          </wp:inline>
        </w:drawing>
      </w:r>
    </w:p>
    <w:p w14:paraId="0D697A75" w14:textId="69D89233" w:rsidR="00521BB7" w:rsidRDefault="001F3BC5" w:rsidP="007827DE">
      <w:pPr>
        <w:pStyle w:val="Caption"/>
      </w:pPr>
      <w:bookmarkStart w:id="362" w:name="_Toc138164944"/>
      <w:bookmarkStart w:id="363" w:name="_Toc138170833"/>
      <w:bookmarkStart w:id="364" w:name="_Toc138176043"/>
      <w:bookmarkStart w:id="365" w:name="_Toc138240661"/>
      <w:r w:rsidRPr="00460056">
        <w:t xml:space="preserve">Hình </w:t>
      </w:r>
      <w:fldSimple w:instr=" STYLEREF 1 \s ">
        <w:r w:rsidR="0049610D" w:rsidRPr="00460056">
          <w:t>5</w:t>
        </w:r>
      </w:fldSimple>
      <w:r w:rsidR="0049610D" w:rsidRPr="00460056">
        <w:t>.</w:t>
      </w:r>
      <w:fldSimple w:instr=" SEQ Hình \* ARABIC \s 1 ">
        <w:r w:rsidR="00137AC2" w:rsidRPr="00460056">
          <w:t>77</w:t>
        </w:r>
      </w:fldSimple>
      <w:r w:rsidRPr="00460056">
        <w:t xml:space="preserve">.Kết quả dự báo mô hình </w:t>
      </w:r>
      <w:r w:rsidR="008D4AE2" w:rsidRPr="00460056">
        <w:t xml:space="preserve">XGBoost </w:t>
      </w:r>
      <w:r w:rsidR="000B763B" w:rsidRPr="00460056">
        <w:t>của cố phiếu</w:t>
      </w:r>
      <w:r w:rsidRPr="00460056">
        <w:t xml:space="preserve"> BID theo tỉ lệ 6-3-1.</w:t>
      </w:r>
      <w:bookmarkEnd w:id="362"/>
      <w:bookmarkEnd w:id="363"/>
      <w:bookmarkEnd w:id="364"/>
      <w:bookmarkEnd w:id="365"/>
    </w:p>
    <w:p w14:paraId="62DFC610" w14:textId="77777777" w:rsidR="00460056" w:rsidRPr="00460056" w:rsidRDefault="00460056" w:rsidP="00460056"/>
    <w:p w14:paraId="32C99BF0" w14:textId="77777777" w:rsidR="00460056" w:rsidRDefault="00460056" w:rsidP="00460056">
      <w:pPr>
        <w:rPr>
          <w:szCs w:val="26"/>
        </w:rPr>
      </w:pPr>
    </w:p>
    <w:p w14:paraId="454C66F7" w14:textId="472B68E6" w:rsidR="001A6DB1" w:rsidRPr="00460056" w:rsidRDefault="00460056" w:rsidP="00460056">
      <w:pPr>
        <w:pStyle w:val="ListParagraph"/>
        <w:numPr>
          <w:ilvl w:val="0"/>
          <w:numId w:val="16"/>
        </w:numPr>
        <w:rPr>
          <w:szCs w:val="26"/>
        </w:rPr>
      </w:pPr>
      <w:r>
        <w:rPr>
          <w:szCs w:val="26"/>
        </w:rPr>
        <w:lastRenderedPageBreak/>
        <w:t xml:space="preserve">Cổ phiếu </w:t>
      </w:r>
      <w:r w:rsidR="001A6DB1" w:rsidRPr="00460056">
        <w:rPr>
          <w:szCs w:val="26"/>
        </w:rPr>
        <w:t>STB</w:t>
      </w:r>
    </w:p>
    <w:p w14:paraId="22649779" w14:textId="58A73828" w:rsidR="001A6DB1" w:rsidRPr="00460056" w:rsidRDefault="001A6DB1" w:rsidP="00460056">
      <w:pPr>
        <w:pStyle w:val="ListParagraph"/>
        <w:numPr>
          <w:ilvl w:val="0"/>
          <w:numId w:val="9"/>
        </w:numPr>
        <w:rPr>
          <w:szCs w:val="26"/>
        </w:rPr>
      </w:pPr>
      <w:r w:rsidRPr="00460056">
        <w:rPr>
          <w:szCs w:val="26"/>
        </w:rPr>
        <w:t>Tỉ lệ 6-3-1</w:t>
      </w:r>
    </w:p>
    <w:p w14:paraId="7192E0D5" w14:textId="77777777" w:rsidR="008D4AE2" w:rsidRPr="00997D56" w:rsidRDefault="003C62AE" w:rsidP="008D4AE2">
      <w:pPr>
        <w:keepNext/>
        <w:rPr>
          <w:szCs w:val="26"/>
        </w:rPr>
      </w:pPr>
      <w:r w:rsidRPr="00997D56">
        <w:rPr>
          <w:noProof/>
          <w:szCs w:val="26"/>
        </w:rPr>
        <w:drawing>
          <wp:inline distT="0" distB="0" distL="0" distR="0" wp14:anchorId="4A4CD05F" wp14:editId="54BB643E">
            <wp:extent cx="5943600" cy="3172460"/>
            <wp:effectExtent l="0" t="0" r="0" b="8890"/>
            <wp:docPr id="353358330" name="Picture 353358330"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58330" name="Picture 1" descr="A picture containing text, screenshot, diagram, plot&#10;&#10;Description automatically generated"/>
                    <pic:cNvPicPr/>
                  </pic:nvPicPr>
                  <pic:blipFill>
                    <a:blip r:embed="rId105"/>
                    <a:stretch>
                      <a:fillRect/>
                    </a:stretch>
                  </pic:blipFill>
                  <pic:spPr>
                    <a:xfrm>
                      <a:off x="0" y="0"/>
                      <a:ext cx="5943600" cy="3172460"/>
                    </a:xfrm>
                    <a:prstGeom prst="rect">
                      <a:avLst/>
                    </a:prstGeom>
                  </pic:spPr>
                </pic:pic>
              </a:graphicData>
            </a:graphic>
          </wp:inline>
        </w:drawing>
      </w:r>
    </w:p>
    <w:p w14:paraId="6CE007FC" w14:textId="3ED6F9FC" w:rsidR="001A6DB1" w:rsidRPr="00460056" w:rsidRDefault="008D4AE2" w:rsidP="007827DE">
      <w:pPr>
        <w:pStyle w:val="Caption"/>
      </w:pPr>
      <w:bookmarkStart w:id="366" w:name="_Toc138164945"/>
      <w:bookmarkStart w:id="367" w:name="_Toc138170834"/>
      <w:bookmarkStart w:id="368" w:name="_Toc138176044"/>
      <w:bookmarkStart w:id="369" w:name="_Toc138240662"/>
      <w:r w:rsidRPr="00460056">
        <w:t xml:space="preserve">Hình </w:t>
      </w:r>
      <w:fldSimple w:instr=" STYLEREF 1 \s ">
        <w:r w:rsidR="0049610D" w:rsidRPr="00460056">
          <w:t>5</w:t>
        </w:r>
      </w:fldSimple>
      <w:r w:rsidR="0049610D" w:rsidRPr="00460056">
        <w:t>.</w:t>
      </w:r>
      <w:fldSimple w:instr=" SEQ Hình \* ARABIC \s 1 ">
        <w:r w:rsidR="00137AC2" w:rsidRPr="00460056">
          <w:t>78</w:t>
        </w:r>
      </w:fldSimple>
      <w:r w:rsidRPr="00460056">
        <w:t xml:space="preserve">. Kết quả dự báo mô hình XGBoost </w:t>
      </w:r>
      <w:r w:rsidR="000B763B" w:rsidRPr="00460056">
        <w:t>của cố phiếu</w:t>
      </w:r>
      <w:r w:rsidRPr="00460056">
        <w:t xml:space="preserve"> STB theo tỉ lệ 6-3-1.</w:t>
      </w:r>
      <w:bookmarkEnd w:id="366"/>
      <w:bookmarkEnd w:id="367"/>
      <w:bookmarkEnd w:id="368"/>
      <w:bookmarkEnd w:id="369"/>
    </w:p>
    <w:p w14:paraId="559586F4" w14:textId="1C080AE0" w:rsidR="001A6DB1" w:rsidRPr="00460056" w:rsidRDefault="001A6DB1" w:rsidP="00460056">
      <w:pPr>
        <w:pStyle w:val="ListParagraph"/>
        <w:numPr>
          <w:ilvl w:val="0"/>
          <w:numId w:val="9"/>
        </w:numPr>
        <w:rPr>
          <w:szCs w:val="26"/>
        </w:rPr>
      </w:pPr>
      <w:r w:rsidRPr="00460056">
        <w:rPr>
          <w:szCs w:val="26"/>
        </w:rPr>
        <w:t>Tỉ lệ 7-2-1</w:t>
      </w:r>
    </w:p>
    <w:p w14:paraId="1A4A1204" w14:textId="77777777" w:rsidR="00820D82" w:rsidRPr="00997D56" w:rsidRDefault="00E61FF9" w:rsidP="00820D82">
      <w:pPr>
        <w:keepNext/>
        <w:rPr>
          <w:szCs w:val="26"/>
        </w:rPr>
      </w:pPr>
      <w:r w:rsidRPr="00997D56">
        <w:rPr>
          <w:noProof/>
          <w:szCs w:val="26"/>
        </w:rPr>
        <w:drawing>
          <wp:inline distT="0" distB="0" distL="0" distR="0" wp14:anchorId="2F81BFFF" wp14:editId="4CFB8C19">
            <wp:extent cx="5943600" cy="3172460"/>
            <wp:effectExtent l="0" t="0" r="0" b="8890"/>
            <wp:docPr id="518136089" name="Picture 518136089"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36089" name="Picture 1" descr="A picture containing text, screenshot, diagram, plot&#10;&#10;Description automatically generated"/>
                    <pic:cNvPicPr/>
                  </pic:nvPicPr>
                  <pic:blipFill>
                    <a:blip r:embed="rId106"/>
                    <a:stretch>
                      <a:fillRect/>
                    </a:stretch>
                  </pic:blipFill>
                  <pic:spPr>
                    <a:xfrm>
                      <a:off x="0" y="0"/>
                      <a:ext cx="5943600" cy="3172460"/>
                    </a:xfrm>
                    <a:prstGeom prst="rect">
                      <a:avLst/>
                    </a:prstGeom>
                  </pic:spPr>
                </pic:pic>
              </a:graphicData>
            </a:graphic>
          </wp:inline>
        </w:drawing>
      </w:r>
    </w:p>
    <w:p w14:paraId="37A71721" w14:textId="10D64DC2" w:rsidR="00460056" w:rsidRDefault="00820D82" w:rsidP="007827DE">
      <w:pPr>
        <w:pStyle w:val="Caption"/>
      </w:pPr>
      <w:bookmarkStart w:id="370" w:name="_Toc138164946"/>
      <w:bookmarkStart w:id="371" w:name="_Toc138170835"/>
      <w:bookmarkStart w:id="372" w:name="_Toc138176045"/>
      <w:bookmarkStart w:id="373" w:name="_Toc138240663"/>
      <w:r w:rsidRPr="00460056">
        <w:t xml:space="preserve">Hình </w:t>
      </w:r>
      <w:fldSimple w:instr=" STYLEREF 1 \s ">
        <w:r w:rsidR="0049610D" w:rsidRPr="00460056">
          <w:t>5</w:t>
        </w:r>
      </w:fldSimple>
      <w:r w:rsidR="0049610D" w:rsidRPr="00460056">
        <w:t>.</w:t>
      </w:r>
      <w:fldSimple w:instr=" SEQ Hình \* ARABIC \s 1 ">
        <w:r w:rsidR="00137AC2" w:rsidRPr="00460056">
          <w:t>79</w:t>
        </w:r>
      </w:fldSimple>
      <w:r w:rsidRPr="00460056">
        <w:t xml:space="preserve">. Kết quả dự báo mô hình XGBoost </w:t>
      </w:r>
      <w:r w:rsidR="000B763B" w:rsidRPr="00460056">
        <w:t>của cố phiếu</w:t>
      </w:r>
      <w:r w:rsidRPr="00460056">
        <w:t xml:space="preserve"> STB theo tỉ lệ 7-2-1.</w:t>
      </w:r>
      <w:bookmarkEnd w:id="370"/>
      <w:bookmarkEnd w:id="371"/>
      <w:bookmarkEnd w:id="372"/>
      <w:bookmarkEnd w:id="373"/>
    </w:p>
    <w:p w14:paraId="748CFA7B" w14:textId="77777777" w:rsidR="00460056" w:rsidRPr="00460056" w:rsidRDefault="00460056" w:rsidP="00460056"/>
    <w:p w14:paraId="2C10E4E8" w14:textId="3F5A8489" w:rsidR="001A6DB1" w:rsidRPr="00460056" w:rsidRDefault="001A6DB1" w:rsidP="00460056">
      <w:pPr>
        <w:pStyle w:val="ListParagraph"/>
        <w:numPr>
          <w:ilvl w:val="0"/>
          <w:numId w:val="9"/>
        </w:numPr>
        <w:rPr>
          <w:szCs w:val="26"/>
        </w:rPr>
      </w:pPr>
      <w:r w:rsidRPr="00460056">
        <w:rPr>
          <w:szCs w:val="26"/>
        </w:rPr>
        <w:lastRenderedPageBreak/>
        <w:t>Tỉ lệ 8-1-1</w:t>
      </w:r>
    </w:p>
    <w:p w14:paraId="6C83A661" w14:textId="77777777" w:rsidR="00820D82" w:rsidRPr="00997D56" w:rsidRDefault="008B6B71" w:rsidP="00820D82">
      <w:pPr>
        <w:keepNext/>
        <w:rPr>
          <w:szCs w:val="26"/>
        </w:rPr>
      </w:pPr>
      <w:r w:rsidRPr="00997D56">
        <w:rPr>
          <w:noProof/>
          <w:szCs w:val="26"/>
        </w:rPr>
        <w:drawing>
          <wp:inline distT="0" distB="0" distL="0" distR="0" wp14:anchorId="0656C36C" wp14:editId="3E6E5436">
            <wp:extent cx="5943600" cy="3172460"/>
            <wp:effectExtent l="0" t="0" r="0" b="8890"/>
            <wp:docPr id="1118058170" name="Picture 1118058170"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58170" name="Picture 1" descr="A picture containing text, screenshot, plot, diagram&#10;&#10;Description automatically generated"/>
                    <pic:cNvPicPr/>
                  </pic:nvPicPr>
                  <pic:blipFill>
                    <a:blip r:embed="rId107"/>
                    <a:stretch>
                      <a:fillRect/>
                    </a:stretch>
                  </pic:blipFill>
                  <pic:spPr>
                    <a:xfrm>
                      <a:off x="0" y="0"/>
                      <a:ext cx="5943600" cy="3172460"/>
                    </a:xfrm>
                    <a:prstGeom prst="rect">
                      <a:avLst/>
                    </a:prstGeom>
                  </pic:spPr>
                </pic:pic>
              </a:graphicData>
            </a:graphic>
          </wp:inline>
        </w:drawing>
      </w:r>
    </w:p>
    <w:p w14:paraId="02AFD2E5" w14:textId="52CD86B4" w:rsidR="00E61FF9" w:rsidRPr="00460056" w:rsidRDefault="00820D82" w:rsidP="007827DE">
      <w:pPr>
        <w:pStyle w:val="Caption"/>
      </w:pPr>
      <w:bookmarkStart w:id="374" w:name="_Toc138164947"/>
      <w:bookmarkStart w:id="375" w:name="_Toc138170836"/>
      <w:bookmarkStart w:id="376" w:name="_Toc138176046"/>
      <w:bookmarkStart w:id="377" w:name="_Toc138240664"/>
      <w:r w:rsidRPr="00460056">
        <w:t xml:space="preserve">Hình </w:t>
      </w:r>
      <w:fldSimple w:instr=" STYLEREF 1 \s ">
        <w:r w:rsidR="0049610D" w:rsidRPr="00460056">
          <w:t>5</w:t>
        </w:r>
      </w:fldSimple>
      <w:r w:rsidR="0049610D" w:rsidRPr="00460056">
        <w:t>.</w:t>
      </w:r>
      <w:fldSimple w:instr=" SEQ Hình \* ARABIC \s 1 ">
        <w:r w:rsidR="00137AC2" w:rsidRPr="00460056">
          <w:t>80</w:t>
        </w:r>
      </w:fldSimple>
      <w:r w:rsidRPr="00460056">
        <w:t xml:space="preserve">. Kết quả dự báo mô hình XGBoost </w:t>
      </w:r>
      <w:r w:rsidR="000B763B" w:rsidRPr="00460056">
        <w:t>của cố phiếu</w:t>
      </w:r>
      <w:r w:rsidRPr="00460056">
        <w:t xml:space="preserve"> STB theo tỉ lệ 8-1-1.</w:t>
      </w:r>
      <w:bookmarkEnd w:id="374"/>
      <w:bookmarkEnd w:id="375"/>
      <w:bookmarkEnd w:id="376"/>
      <w:bookmarkEnd w:id="377"/>
    </w:p>
    <w:p w14:paraId="4B8E3315" w14:textId="1455BA5B" w:rsidR="00EE1604" w:rsidRPr="00460056" w:rsidRDefault="00460056" w:rsidP="00460056">
      <w:pPr>
        <w:pStyle w:val="ListParagraph"/>
        <w:numPr>
          <w:ilvl w:val="0"/>
          <w:numId w:val="16"/>
        </w:numPr>
        <w:rPr>
          <w:szCs w:val="26"/>
        </w:rPr>
      </w:pPr>
      <w:r>
        <w:rPr>
          <w:szCs w:val="26"/>
        </w:rPr>
        <w:t xml:space="preserve">Cổ phiếu </w:t>
      </w:r>
      <w:r w:rsidR="00EE1604" w:rsidRPr="00460056">
        <w:rPr>
          <w:szCs w:val="26"/>
        </w:rPr>
        <w:t>VCB</w:t>
      </w:r>
    </w:p>
    <w:p w14:paraId="69B0587F" w14:textId="2A89800C" w:rsidR="00EE1604" w:rsidRPr="00460056" w:rsidRDefault="00EE1604" w:rsidP="00460056">
      <w:pPr>
        <w:pStyle w:val="ListParagraph"/>
        <w:numPr>
          <w:ilvl w:val="0"/>
          <w:numId w:val="9"/>
        </w:numPr>
        <w:rPr>
          <w:szCs w:val="26"/>
        </w:rPr>
      </w:pPr>
      <w:r w:rsidRPr="00460056">
        <w:rPr>
          <w:szCs w:val="26"/>
        </w:rPr>
        <w:t>Tỉ lệ 6-3-1</w:t>
      </w:r>
    </w:p>
    <w:p w14:paraId="270BD852" w14:textId="77777777" w:rsidR="00B70895" w:rsidRPr="00997D56" w:rsidRDefault="00AD2DB1" w:rsidP="00B70895">
      <w:pPr>
        <w:keepNext/>
        <w:rPr>
          <w:szCs w:val="26"/>
        </w:rPr>
      </w:pPr>
      <w:r w:rsidRPr="00997D56">
        <w:rPr>
          <w:noProof/>
          <w:szCs w:val="26"/>
        </w:rPr>
        <w:drawing>
          <wp:inline distT="0" distB="0" distL="0" distR="0" wp14:anchorId="2538E5B2" wp14:editId="6CB50759">
            <wp:extent cx="5943600" cy="3136900"/>
            <wp:effectExtent l="0" t="0" r="0" b="6350"/>
            <wp:docPr id="1657470464" name="Picture 1657470464"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70464" name="Picture 1" descr="A picture containing text, screenshot, plot, font&#10;&#10;Description automatically generated"/>
                    <pic:cNvPicPr/>
                  </pic:nvPicPr>
                  <pic:blipFill>
                    <a:blip r:embed="rId108"/>
                    <a:stretch>
                      <a:fillRect/>
                    </a:stretch>
                  </pic:blipFill>
                  <pic:spPr>
                    <a:xfrm>
                      <a:off x="0" y="0"/>
                      <a:ext cx="5943600" cy="3136900"/>
                    </a:xfrm>
                    <a:prstGeom prst="rect">
                      <a:avLst/>
                    </a:prstGeom>
                  </pic:spPr>
                </pic:pic>
              </a:graphicData>
            </a:graphic>
          </wp:inline>
        </w:drawing>
      </w:r>
    </w:p>
    <w:p w14:paraId="75C5D447" w14:textId="33347D35" w:rsidR="00EE1604" w:rsidRDefault="00B70895" w:rsidP="007827DE">
      <w:pPr>
        <w:pStyle w:val="Caption"/>
      </w:pPr>
      <w:bookmarkStart w:id="378" w:name="_Toc138164948"/>
      <w:bookmarkStart w:id="379" w:name="_Toc138170837"/>
      <w:bookmarkStart w:id="380" w:name="_Toc138176047"/>
      <w:bookmarkStart w:id="381" w:name="_Toc138240665"/>
      <w:r w:rsidRPr="00460056">
        <w:t xml:space="preserve">Hình </w:t>
      </w:r>
      <w:fldSimple w:instr=" STYLEREF 1 \s ">
        <w:r w:rsidR="0049610D" w:rsidRPr="00460056">
          <w:t>5</w:t>
        </w:r>
      </w:fldSimple>
      <w:r w:rsidR="0049610D" w:rsidRPr="00460056">
        <w:t>.</w:t>
      </w:r>
      <w:fldSimple w:instr=" SEQ Hình \* ARABIC \s 1 ">
        <w:r w:rsidR="00137AC2" w:rsidRPr="00460056">
          <w:t>81</w:t>
        </w:r>
      </w:fldSimple>
      <w:r w:rsidRPr="00460056">
        <w:t xml:space="preserve">. Kết quả dự báo mô hình XGBoost </w:t>
      </w:r>
      <w:r w:rsidR="000B763B" w:rsidRPr="00460056">
        <w:t>của cố phiếu</w:t>
      </w:r>
      <w:r w:rsidRPr="00460056">
        <w:t xml:space="preserve"> VCB theo tỉ lệ 6-3-1.</w:t>
      </w:r>
      <w:bookmarkEnd w:id="378"/>
      <w:bookmarkEnd w:id="379"/>
      <w:bookmarkEnd w:id="380"/>
      <w:bookmarkEnd w:id="381"/>
    </w:p>
    <w:p w14:paraId="232E6598" w14:textId="77777777" w:rsidR="00460056" w:rsidRPr="00460056" w:rsidRDefault="00460056" w:rsidP="00460056"/>
    <w:p w14:paraId="1E5DDA19" w14:textId="2C626D8A" w:rsidR="00EE1604" w:rsidRPr="00460056" w:rsidRDefault="00EE1604" w:rsidP="00460056">
      <w:pPr>
        <w:pStyle w:val="ListParagraph"/>
        <w:numPr>
          <w:ilvl w:val="0"/>
          <w:numId w:val="9"/>
        </w:numPr>
        <w:rPr>
          <w:szCs w:val="26"/>
        </w:rPr>
      </w:pPr>
      <w:r w:rsidRPr="00460056">
        <w:rPr>
          <w:szCs w:val="26"/>
        </w:rPr>
        <w:lastRenderedPageBreak/>
        <w:t>Tỉ lệ 7-2-1</w:t>
      </w:r>
    </w:p>
    <w:p w14:paraId="588646CB" w14:textId="77777777" w:rsidR="00B70895" w:rsidRPr="00997D56" w:rsidRDefault="009A6948" w:rsidP="00B70895">
      <w:pPr>
        <w:keepNext/>
        <w:rPr>
          <w:szCs w:val="26"/>
        </w:rPr>
      </w:pPr>
      <w:r w:rsidRPr="00997D56">
        <w:rPr>
          <w:noProof/>
          <w:szCs w:val="26"/>
        </w:rPr>
        <w:drawing>
          <wp:inline distT="0" distB="0" distL="0" distR="0" wp14:anchorId="587FA58E" wp14:editId="7DF787E4">
            <wp:extent cx="5943600" cy="3136900"/>
            <wp:effectExtent l="0" t="0" r="0" b="6350"/>
            <wp:docPr id="2067934423" name="Picture 2067934423"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34423" name="Picture 1" descr="A picture containing text, screenshot, plot, diagram&#10;&#10;Description automatically generated"/>
                    <pic:cNvPicPr/>
                  </pic:nvPicPr>
                  <pic:blipFill>
                    <a:blip r:embed="rId109"/>
                    <a:stretch>
                      <a:fillRect/>
                    </a:stretch>
                  </pic:blipFill>
                  <pic:spPr>
                    <a:xfrm>
                      <a:off x="0" y="0"/>
                      <a:ext cx="5943600" cy="3136900"/>
                    </a:xfrm>
                    <a:prstGeom prst="rect">
                      <a:avLst/>
                    </a:prstGeom>
                  </pic:spPr>
                </pic:pic>
              </a:graphicData>
            </a:graphic>
          </wp:inline>
        </w:drawing>
      </w:r>
    </w:p>
    <w:p w14:paraId="1525FD8F" w14:textId="3629D3BB" w:rsidR="00AD2DB1" w:rsidRPr="00460056" w:rsidRDefault="00B70895" w:rsidP="007827DE">
      <w:pPr>
        <w:pStyle w:val="Caption"/>
      </w:pPr>
      <w:bookmarkStart w:id="382" w:name="_Toc138164949"/>
      <w:bookmarkStart w:id="383" w:name="_Toc138170838"/>
      <w:bookmarkStart w:id="384" w:name="_Toc138176048"/>
      <w:bookmarkStart w:id="385" w:name="_Toc138240666"/>
      <w:r w:rsidRPr="00460056">
        <w:t xml:space="preserve">Hình </w:t>
      </w:r>
      <w:fldSimple w:instr=" STYLEREF 1 \s ">
        <w:r w:rsidR="0049610D" w:rsidRPr="00460056">
          <w:t>5</w:t>
        </w:r>
      </w:fldSimple>
      <w:r w:rsidR="0049610D" w:rsidRPr="00460056">
        <w:t>.</w:t>
      </w:r>
      <w:fldSimple w:instr=" SEQ Hình \* ARABIC \s 1 ">
        <w:r w:rsidR="00137AC2" w:rsidRPr="00460056">
          <w:t>82</w:t>
        </w:r>
      </w:fldSimple>
      <w:r w:rsidRPr="00460056">
        <w:t xml:space="preserve">. Kết quả dự báo mô hình XGBoost </w:t>
      </w:r>
      <w:r w:rsidR="000B763B" w:rsidRPr="00460056">
        <w:t>của cố phiếu</w:t>
      </w:r>
      <w:r w:rsidRPr="00460056">
        <w:t xml:space="preserve"> VCB theo tỉ lệ 7-2-1.</w:t>
      </w:r>
      <w:bookmarkEnd w:id="382"/>
      <w:bookmarkEnd w:id="383"/>
      <w:bookmarkEnd w:id="384"/>
      <w:bookmarkEnd w:id="385"/>
    </w:p>
    <w:p w14:paraId="21714834" w14:textId="68073F8A" w:rsidR="00EE1604" w:rsidRPr="00460056" w:rsidRDefault="00EE1604" w:rsidP="00460056">
      <w:pPr>
        <w:pStyle w:val="ListParagraph"/>
        <w:numPr>
          <w:ilvl w:val="0"/>
          <w:numId w:val="9"/>
        </w:numPr>
        <w:rPr>
          <w:szCs w:val="26"/>
        </w:rPr>
      </w:pPr>
      <w:r w:rsidRPr="00460056">
        <w:rPr>
          <w:szCs w:val="26"/>
        </w:rPr>
        <w:t>Tỉ lệ 8-1-1</w:t>
      </w:r>
    </w:p>
    <w:p w14:paraId="2D590940" w14:textId="38633594" w:rsidR="003C2C87" w:rsidRPr="00997D56" w:rsidRDefault="00F54869" w:rsidP="003C2C87">
      <w:pPr>
        <w:keepNext/>
        <w:rPr>
          <w:szCs w:val="26"/>
        </w:rPr>
      </w:pPr>
      <w:r w:rsidRPr="00F54869">
        <w:rPr>
          <w:noProof/>
          <w:szCs w:val="26"/>
        </w:rPr>
        <w:drawing>
          <wp:inline distT="0" distB="0" distL="0" distR="0" wp14:anchorId="1B5236C8" wp14:editId="79B05024">
            <wp:extent cx="5943600" cy="3136900"/>
            <wp:effectExtent l="0" t="0" r="0" b="6350"/>
            <wp:docPr id="1173038531" name="Picture 117303853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38531" name="Picture 1" descr="A picture containing text, screenshot, plot, diagram&#10;&#10;Description automatically generated"/>
                    <pic:cNvPicPr/>
                  </pic:nvPicPr>
                  <pic:blipFill>
                    <a:blip r:embed="rId110"/>
                    <a:stretch>
                      <a:fillRect/>
                    </a:stretch>
                  </pic:blipFill>
                  <pic:spPr>
                    <a:xfrm>
                      <a:off x="0" y="0"/>
                      <a:ext cx="5943600" cy="3136900"/>
                    </a:xfrm>
                    <a:prstGeom prst="rect">
                      <a:avLst/>
                    </a:prstGeom>
                  </pic:spPr>
                </pic:pic>
              </a:graphicData>
            </a:graphic>
          </wp:inline>
        </w:drawing>
      </w:r>
    </w:p>
    <w:p w14:paraId="5BC474FF" w14:textId="5FB6A053" w:rsidR="009A6948" w:rsidRPr="00460056" w:rsidRDefault="003C2C87" w:rsidP="007827DE">
      <w:pPr>
        <w:pStyle w:val="Caption"/>
      </w:pPr>
      <w:bookmarkStart w:id="386" w:name="_Toc138164950"/>
      <w:bookmarkStart w:id="387" w:name="_Toc138170839"/>
      <w:bookmarkStart w:id="388" w:name="_Toc138176049"/>
      <w:bookmarkStart w:id="389" w:name="_Toc138240667"/>
      <w:r w:rsidRPr="00460056">
        <w:t xml:space="preserve">Hình </w:t>
      </w:r>
      <w:fldSimple w:instr=" STYLEREF 1 \s ">
        <w:r w:rsidR="0049610D" w:rsidRPr="00460056">
          <w:t>5</w:t>
        </w:r>
      </w:fldSimple>
      <w:r w:rsidR="0049610D" w:rsidRPr="00460056">
        <w:t>.</w:t>
      </w:r>
      <w:fldSimple w:instr=" SEQ Hình \* ARABIC \s 1 ">
        <w:r w:rsidR="00137AC2" w:rsidRPr="00460056">
          <w:t>83</w:t>
        </w:r>
      </w:fldSimple>
      <w:r w:rsidRPr="00460056">
        <w:t xml:space="preserve">. Kết quả dự báo mô hình XGBoost </w:t>
      </w:r>
      <w:r w:rsidR="000B763B" w:rsidRPr="00460056">
        <w:t>của cố phiếu</w:t>
      </w:r>
      <w:r w:rsidRPr="00460056">
        <w:t xml:space="preserve"> VCB theo tỉ lệ 8-1-1.</w:t>
      </w:r>
      <w:bookmarkEnd w:id="386"/>
      <w:bookmarkEnd w:id="387"/>
      <w:bookmarkEnd w:id="388"/>
      <w:bookmarkEnd w:id="389"/>
    </w:p>
    <w:p w14:paraId="58CCAC3A" w14:textId="105295F5" w:rsidR="00B160D9" w:rsidRPr="00997D56" w:rsidRDefault="00B160D9" w:rsidP="00E04FAA">
      <w:pPr>
        <w:pStyle w:val="Heading2"/>
        <w:rPr>
          <w:szCs w:val="26"/>
        </w:rPr>
      </w:pPr>
      <w:bookmarkStart w:id="390" w:name="_Toc138175861"/>
      <w:r w:rsidRPr="00997D56">
        <w:rPr>
          <w:szCs w:val="26"/>
        </w:rPr>
        <w:lastRenderedPageBreak/>
        <w:t>GRU</w:t>
      </w:r>
      <w:bookmarkEnd w:id="390"/>
    </w:p>
    <w:p w14:paraId="77498634" w14:textId="26412628" w:rsidR="009A6944" w:rsidRPr="00997D56" w:rsidRDefault="009A6944" w:rsidP="00460056">
      <w:pPr>
        <w:ind w:firstLine="567"/>
        <w:rPr>
          <w:szCs w:val="26"/>
        </w:rPr>
      </w:pPr>
      <w:r w:rsidRPr="00997D56">
        <w:rPr>
          <w:szCs w:val="26"/>
        </w:rPr>
        <w:t xml:space="preserve">Từ kết quả dự đoán của </w:t>
      </w:r>
      <w:r w:rsidR="00B074A3">
        <w:rPr>
          <w:szCs w:val="26"/>
        </w:rPr>
        <w:t>các hình bên dưới</w:t>
      </w:r>
      <w:r w:rsidRPr="00997D56">
        <w:rPr>
          <w:szCs w:val="26"/>
        </w:rPr>
        <w:t xml:space="preserve"> và Bảng </w:t>
      </w:r>
      <w:r w:rsidR="006B7418" w:rsidRPr="00B81438">
        <w:rPr>
          <w:szCs w:val="26"/>
        </w:rPr>
        <w:t>6.1</w:t>
      </w:r>
      <w:r w:rsidRPr="00997D56">
        <w:rPr>
          <w:szCs w:val="26"/>
        </w:rPr>
        <w:t xml:space="preserve"> ta nhận thấy mô hình cho kết qu</w:t>
      </w:r>
      <w:r w:rsidR="00715876">
        <w:rPr>
          <w:szCs w:val="26"/>
        </w:rPr>
        <w:t>ả</w:t>
      </w:r>
      <w:r w:rsidRPr="00997D56">
        <w:rPr>
          <w:szCs w:val="26"/>
        </w:rPr>
        <w:t xml:space="preserve"> dự đoán rất sát với thực tế trên tất cả các tỉ lệ và tập dữ liệu. Với chỉ số MAPE giao động từ 1.34 cho đến 2.81 trên tập Test, GRU là một trong hai mô hình cho kết quả dự đoán tốt nhất.</w:t>
      </w:r>
      <w:r w:rsidR="00460056">
        <w:rPr>
          <w:szCs w:val="26"/>
        </w:rPr>
        <w:t xml:space="preserve"> </w:t>
      </w:r>
      <w:r w:rsidR="004118CD">
        <w:rPr>
          <w:szCs w:val="26"/>
        </w:rPr>
        <w:t>Chỉ số MDA cũng khá tốt v</w:t>
      </w:r>
      <w:r w:rsidR="004B7E98">
        <w:rPr>
          <w:szCs w:val="26"/>
        </w:rPr>
        <w:t xml:space="preserve">à trên 50 ở tỉ lệ 8-1-1 cho thấy GRU </w:t>
      </w:r>
      <w:r w:rsidR="00997ECC">
        <w:rPr>
          <w:szCs w:val="26"/>
        </w:rPr>
        <w:t>có khả năng dự đoán tốt xu hướng tăng/ giảm.</w:t>
      </w:r>
      <w:r w:rsidRPr="00997D56">
        <w:rPr>
          <w:szCs w:val="26"/>
        </w:rPr>
        <w:t xml:space="preserve"> Với tập Validation, GRU cũng cho ra các nhận định tương tự.</w:t>
      </w:r>
    </w:p>
    <w:p w14:paraId="4A3241B7" w14:textId="06D7A828" w:rsidR="00E61856" w:rsidRPr="007827DE" w:rsidRDefault="00CA4B64" w:rsidP="007827DE">
      <w:pPr>
        <w:pStyle w:val="ListParagraph"/>
        <w:numPr>
          <w:ilvl w:val="0"/>
          <w:numId w:val="16"/>
        </w:numPr>
        <w:jc w:val="left"/>
        <w:rPr>
          <w:szCs w:val="26"/>
        </w:rPr>
      </w:pPr>
      <w:r>
        <w:rPr>
          <w:szCs w:val="26"/>
        </w:rPr>
        <w:t xml:space="preserve">Cổ phiếu </w:t>
      </w:r>
      <w:r w:rsidR="006811FD" w:rsidRPr="006811FD">
        <w:rPr>
          <w:szCs w:val="26"/>
        </w:rPr>
        <w:t>BID</w:t>
      </w:r>
    </w:p>
    <w:p w14:paraId="30CE29D1" w14:textId="18A74D5A" w:rsidR="006811FD" w:rsidRPr="007827DE" w:rsidRDefault="006811FD" w:rsidP="007827DE">
      <w:pPr>
        <w:pStyle w:val="ListParagraph"/>
        <w:numPr>
          <w:ilvl w:val="0"/>
          <w:numId w:val="9"/>
        </w:numPr>
        <w:jc w:val="left"/>
        <w:rPr>
          <w:szCs w:val="26"/>
        </w:rPr>
      </w:pPr>
      <w:r w:rsidRPr="007827DE">
        <w:rPr>
          <w:szCs w:val="26"/>
        </w:rPr>
        <w:t>Tỉ lệ 6-3-1</w:t>
      </w:r>
    </w:p>
    <w:p w14:paraId="29DCC3CB" w14:textId="3D31BA7E" w:rsidR="006811FD" w:rsidRDefault="006811FD" w:rsidP="006811FD">
      <w:pPr>
        <w:pStyle w:val="ListParagraph"/>
        <w:jc w:val="center"/>
        <w:rPr>
          <w:szCs w:val="26"/>
        </w:rPr>
      </w:pPr>
      <w:r>
        <w:rPr>
          <w:noProof/>
          <w:szCs w:val="26"/>
        </w:rPr>
        <w:drawing>
          <wp:inline distT="0" distB="0" distL="0" distR="0" wp14:anchorId="37CC4A9E" wp14:editId="4E04E043">
            <wp:extent cx="5557033" cy="3243384"/>
            <wp:effectExtent l="0" t="0" r="5715" b="0"/>
            <wp:docPr id="389136016" name="Picture 389136016"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36016" name="Picture 1" descr="A picture containing text, screenshot, font, plo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573973" cy="3253271"/>
                    </a:xfrm>
                    <a:prstGeom prst="rect">
                      <a:avLst/>
                    </a:prstGeom>
                  </pic:spPr>
                </pic:pic>
              </a:graphicData>
            </a:graphic>
          </wp:inline>
        </w:drawing>
      </w:r>
    </w:p>
    <w:p w14:paraId="666DF4F0" w14:textId="1AF67162" w:rsidR="00B50A66" w:rsidRDefault="00B50A66" w:rsidP="007827DE">
      <w:pPr>
        <w:pStyle w:val="Caption"/>
      </w:pPr>
      <w:bookmarkStart w:id="391" w:name="_Toc138164951"/>
      <w:bookmarkStart w:id="392" w:name="_Toc138170840"/>
      <w:bookmarkStart w:id="393" w:name="_Toc138176050"/>
      <w:bookmarkStart w:id="394" w:name="_Toc138240668"/>
      <w:r w:rsidRPr="007827DE">
        <w:t xml:space="preserve">Hình </w:t>
      </w:r>
      <w:fldSimple w:instr=" STYLEREF 1 \s ">
        <w:r w:rsidR="0049610D" w:rsidRPr="007827DE">
          <w:rPr>
            <w:noProof/>
          </w:rPr>
          <w:t>5</w:t>
        </w:r>
      </w:fldSimple>
      <w:r w:rsidR="0049610D" w:rsidRPr="007827DE">
        <w:t>.</w:t>
      </w:r>
      <w:fldSimple w:instr=" SEQ Hình \* ARABIC \s 1 ">
        <w:r w:rsidR="00137AC2" w:rsidRPr="007827DE">
          <w:rPr>
            <w:noProof/>
          </w:rPr>
          <w:t>84</w:t>
        </w:r>
      </w:fldSimple>
      <w:r w:rsidRPr="007827DE">
        <w:t xml:space="preserve">. Kết quả dự báo mô hình GRU </w:t>
      </w:r>
      <w:r w:rsidR="00F76F2E" w:rsidRPr="007827DE">
        <w:t>của cổ phiếu</w:t>
      </w:r>
      <w:r w:rsidRPr="007827DE">
        <w:t xml:space="preserve"> BID </w:t>
      </w:r>
      <w:r w:rsidR="00F462F1" w:rsidRPr="007827DE">
        <w:t>ở</w:t>
      </w:r>
      <w:r w:rsidRPr="007827DE">
        <w:t xml:space="preserve"> tỉ lệ 6-3-1.</w:t>
      </w:r>
      <w:bookmarkEnd w:id="391"/>
      <w:bookmarkEnd w:id="392"/>
      <w:bookmarkEnd w:id="393"/>
      <w:bookmarkEnd w:id="394"/>
    </w:p>
    <w:p w14:paraId="72D68352" w14:textId="77777777" w:rsidR="00321ECF" w:rsidRDefault="00321ECF" w:rsidP="00321ECF"/>
    <w:p w14:paraId="796ACCE1" w14:textId="77777777" w:rsidR="00321ECF" w:rsidRDefault="00321ECF" w:rsidP="00321ECF"/>
    <w:p w14:paraId="4CE62992" w14:textId="77777777" w:rsidR="00321ECF" w:rsidRDefault="00321ECF" w:rsidP="00321ECF"/>
    <w:p w14:paraId="00C27F2B" w14:textId="77777777" w:rsidR="00321ECF" w:rsidRDefault="00321ECF" w:rsidP="00321ECF"/>
    <w:p w14:paraId="377AB598" w14:textId="77777777" w:rsidR="00321ECF" w:rsidRDefault="00321ECF" w:rsidP="00321ECF"/>
    <w:p w14:paraId="74441B15" w14:textId="77777777" w:rsidR="00321ECF" w:rsidRDefault="00321ECF" w:rsidP="00321ECF"/>
    <w:p w14:paraId="0A0D76DB" w14:textId="77777777" w:rsidR="00321ECF" w:rsidRPr="00321ECF" w:rsidRDefault="00321ECF" w:rsidP="00321ECF"/>
    <w:p w14:paraId="77AEA431" w14:textId="32CF3973" w:rsidR="006811FD" w:rsidRPr="007827DE" w:rsidRDefault="00721AB9" w:rsidP="007827DE">
      <w:pPr>
        <w:pStyle w:val="ListParagraph"/>
        <w:numPr>
          <w:ilvl w:val="0"/>
          <w:numId w:val="9"/>
        </w:numPr>
        <w:rPr>
          <w:szCs w:val="26"/>
        </w:rPr>
      </w:pPr>
      <w:r w:rsidRPr="007827DE">
        <w:rPr>
          <w:szCs w:val="26"/>
        </w:rPr>
        <w:lastRenderedPageBreak/>
        <w:t>Tỉ lệ 7-2-1</w:t>
      </w:r>
    </w:p>
    <w:p w14:paraId="49DD234B" w14:textId="6C6965F9" w:rsidR="003910BE" w:rsidRPr="00B81438" w:rsidRDefault="003910BE" w:rsidP="003910BE">
      <w:pPr>
        <w:pStyle w:val="ListParagraph"/>
        <w:rPr>
          <w:szCs w:val="26"/>
        </w:rPr>
      </w:pPr>
      <w:r w:rsidRPr="00B81438">
        <w:rPr>
          <w:noProof/>
          <w:szCs w:val="26"/>
        </w:rPr>
        <w:drawing>
          <wp:inline distT="0" distB="0" distL="0" distR="0" wp14:anchorId="2279F5F9" wp14:editId="128D23D9">
            <wp:extent cx="5611446" cy="3275141"/>
            <wp:effectExtent l="0" t="0" r="8890" b="1905"/>
            <wp:docPr id="65539771" name="Picture 65539771"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9771" name="Picture 2" descr="A picture containing text, screenshot, font, plo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632586" cy="3287480"/>
                    </a:xfrm>
                    <a:prstGeom prst="rect">
                      <a:avLst/>
                    </a:prstGeom>
                  </pic:spPr>
                </pic:pic>
              </a:graphicData>
            </a:graphic>
          </wp:inline>
        </w:drawing>
      </w:r>
    </w:p>
    <w:p w14:paraId="4838177B" w14:textId="457D8BFB" w:rsidR="00B50A66" w:rsidRPr="00B81438" w:rsidRDefault="003910BE" w:rsidP="007827DE">
      <w:pPr>
        <w:pStyle w:val="Caption"/>
      </w:pPr>
      <w:bookmarkStart w:id="395" w:name="_Toc138164952"/>
      <w:bookmarkStart w:id="396" w:name="_Toc138170841"/>
      <w:bookmarkStart w:id="397" w:name="_Toc138176051"/>
      <w:bookmarkStart w:id="398" w:name="_Toc138240669"/>
      <w:r w:rsidRPr="00B81438">
        <w:t xml:space="preserve">Hình </w:t>
      </w:r>
      <w:fldSimple w:instr=" STYLEREF 1 \s ">
        <w:r w:rsidR="0049610D" w:rsidRPr="00B81438">
          <w:rPr>
            <w:noProof/>
          </w:rPr>
          <w:t>5</w:t>
        </w:r>
      </w:fldSimple>
      <w:r w:rsidR="0049610D" w:rsidRPr="00B81438">
        <w:t>.</w:t>
      </w:r>
      <w:fldSimple w:instr=" SEQ Hình \* ARABIC \s 1 ">
        <w:r w:rsidR="00137AC2" w:rsidRPr="00B81438">
          <w:rPr>
            <w:noProof/>
          </w:rPr>
          <w:t>85</w:t>
        </w:r>
      </w:fldSimple>
      <w:r w:rsidR="00B50A66" w:rsidRPr="00B81438">
        <w:t xml:space="preserve">. Kết quả dự báo mô hình GRU </w:t>
      </w:r>
      <w:r w:rsidR="00F76F2E" w:rsidRPr="00B81438">
        <w:t>của cổ phiếu</w:t>
      </w:r>
      <w:r w:rsidR="00B50A66" w:rsidRPr="00B81438">
        <w:t xml:space="preserve"> BID </w:t>
      </w:r>
      <w:r w:rsidR="00F462F1" w:rsidRPr="00B81438">
        <w:t>ở</w:t>
      </w:r>
      <w:r w:rsidR="00B50A66" w:rsidRPr="00B81438">
        <w:t xml:space="preserve"> tỉ lệ 7-2-1.</w:t>
      </w:r>
      <w:bookmarkEnd w:id="395"/>
      <w:bookmarkEnd w:id="396"/>
      <w:bookmarkEnd w:id="397"/>
      <w:bookmarkEnd w:id="398"/>
    </w:p>
    <w:p w14:paraId="1C488B88" w14:textId="2D4B170A" w:rsidR="003910BE" w:rsidRPr="007827DE" w:rsidRDefault="003910BE" w:rsidP="007827DE">
      <w:pPr>
        <w:pStyle w:val="ListParagraph"/>
        <w:numPr>
          <w:ilvl w:val="0"/>
          <w:numId w:val="9"/>
        </w:numPr>
        <w:rPr>
          <w:szCs w:val="26"/>
        </w:rPr>
      </w:pPr>
      <w:r w:rsidRPr="007827DE">
        <w:rPr>
          <w:szCs w:val="26"/>
        </w:rPr>
        <w:t>Tỉ lệ 8-1-1</w:t>
      </w:r>
    </w:p>
    <w:p w14:paraId="39085CCD" w14:textId="73A522A1" w:rsidR="003910BE" w:rsidRPr="00B81438" w:rsidRDefault="000667F6" w:rsidP="003910BE">
      <w:pPr>
        <w:pStyle w:val="ListParagraph"/>
        <w:rPr>
          <w:szCs w:val="26"/>
        </w:rPr>
      </w:pPr>
      <w:r w:rsidRPr="00B81438">
        <w:rPr>
          <w:noProof/>
          <w:szCs w:val="26"/>
        </w:rPr>
        <w:drawing>
          <wp:inline distT="0" distB="0" distL="0" distR="0" wp14:anchorId="0BBB5242" wp14:editId="17BE2FFD">
            <wp:extent cx="5610860" cy="3274800"/>
            <wp:effectExtent l="0" t="0" r="8890" b="1905"/>
            <wp:docPr id="1115087446" name="Picture 1115087446"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87446" name="Picture 3" descr="A picture containing text, screenshot, plot, fon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626656" cy="3284019"/>
                    </a:xfrm>
                    <a:prstGeom prst="rect">
                      <a:avLst/>
                    </a:prstGeom>
                  </pic:spPr>
                </pic:pic>
              </a:graphicData>
            </a:graphic>
          </wp:inline>
        </w:drawing>
      </w:r>
    </w:p>
    <w:p w14:paraId="0C77C974" w14:textId="625AEB88" w:rsidR="00B50A66" w:rsidRDefault="000667F6" w:rsidP="007827DE">
      <w:pPr>
        <w:pStyle w:val="Caption"/>
      </w:pPr>
      <w:bookmarkStart w:id="399" w:name="_Toc138164953"/>
      <w:bookmarkStart w:id="400" w:name="_Toc138170842"/>
      <w:bookmarkStart w:id="401" w:name="_Toc138176052"/>
      <w:bookmarkStart w:id="402" w:name="_Toc138240670"/>
      <w:r w:rsidRPr="00B81438">
        <w:t xml:space="preserve">Hình </w:t>
      </w:r>
      <w:fldSimple w:instr=" STYLEREF 1 \s ">
        <w:r w:rsidR="0049610D" w:rsidRPr="00B81438">
          <w:rPr>
            <w:noProof/>
          </w:rPr>
          <w:t>5</w:t>
        </w:r>
      </w:fldSimple>
      <w:r w:rsidR="0049610D" w:rsidRPr="00B81438">
        <w:t>.</w:t>
      </w:r>
      <w:fldSimple w:instr=" SEQ Hình \* ARABIC \s 1 ">
        <w:r w:rsidR="00137AC2" w:rsidRPr="00B81438">
          <w:rPr>
            <w:noProof/>
          </w:rPr>
          <w:t>86</w:t>
        </w:r>
      </w:fldSimple>
      <w:r w:rsidR="00B50A66" w:rsidRPr="00B81438">
        <w:t xml:space="preserve">. Kết quả dự báo mô hình GRU </w:t>
      </w:r>
      <w:r w:rsidR="00F76F2E" w:rsidRPr="00B81438">
        <w:t>của cổ phiếu</w:t>
      </w:r>
      <w:r w:rsidR="00B50A66" w:rsidRPr="00B81438">
        <w:t xml:space="preserve"> BID </w:t>
      </w:r>
      <w:r w:rsidR="00F462F1" w:rsidRPr="00B81438">
        <w:t>ở</w:t>
      </w:r>
      <w:r w:rsidR="00B50A66" w:rsidRPr="00B81438">
        <w:t xml:space="preserve"> tỉ lệ 8-1-1.</w:t>
      </w:r>
      <w:bookmarkEnd w:id="399"/>
      <w:bookmarkEnd w:id="400"/>
      <w:bookmarkEnd w:id="401"/>
      <w:bookmarkEnd w:id="402"/>
    </w:p>
    <w:p w14:paraId="1C471376" w14:textId="77777777" w:rsidR="00321ECF" w:rsidRPr="00321ECF" w:rsidRDefault="00321ECF" w:rsidP="00321ECF"/>
    <w:p w14:paraId="3BC65DCB" w14:textId="422ADA2F" w:rsidR="003910BE" w:rsidRPr="00576BCD" w:rsidRDefault="00CA4B64" w:rsidP="00CA4B64">
      <w:pPr>
        <w:pStyle w:val="ListParagraph"/>
        <w:numPr>
          <w:ilvl w:val="0"/>
          <w:numId w:val="16"/>
        </w:numPr>
        <w:tabs>
          <w:tab w:val="left" w:pos="3015"/>
        </w:tabs>
        <w:rPr>
          <w:szCs w:val="26"/>
        </w:rPr>
      </w:pPr>
      <w:r>
        <w:rPr>
          <w:szCs w:val="26"/>
        </w:rPr>
        <w:lastRenderedPageBreak/>
        <w:t xml:space="preserve">Cổ phiếu </w:t>
      </w:r>
      <w:r w:rsidR="000667F6" w:rsidRPr="00576BCD">
        <w:rPr>
          <w:szCs w:val="26"/>
        </w:rPr>
        <w:t>STB</w:t>
      </w:r>
    </w:p>
    <w:p w14:paraId="0FA16CF3" w14:textId="7D1267F5" w:rsidR="000667F6" w:rsidRPr="00576BCD" w:rsidRDefault="000667F6" w:rsidP="00CA4B64">
      <w:pPr>
        <w:pStyle w:val="ListParagraph"/>
        <w:numPr>
          <w:ilvl w:val="0"/>
          <w:numId w:val="37"/>
        </w:numPr>
        <w:tabs>
          <w:tab w:val="left" w:pos="3015"/>
        </w:tabs>
        <w:rPr>
          <w:szCs w:val="26"/>
        </w:rPr>
      </w:pPr>
      <w:r w:rsidRPr="00576BCD">
        <w:rPr>
          <w:szCs w:val="26"/>
        </w:rPr>
        <w:t>Tỉ lệ 6-3-1</w:t>
      </w:r>
    </w:p>
    <w:p w14:paraId="0016D9A4" w14:textId="2A8BCFD9" w:rsidR="000667F6" w:rsidRPr="00B81438" w:rsidRDefault="000667F6" w:rsidP="000667F6">
      <w:pPr>
        <w:pStyle w:val="ListParagraph"/>
        <w:tabs>
          <w:tab w:val="left" w:pos="3015"/>
        </w:tabs>
        <w:rPr>
          <w:szCs w:val="26"/>
        </w:rPr>
      </w:pPr>
      <w:r w:rsidRPr="00B81438">
        <w:rPr>
          <w:noProof/>
          <w:szCs w:val="26"/>
        </w:rPr>
        <w:drawing>
          <wp:inline distT="0" distB="0" distL="0" distR="0" wp14:anchorId="50B1835C" wp14:editId="43A27609">
            <wp:extent cx="5634892" cy="3288826"/>
            <wp:effectExtent l="0" t="0" r="4445" b="6985"/>
            <wp:docPr id="26121656" name="Picture 2612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1656" name="Picture 26121656"/>
                    <pic:cNvPicPr/>
                  </pic:nvPicPr>
                  <pic:blipFill>
                    <a:blip r:embed="rId114">
                      <a:extLst>
                        <a:ext uri="{28A0092B-C50C-407E-A947-70E740481C1C}">
                          <a14:useLocalDpi xmlns:a14="http://schemas.microsoft.com/office/drawing/2010/main" val="0"/>
                        </a:ext>
                      </a:extLst>
                    </a:blip>
                    <a:stretch>
                      <a:fillRect/>
                    </a:stretch>
                  </pic:blipFill>
                  <pic:spPr>
                    <a:xfrm>
                      <a:off x="0" y="0"/>
                      <a:ext cx="5652474" cy="3299088"/>
                    </a:xfrm>
                    <a:prstGeom prst="rect">
                      <a:avLst/>
                    </a:prstGeom>
                  </pic:spPr>
                </pic:pic>
              </a:graphicData>
            </a:graphic>
          </wp:inline>
        </w:drawing>
      </w:r>
    </w:p>
    <w:p w14:paraId="3551C547" w14:textId="04C796D4" w:rsidR="00B50A66" w:rsidRPr="00B81438" w:rsidRDefault="000667F6" w:rsidP="007827DE">
      <w:pPr>
        <w:pStyle w:val="Caption"/>
      </w:pPr>
      <w:bookmarkStart w:id="403" w:name="_Toc138164954"/>
      <w:bookmarkStart w:id="404" w:name="_Toc138170843"/>
      <w:bookmarkStart w:id="405" w:name="_Toc138176053"/>
      <w:bookmarkStart w:id="406" w:name="_Toc138240671"/>
      <w:r w:rsidRPr="00B81438">
        <w:t xml:space="preserve">Hình </w:t>
      </w:r>
      <w:fldSimple w:instr=" STYLEREF 1 \s ">
        <w:r w:rsidR="0049610D" w:rsidRPr="00B81438">
          <w:rPr>
            <w:noProof/>
          </w:rPr>
          <w:t>5</w:t>
        </w:r>
      </w:fldSimple>
      <w:r w:rsidR="0049610D" w:rsidRPr="00B81438">
        <w:t>.</w:t>
      </w:r>
      <w:fldSimple w:instr=" SEQ Hình \* ARABIC \s 1 ">
        <w:r w:rsidR="00137AC2" w:rsidRPr="00B81438">
          <w:rPr>
            <w:noProof/>
          </w:rPr>
          <w:t>87</w:t>
        </w:r>
      </w:fldSimple>
      <w:r w:rsidR="00B50A66" w:rsidRPr="00B81438">
        <w:t xml:space="preserve">. Kết quả dự báo mô hình GRU </w:t>
      </w:r>
      <w:r w:rsidR="00F76F2E" w:rsidRPr="00B81438">
        <w:t>của cổ phiếu</w:t>
      </w:r>
      <w:r w:rsidR="00B50A66" w:rsidRPr="00B81438">
        <w:t xml:space="preserve"> STB </w:t>
      </w:r>
      <w:r w:rsidR="00F462F1" w:rsidRPr="00B81438">
        <w:t>ở</w:t>
      </w:r>
      <w:r w:rsidR="00B50A66" w:rsidRPr="00B81438">
        <w:t xml:space="preserve"> tỉ lệ 6-3-1.</w:t>
      </w:r>
      <w:bookmarkEnd w:id="403"/>
      <w:bookmarkEnd w:id="404"/>
      <w:bookmarkEnd w:id="405"/>
      <w:bookmarkEnd w:id="406"/>
    </w:p>
    <w:p w14:paraId="22669A9A" w14:textId="12BD529B" w:rsidR="000667F6" w:rsidRPr="00576BCD" w:rsidRDefault="00BD1794" w:rsidP="003D766D">
      <w:pPr>
        <w:pStyle w:val="ListParagraph"/>
        <w:numPr>
          <w:ilvl w:val="0"/>
          <w:numId w:val="37"/>
        </w:numPr>
        <w:tabs>
          <w:tab w:val="left" w:pos="3015"/>
        </w:tabs>
        <w:rPr>
          <w:szCs w:val="26"/>
        </w:rPr>
      </w:pPr>
      <w:r w:rsidRPr="00576BCD">
        <w:rPr>
          <w:szCs w:val="26"/>
        </w:rPr>
        <w:t>Tỉ lệ 7-2-1</w:t>
      </w:r>
    </w:p>
    <w:p w14:paraId="7798200D" w14:textId="26E8FED9" w:rsidR="00BD1794" w:rsidRPr="00B81438" w:rsidRDefault="00861FED" w:rsidP="00BD1794">
      <w:pPr>
        <w:pStyle w:val="ListParagraph"/>
        <w:tabs>
          <w:tab w:val="left" w:pos="3015"/>
        </w:tabs>
        <w:rPr>
          <w:szCs w:val="26"/>
        </w:rPr>
      </w:pPr>
      <w:r w:rsidRPr="00B81438">
        <w:rPr>
          <w:noProof/>
          <w:szCs w:val="26"/>
        </w:rPr>
        <w:drawing>
          <wp:inline distT="0" distB="0" distL="0" distR="0" wp14:anchorId="087FE083" wp14:editId="44AA7CEF">
            <wp:extent cx="5634355" cy="3288513"/>
            <wp:effectExtent l="0" t="0" r="4445" b="7620"/>
            <wp:docPr id="1750954578" name="Picture 1750954578"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54578" name="Picture 5" descr="A picture containing text, screenshot, diagram, plo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644177" cy="3294246"/>
                    </a:xfrm>
                    <a:prstGeom prst="rect">
                      <a:avLst/>
                    </a:prstGeom>
                  </pic:spPr>
                </pic:pic>
              </a:graphicData>
            </a:graphic>
          </wp:inline>
        </w:drawing>
      </w:r>
    </w:p>
    <w:p w14:paraId="7A5794CC" w14:textId="246D4DDE" w:rsidR="00B50A66" w:rsidRPr="00B81438" w:rsidRDefault="0086005A" w:rsidP="007827DE">
      <w:pPr>
        <w:pStyle w:val="Caption"/>
      </w:pPr>
      <w:bookmarkStart w:id="407" w:name="_Toc138164955"/>
      <w:bookmarkStart w:id="408" w:name="_Toc138170844"/>
      <w:bookmarkStart w:id="409" w:name="_Toc138176054"/>
      <w:bookmarkStart w:id="410" w:name="_Toc138240672"/>
      <w:r w:rsidRPr="00B81438">
        <w:t xml:space="preserve">Hình </w:t>
      </w:r>
      <w:fldSimple w:instr=" STYLEREF 1 \s ">
        <w:r w:rsidR="0049610D" w:rsidRPr="00B81438">
          <w:rPr>
            <w:noProof/>
          </w:rPr>
          <w:t>5</w:t>
        </w:r>
      </w:fldSimple>
      <w:r w:rsidR="0049610D" w:rsidRPr="00B81438">
        <w:t>.</w:t>
      </w:r>
      <w:r w:rsidR="0049610D" w:rsidRPr="00B81438">
        <w:fldChar w:fldCharType="begin"/>
      </w:r>
      <w:r w:rsidR="0049610D">
        <w:instrText xml:space="preserve"> SEQ Hình \* ARABIC \s 1 </w:instrText>
      </w:r>
      <w:r w:rsidR="0049610D" w:rsidRPr="00B81438">
        <w:fldChar w:fldCharType="separate"/>
      </w:r>
      <w:r w:rsidR="00137AC2" w:rsidRPr="00B81438">
        <w:rPr>
          <w:noProof/>
        </w:rPr>
        <w:t>88</w:t>
      </w:r>
      <w:r w:rsidR="0049610D" w:rsidRPr="00B81438">
        <w:fldChar w:fldCharType="end"/>
      </w:r>
      <w:r w:rsidR="00B50A66" w:rsidRPr="00B81438">
        <w:t xml:space="preserve">. Kết quả dự báo mô hình GRU </w:t>
      </w:r>
      <w:r w:rsidR="00F76F2E" w:rsidRPr="00B81438">
        <w:t>của cổ phiếu</w:t>
      </w:r>
      <w:r w:rsidR="00B50A66" w:rsidRPr="00B81438">
        <w:t xml:space="preserve"> STB </w:t>
      </w:r>
      <w:r w:rsidR="00F462F1" w:rsidRPr="00B81438">
        <w:t>ở</w:t>
      </w:r>
      <w:r w:rsidR="00B50A66" w:rsidRPr="00B81438">
        <w:t xml:space="preserve"> tỉ lệ 7-2-1.</w:t>
      </w:r>
      <w:bookmarkEnd w:id="407"/>
      <w:bookmarkEnd w:id="408"/>
      <w:bookmarkEnd w:id="409"/>
      <w:bookmarkEnd w:id="410"/>
    </w:p>
    <w:p w14:paraId="08938743" w14:textId="3D7C2B6F" w:rsidR="0086005A" w:rsidRPr="00576BCD" w:rsidRDefault="0086005A" w:rsidP="003D766D">
      <w:pPr>
        <w:pStyle w:val="ListParagraph"/>
        <w:numPr>
          <w:ilvl w:val="0"/>
          <w:numId w:val="37"/>
        </w:numPr>
        <w:rPr>
          <w:szCs w:val="26"/>
        </w:rPr>
      </w:pPr>
      <w:r w:rsidRPr="00576BCD">
        <w:rPr>
          <w:szCs w:val="26"/>
        </w:rPr>
        <w:lastRenderedPageBreak/>
        <w:t>Tỉ lệ 8-1-1</w:t>
      </w:r>
    </w:p>
    <w:p w14:paraId="5A5D03B9" w14:textId="25F2B2EE" w:rsidR="0086005A" w:rsidRPr="00B81438" w:rsidRDefault="0086005A" w:rsidP="0086005A">
      <w:pPr>
        <w:pStyle w:val="ListParagraph"/>
        <w:rPr>
          <w:szCs w:val="26"/>
        </w:rPr>
      </w:pPr>
      <w:r w:rsidRPr="00B81438">
        <w:rPr>
          <w:noProof/>
          <w:szCs w:val="26"/>
        </w:rPr>
        <w:drawing>
          <wp:inline distT="0" distB="0" distL="0" distR="0" wp14:anchorId="6AC713FF" wp14:editId="49DEC597">
            <wp:extent cx="5619261" cy="3279703"/>
            <wp:effectExtent l="0" t="0" r="635" b="0"/>
            <wp:docPr id="1492027958" name="Picture 1492027958"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27958" name="Picture 6" descr="A picture containing text, screenshot, diagram, plo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633919" cy="3288258"/>
                    </a:xfrm>
                    <a:prstGeom prst="rect">
                      <a:avLst/>
                    </a:prstGeom>
                  </pic:spPr>
                </pic:pic>
              </a:graphicData>
            </a:graphic>
          </wp:inline>
        </w:drawing>
      </w:r>
    </w:p>
    <w:p w14:paraId="53DAC445" w14:textId="71B6F880" w:rsidR="00B50A66" w:rsidRPr="00B81438" w:rsidRDefault="0086005A" w:rsidP="00321ECF">
      <w:pPr>
        <w:pStyle w:val="Caption"/>
      </w:pPr>
      <w:bookmarkStart w:id="411" w:name="_Toc138164956"/>
      <w:bookmarkStart w:id="412" w:name="_Toc138170845"/>
      <w:bookmarkStart w:id="413" w:name="_Toc138176055"/>
      <w:bookmarkStart w:id="414" w:name="_Toc138240673"/>
      <w:r w:rsidRPr="00B81438">
        <w:t xml:space="preserve">Hình </w:t>
      </w:r>
      <w:fldSimple w:instr=" STYLEREF 1 \s ">
        <w:r w:rsidR="0049610D" w:rsidRPr="00B81438">
          <w:rPr>
            <w:noProof/>
          </w:rPr>
          <w:t>5</w:t>
        </w:r>
      </w:fldSimple>
      <w:r w:rsidR="0049610D" w:rsidRPr="00B81438">
        <w:t>.</w:t>
      </w:r>
      <w:fldSimple w:instr=" SEQ Hình \* ARABIC \s 1 ">
        <w:r w:rsidR="00137AC2" w:rsidRPr="00B81438">
          <w:rPr>
            <w:noProof/>
          </w:rPr>
          <w:t>89</w:t>
        </w:r>
      </w:fldSimple>
      <w:r w:rsidR="00B50A66" w:rsidRPr="00B81438">
        <w:t xml:space="preserve">. Kết quả dự báo mô hình GRU </w:t>
      </w:r>
      <w:r w:rsidR="00F76F2E" w:rsidRPr="00B81438">
        <w:t>của cổ phiếu</w:t>
      </w:r>
      <w:r w:rsidR="00B50A66" w:rsidRPr="00B81438">
        <w:t xml:space="preserve"> STB </w:t>
      </w:r>
      <w:r w:rsidR="00106013" w:rsidRPr="00B81438">
        <w:t>ở</w:t>
      </w:r>
      <w:r w:rsidR="00B50A66" w:rsidRPr="00B81438">
        <w:t xml:space="preserve"> tỉ lệ 8-1-1.</w:t>
      </w:r>
      <w:bookmarkEnd w:id="411"/>
      <w:bookmarkEnd w:id="412"/>
      <w:bookmarkEnd w:id="413"/>
      <w:bookmarkEnd w:id="414"/>
    </w:p>
    <w:p w14:paraId="273EB8F5" w14:textId="1C710360" w:rsidR="00A428AD" w:rsidRPr="00576BCD" w:rsidRDefault="003D766D" w:rsidP="003D766D">
      <w:pPr>
        <w:pStyle w:val="ListParagraph"/>
        <w:numPr>
          <w:ilvl w:val="0"/>
          <w:numId w:val="16"/>
        </w:numPr>
        <w:rPr>
          <w:szCs w:val="26"/>
        </w:rPr>
      </w:pPr>
      <w:r>
        <w:rPr>
          <w:szCs w:val="26"/>
        </w:rPr>
        <w:t xml:space="preserve">Cổ phiếu </w:t>
      </w:r>
      <w:r w:rsidR="00A428AD" w:rsidRPr="00576BCD">
        <w:rPr>
          <w:szCs w:val="26"/>
        </w:rPr>
        <w:t>VCB</w:t>
      </w:r>
    </w:p>
    <w:p w14:paraId="6428B1A3" w14:textId="5907EEE9" w:rsidR="00A428AD" w:rsidRPr="00576BCD" w:rsidRDefault="00A428AD" w:rsidP="003D766D">
      <w:pPr>
        <w:pStyle w:val="ListParagraph"/>
        <w:numPr>
          <w:ilvl w:val="0"/>
          <w:numId w:val="38"/>
        </w:numPr>
        <w:rPr>
          <w:szCs w:val="26"/>
        </w:rPr>
      </w:pPr>
      <w:r w:rsidRPr="00576BCD">
        <w:rPr>
          <w:szCs w:val="26"/>
        </w:rPr>
        <w:t>Tỉ lệ 6-3-1</w:t>
      </w:r>
    </w:p>
    <w:p w14:paraId="68C61E98" w14:textId="2C4388FB" w:rsidR="00A428AD" w:rsidRPr="00B81438" w:rsidRDefault="00A428AD" w:rsidP="00A428AD">
      <w:pPr>
        <w:pStyle w:val="ListParagraph"/>
        <w:rPr>
          <w:szCs w:val="26"/>
        </w:rPr>
      </w:pPr>
      <w:r w:rsidRPr="00B81438">
        <w:rPr>
          <w:noProof/>
          <w:szCs w:val="26"/>
        </w:rPr>
        <w:drawing>
          <wp:inline distT="0" distB="0" distL="0" distR="0" wp14:anchorId="35EAE278" wp14:editId="02CCF2F3">
            <wp:extent cx="5619115" cy="3259807"/>
            <wp:effectExtent l="0" t="0" r="635" b="0"/>
            <wp:docPr id="1047534599" name="Picture 1047534599"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34599" name="Picture 7" descr="A picture containing text, screenshot, plot, lin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636985" cy="3270174"/>
                    </a:xfrm>
                    <a:prstGeom prst="rect">
                      <a:avLst/>
                    </a:prstGeom>
                  </pic:spPr>
                </pic:pic>
              </a:graphicData>
            </a:graphic>
          </wp:inline>
        </w:drawing>
      </w:r>
    </w:p>
    <w:p w14:paraId="59C5D05C" w14:textId="6BA4A7BD" w:rsidR="00A428AD" w:rsidRPr="00B81438" w:rsidRDefault="00B50A66" w:rsidP="007827DE">
      <w:pPr>
        <w:pStyle w:val="Caption"/>
      </w:pPr>
      <w:bookmarkStart w:id="415" w:name="_Toc138164957"/>
      <w:bookmarkStart w:id="416" w:name="_Toc138170846"/>
      <w:bookmarkStart w:id="417" w:name="_Toc138176056"/>
      <w:bookmarkStart w:id="418" w:name="_Toc138240674"/>
      <w:r w:rsidRPr="00B81438">
        <w:t xml:space="preserve">Hình </w:t>
      </w:r>
      <w:fldSimple w:instr=" STYLEREF 1 \s ">
        <w:r w:rsidR="0049610D" w:rsidRPr="00B81438">
          <w:rPr>
            <w:noProof/>
          </w:rPr>
          <w:t>5</w:t>
        </w:r>
      </w:fldSimple>
      <w:r w:rsidR="0049610D" w:rsidRPr="00B81438">
        <w:t>.</w:t>
      </w:r>
      <w:fldSimple w:instr=" SEQ Hình \* ARABIC \s 1 ">
        <w:r w:rsidR="00137AC2" w:rsidRPr="00B81438">
          <w:rPr>
            <w:noProof/>
          </w:rPr>
          <w:t>90</w:t>
        </w:r>
      </w:fldSimple>
      <w:r w:rsidRPr="00B81438">
        <w:t xml:space="preserve">. </w:t>
      </w:r>
      <w:r w:rsidR="00A428AD" w:rsidRPr="00B81438">
        <w:t xml:space="preserve">Kết quả dự báo mô hình GRU </w:t>
      </w:r>
      <w:r w:rsidR="00F76F2E" w:rsidRPr="00B81438">
        <w:t>của cổ phiếu</w:t>
      </w:r>
      <w:r w:rsidR="00A428AD" w:rsidRPr="00B81438">
        <w:t xml:space="preserve"> </w:t>
      </w:r>
      <w:r w:rsidR="00DB7106" w:rsidRPr="00B81438">
        <w:t>VCB</w:t>
      </w:r>
      <w:r w:rsidR="00A428AD" w:rsidRPr="00B81438">
        <w:t xml:space="preserve"> </w:t>
      </w:r>
      <w:r w:rsidR="00106013" w:rsidRPr="00B81438">
        <w:t>ở</w:t>
      </w:r>
      <w:r w:rsidR="00A428AD" w:rsidRPr="00B81438">
        <w:t xml:space="preserve"> tỉ lệ </w:t>
      </w:r>
      <w:r w:rsidR="00DB7106" w:rsidRPr="00B81438">
        <w:t>6</w:t>
      </w:r>
      <w:r w:rsidR="00A428AD" w:rsidRPr="00B81438">
        <w:t>-</w:t>
      </w:r>
      <w:r w:rsidR="00DB7106" w:rsidRPr="00B81438">
        <w:t>3</w:t>
      </w:r>
      <w:r w:rsidR="00A428AD" w:rsidRPr="00B81438">
        <w:t>-1.</w:t>
      </w:r>
      <w:bookmarkEnd w:id="415"/>
      <w:bookmarkEnd w:id="416"/>
      <w:bookmarkEnd w:id="417"/>
      <w:bookmarkEnd w:id="418"/>
    </w:p>
    <w:p w14:paraId="10FADD33" w14:textId="29D61C9C" w:rsidR="00DB7106" w:rsidRPr="00576BCD" w:rsidRDefault="00B44140" w:rsidP="003D766D">
      <w:pPr>
        <w:pStyle w:val="ListParagraph"/>
        <w:numPr>
          <w:ilvl w:val="0"/>
          <w:numId w:val="38"/>
        </w:numPr>
        <w:rPr>
          <w:szCs w:val="26"/>
        </w:rPr>
      </w:pPr>
      <w:r w:rsidRPr="00576BCD">
        <w:rPr>
          <w:szCs w:val="26"/>
        </w:rPr>
        <w:lastRenderedPageBreak/>
        <w:t>Tỉ lệ 7-2-1</w:t>
      </w:r>
    </w:p>
    <w:p w14:paraId="22B9DA4C" w14:textId="282C6ABE" w:rsidR="00B44140" w:rsidRPr="00B81438" w:rsidRDefault="00B44140" w:rsidP="00B44140">
      <w:pPr>
        <w:pStyle w:val="ListParagraph"/>
        <w:rPr>
          <w:szCs w:val="26"/>
        </w:rPr>
      </w:pPr>
      <w:r w:rsidRPr="00B81438">
        <w:rPr>
          <w:noProof/>
          <w:szCs w:val="26"/>
        </w:rPr>
        <w:drawing>
          <wp:inline distT="0" distB="0" distL="0" distR="0" wp14:anchorId="4B07B2EB" wp14:editId="3B3F2936">
            <wp:extent cx="5619115" cy="3259807"/>
            <wp:effectExtent l="0" t="0" r="635" b="0"/>
            <wp:docPr id="580204040" name="Picture 580204040" descr="A picture containing text, plo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04040" name="Picture 8" descr="A picture containing text, plot, screenshot, lin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631517" cy="3267002"/>
                    </a:xfrm>
                    <a:prstGeom prst="rect">
                      <a:avLst/>
                    </a:prstGeom>
                  </pic:spPr>
                </pic:pic>
              </a:graphicData>
            </a:graphic>
          </wp:inline>
        </w:drawing>
      </w:r>
    </w:p>
    <w:p w14:paraId="74463B73" w14:textId="1D9A33AF" w:rsidR="00576BCD" w:rsidRPr="00B81438" w:rsidRDefault="00B44140" w:rsidP="007827DE">
      <w:pPr>
        <w:pStyle w:val="Caption"/>
      </w:pPr>
      <w:bookmarkStart w:id="419" w:name="_Toc138170847"/>
      <w:bookmarkStart w:id="420" w:name="_Toc138176057"/>
      <w:bookmarkStart w:id="421" w:name="_Toc138240675"/>
      <w:r w:rsidRPr="00B81438">
        <w:t xml:space="preserve">Hình </w:t>
      </w:r>
      <w:fldSimple w:instr=" STYLEREF 1 \s ">
        <w:r w:rsidR="0049610D" w:rsidRPr="00B81438">
          <w:rPr>
            <w:noProof/>
          </w:rPr>
          <w:t>5</w:t>
        </w:r>
      </w:fldSimple>
      <w:r w:rsidR="0049610D" w:rsidRPr="00B81438">
        <w:t>.</w:t>
      </w:r>
      <w:fldSimple w:instr=" SEQ Hình \* ARABIC \s 1 ">
        <w:r w:rsidR="00137AC2" w:rsidRPr="00B81438">
          <w:rPr>
            <w:noProof/>
          </w:rPr>
          <w:t>91</w:t>
        </w:r>
      </w:fldSimple>
      <w:r w:rsidR="00B50A66" w:rsidRPr="00B81438">
        <w:t>.</w:t>
      </w:r>
      <w:r w:rsidRPr="00B81438">
        <w:t xml:space="preserve"> Kết quả dự báo mô hình GRU </w:t>
      </w:r>
      <w:r w:rsidR="00F76F2E" w:rsidRPr="00B81438">
        <w:t>của cổ phiếu</w:t>
      </w:r>
      <w:r w:rsidRPr="00B81438">
        <w:t xml:space="preserve"> VCB </w:t>
      </w:r>
      <w:r w:rsidR="00106013" w:rsidRPr="00B81438">
        <w:t>ở</w:t>
      </w:r>
      <w:r w:rsidRPr="00B81438">
        <w:t xml:space="preserve"> tỉ lệ </w:t>
      </w:r>
      <w:r w:rsidR="00576BCD" w:rsidRPr="00B81438">
        <w:t>7</w:t>
      </w:r>
      <w:r w:rsidRPr="00B81438">
        <w:t>-</w:t>
      </w:r>
      <w:r w:rsidR="00576BCD" w:rsidRPr="00B81438">
        <w:t>2</w:t>
      </w:r>
      <w:r w:rsidRPr="00B81438">
        <w:t>-1.</w:t>
      </w:r>
      <w:bookmarkEnd w:id="419"/>
      <w:bookmarkEnd w:id="420"/>
      <w:bookmarkEnd w:id="421"/>
    </w:p>
    <w:p w14:paraId="53FE5233" w14:textId="7A67C075" w:rsidR="00576BCD" w:rsidRPr="00B81438" w:rsidRDefault="00576BCD" w:rsidP="003D766D">
      <w:pPr>
        <w:pStyle w:val="ListParagraph"/>
        <w:numPr>
          <w:ilvl w:val="0"/>
          <w:numId w:val="38"/>
        </w:numPr>
        <w:rPr>
          <w:szCs w:val="26"/>
        </w:rPr>
      </w:pPr>
      <w:r w:rsidRPr="00B81438">
        <w:rPr>
          <w:szCs w:val="26"/>
        </w:rPr>
        <w:t>Tỉ lệ 8-1-1</w:t>
      </w:r>
    </w:p>
    <w:p w14:paraId="719C79D0" w14:textId="04D3FE7A" w:rsidR="00576BCD" w:rsidRPr="00B81438" w:rsidRDefault="00576BCD" w:rsidP="00576BCD">
      <w:pPr>
        <w:pStyle w:val="ListParagraph"/>
        <w:rPr>
          <w:szCs w:val="26"/>
        </w:rPr>
      </w:pPr>
      <w:r w:rsidRPr="00B81438">
        <w:rPr>
          <w:noProof/>
          <w:szCs w:val="26"/>
        </w:rPr>
        <w:drawing>
          <wp:inline distT="0" distB="0" distL="0" distR="0" wp14:anchorId="53D6411F" wp14:editId="6139F6BB">
            <wp:extent cx="5671639" cy="3290277"/>
            <wp:effectExtent l="0" t="0" r="5715" b="5715"/>
            <wp:docPr id="345108700" name="Picture 345108700"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08700" name="Picture 9" descr="A picture containing text, screenshot, plot, dia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685412" cy="3298267"/>
                    </a:xfrm>
                    <a:prstGeom prst="rect">
                      <a:avLst/>
                    </a:prstGeom>
                  </pic:spPr>
                </pic:pic>
              </a:graphicData>
            </a:graphic>
          </wp:inline>
        </w:drawing>
      </w:r>
    </w:p>
    <w:p w14:paraId="155DBFBA" w14:textId="7527D369" w:rsidR="00B50A66" w:rsidRPr="00B81438" w:rsidRDefault="00576BCD" w:rsidP="007827DE">
      <w:pPr>
        <w:pStyle w:val="Caption"/>
      </w:pPr>
      <w:bookmarkStart w:id="422" w:name="_Toc138170848"/>
      <w:bookmarkStart w:id="423" w:name="_Toc138176058"/>
      <w:bookmarkStart w:id="424" w:name="_Toc138240676"/>
      <w:r w:rsidRPr="00B81438">
        <w:t xml:space="preserve">Hình </w:t>
      </w:r>
      <w:fldSimple w:instr=" STYLEREF 1 \s ">
        <w:r w:rsidR="0049610D" w:rsidRPr="00B81438">
          <w:rPr>
            <w:noProof/>
          </w:rPr>
          <w:t>5</w:t>
        </w:r>
      </w:fldSimple>
      <w:r w:rsidR="0049610D" w:rsidRPr="00B81438">
        <w:t>.</w:t>
      </w:r>
      <w:fldSimple w:instr=" SEQ Hình \* ARABIC \s 1 ">
        <w:r w:rsidR="00137AC2" w:rsidRPr="00B81438">
          <w:rPr>
            <w:noProof/>
          </w:rPr>
          <w:t>92</w:t>
        </w:r>
      </w:fldSimple>
      <w:r w:rsidR="00B50A66" w:rsidRPr="00B81438">
        <w:t xml:space="preserve">. Kết quả dự báo mô hình GRU </w:t>
      </w:r>
      <w:r w:rsidR="00F76F2E" w:rsidRPr="00B81438">
        <w:t>của cổ phiếu</w:t>
      </w:r>
      <w:r w:rsidR="00B50A66" w:rsidRPr="00B81438">
        <w:t xml:space="preserve"> VCB </w:t>
      </w:r>
      <w:r w:rsidR="00106013" w:rsidRPr="00B81438">
        <w:t>ở</w:t>
      </w:r>
      <w:r w:rsidR="00B50A66" w:rsidRPr="00B81438">
        <w:t xml:space="preserve"> tỉ lệ 8-1-1.</w:t>
      </w:r>
      <w:bookmarkEnd w:id="422"/>
      <w:bookmarkEnd w:id="423"/>
      <w:bookmarkEnd w:id="424"/>
    </w:p>
    <w:p w14:paraId="772C70D1" w14:textId="0F73B65D" w:rsidR="00B160D9" w:rsidRPr="00997D56" w:rsidRDefault="00B160D9" w:rsidP="00E04FAA">
      <w:pPr>
        <w:pStyle w:val="Heading2"/>
        <w:rPr>
          <w:szCs w:val="26"/>
        </w:rPr>
      </w:pPr>
      <w:bookmarkStart w:id="425" w:name="_Toc138175862"/>
      <w:r w:rsidRPr="00997D56">
        <w:rPr>
          <w:szCs w:val="26"/>
        </w:rPr>
        <w:lastRenderedPageBreak/>
        <w:t>BNN</w:t>
      </w:r>
      <w:bookmarkEnd w:id="425"/>
    </w:p>
    <w:p w14:paraId="65E521A6" w14:textId="6A21015F" w:rsidR="002D4188" w:rsidRPr="00997D56" w:rsidRDefault="0064246F" w:rsidP="00321ECF">
      <w:pPr>
        <w:ind w:firstLine="567"/>
        <w:rPr>
          <w:szCs w:val="26"/>
        </w:rPr>
      </w:pPr>
      <w:r w:rsidRPr="00997D56">
        <w:rPr>
          <w:szCs w:val="26"/>
        </w:rPr>
        <w:t xml:space="preserve">Kết hợp kết quả dự báo ở </w:t>
      </w:r>
      <w:r w:rsidR="00F81EBF">
        <w:rPr>
          <w:szCs w:val="26"/>
        </w:rPr>
        <w:t>các hình dưới đây</w:t>
      </w:r>
      <w:r w:rsidRPr="00997D56">
        <w:rPr>
          <w:szCs w:val="26"/>
        </w:rPr>
        <w:t xml:space="preserve"> và chi tiết ở Bảng </w:t>
      </w:r>
      <w:r w:rsidR="006B7418" w:rsidRPr="00B81438">
        <w:rPr>
          <w:szCs w:val="26"/>
        </w:rPr>
        <w:t>6.1</w:t>
      </w:r>
      <w:r w:rsidR="00B074A3">
        <w:rPr>
          <w:szCs w:val="26"/>
        </w:rPr>
        <w:t xml:space="preserve"> </w:t>
      </w:r>
      <w:r w:rsidRPr="00997D56">
        <w:rPr>
          <w:szCs w:val="26"/>
        </w:rPr>
        <w:t xml:space="preserve">ta nhận thấy giá trị </w:t>
      </w:r>
      <w:r w:rsidR="00C106B2">
        <w:rPr>
          <w:szCs w:val="26"/>
        </w:rPr>
        <w:t>dự báo</w:t>
      </w:r>
      <w:r w:rsidRPr="00997D56">
        <w:rPr>
          <w:szCs w:val="26"/>
        </w:rPr>
        <w:t xml:space="preserve"> BNN lệch khá nhiều so với thực tế</w:t>
      </w:r>
      <w:r w:rsidR="00102DE3" w:rsidRPr="00997D56">
        <w:rPr>
          <w:szCs w:val="26"/>
        </w:rPr>
        <w:t xml:space="preserve"> với chỉ số RMSE lên tới 14520.91(VCB 6-3-1) trên tập Test.Tuy kết quả MDA cao nhưng chỉ</w:t>
      </w:r>
      <w:r w:rsidRPr="00997D56">
        <w:rPr>
          <w:szCs w:val="26"/>
        </w:rPr>
        <w:t xml:space="preserve"> số RMSE và MAPE khi so sánh với các mô hình khác là thấp hơn đáng kể.</w:t>
      </w:r>
      <w:r w:rsidR="00102DE3" w:rsidRPr="00997D56">
        <w:rPr>
          <w:szCs w:val="26"/>
        </w:rPr>
        <w:t xml:space="preserve"> </w:t>
      </w:r>
      <w:r w:rsidRPr="00997D56">
        <w:rPr>
          <w:szCs w:val="26"/>
        </w:rPr>
        <w:t xml:space="preserve">Ở cả 3 tập dữ liệu, BNN đều cho kết quả tốt hơn ở tỉ lệ 7-2-1 và </w:t>
      </w:r>
      <w:r w:rsidR="008B0688">
        <w:rPr>
          <w:szCs w:val="26"/>
        </w:rPr>
        <w:t>c</w:t>
      </w:r>
      <w:r w:rsidRPr="00997D56">
        <w:rPr>
          <w:szCs w:val="26"/>
        </w:rPr>
        <w:t>ó xu hướng dự đoán giảm trên hầu hết các trường hợp (trừ tập Val của VCB 6-3-1).</w:t>
      </w:r>
    </w:p>
    <w:p w14:paraId="69071BBB" w14:textId="01E5CBEE" w:rsidR="008B0688" w:rsidRPr="00997D56" w:rsidRDefault="00C56F92" w:rsidP="00C56F92">
      <w:pPr>
        <w:pStyle w:val="ListParagraph"/>
        <w:numPr>
          <w:ilvl w:val="0"/>
          <w:numId w:val="16"/>
        </w:numPr>
        <w:rPr>
          <w:szCs w:val="26"/>
        </w:rPr>
      </w:pPr>
      <w:r>
        <w:rPr>
          <w:szCs w:val="26"/>
        </w:rPr>
        <w:t xml:space="preserve">Cổ phiếu </w:t>
      </w:r>
      <w:r w:rsidR="005E22AB" w:rsidRPr="005E22AB">
        <w:rPr>
          <w:szCs w:val="26"/>
        </w:rPr>
        <w:t>BID</w:t>
      </w:r>
    </w:p>
    <w:p w14:paraId="3D1A7C36" w14:textId="0BEC6173" w:rsidR="005E22AB" w:rsidRPr="005E22AB" w:rsidRDefault="005E22AB" w:rsidP="00C56F92">
      <w:pPr>
        <w:pStyle w:val="ListParagraph"/>
        <w:numPr>
          <w:ilvl w:val="0"/>
          <w:numId w:val="39"/>
        </w:numPr>
        <w:rPr>
          <w:szCs w:val="26"/>
        </w:rPr>
      </w:pPr>
      <w:r>
        <w:rPr>
          <w:szCs w:val="26"/>
        </w:rPr>
        <w:t>Tỉ lệ 6-3-1</w:t>
      </w:r>
    </w:p>
    <w:p w14:paraId="6A6F7F18" w14:textId="06242BCE" w:rsidR="00DD1607" w:rsidRDefault="00DD1607" w:rsidP="00DD1607">
      <w:pPr>
        <w:pStyle w:val="ListParagraph"/>
        <w:rPr>
          <w:szCs w:val="26"/>
        </w:rPr>
      </w:pPr>
      <w:r>
        <w:rPr>
          <w:noProof/>
          <w:szCs w:val="26"/>
        </w:rPr>
        <w:drawing>
          <wp:inline distT="0" distB="0" distL="0" distR="0" wp14:anchorId="34B1258D" wp14:editId="132BEDD9">
            <wp:extent cx="5642707" cy="3293388"/>
            <wp:effectExtent l="0" t="0" r="0" b="2540"/>
            <wp:docPr id="908977402" name="Picture 908977402"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77402" name="Picture 10" descr="A picture containing text, screenshot, plot, fon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655801" cy="3301031"/>
                    </a:xfrm>
                    <a:prstGeom prst="rect">
                      <a:avLst/>
                    </a:prstGeom>
                  </pic:spPr>
                </pic:pic>
              </a:graphicData>
            </a:graphic>
          </wp:inline>
        </w:drawing>
      </w:r>
    </w:p>
    <w:p w14:paraId="3AEC2831" w14:textId="7E50C714" w:rsidR="00085601" w:rsidRPr="00B81438" w:rsidRDefault="00DD1607" w:rsidP="007827DE">
      <w:pPr>
        <w:pStyle w:val="Caption"/>
      </w:pPr>
      <w:bookmarkStart w:id="426" w:name="_Toc138170849"/>
      <w:bookmarkStart w:id="427" w:name="_Toc138176059"/>
      <w:bookmarkStart w:id="428" w:name="_Toc138240677"/>
      <w:r w:rsidRPr="00B81438">
        <w:t xml:space="preserve">Hình </w:t>
      </w:r>
      <w:fldSimple w:instr=" STYLEREF 1 \s ">
        <w:r w:rsidR="0049610D" w:rsidRPr="00B81438">
          <w:rPr>
            <w:noProof/>
          </w:rPr>
          <w:t>5</w:t>
        </w:r>
      </w:fldSimple>
      <w:r w:rsidR="0049610D" w:rsidRPr="00B81438">
        <w:t>.</w:t>
      </w:r>
      <w:fldSimple w:instr=" SEQ Hình \* ARABIC \s 1 ">
        <w:r w:rsidR="00137AC2" w:rsidRPr="00B81438">
          <w:rPr>
            <w:noProof/>
          </w:rPr>
          <w:t>93</w:t>
        </w:r>
      </w:fldSimple>
      <w:r w:rsidR="00085601" w:rsidRPr="00B81438">
        <w:t xml:space="preserve">. Kết quả dự báo mô hình BNN </w:t>
      </w:r>
      <w:r w:rsidR="00F76F2E" w:rsidRPr="00B81438">
        <w:t>của cổ phiếu</w:t>
      </w:r>
      <w:r w:rsidR="00085601" w:rsidRPr="00B81438">
        <w:t xml:space="preserve"> BID </w:t>
      </w:r>
      <w:r w:rsidR="00106013" w:rsidRPr="00B81438">
        <w:t>ở</w:t>
      </w:r>
      <w:r w:rsidR="00085601" w:rsidRPr="00B81438">
        <w:t xml:space="preserve"> tỉ lệ 6-3-1.</w:t>
      </w:r>
      <w:bookmarkEnd w:id="426"/>
      <w:bookmarkEnd w:id="427"/>
      <w:bookmarkEnd w:id="428"/>
    </w:p>
    <w:p w14:paraId="5C27C061" w14:textId="18EFD68D" w:rsidR="00DD1607" w:rsidRPr="00B81438" w:rsidRDefault="00DD1607" w:rsidP="000D2DB0">
      <w:pPr>
        <w:pStyle w:val="ListParagraph"/>
        <w:numPr>
          <w:ilvl w:val="0"/>
          <w:numId w:val="39"/>
        </w:numPr>
        <w:rPr>
          <w:szCs w:val="26"/>
        </w:rPr>
      </w:pPr>
      <w:r w:rsidRPr="00B81438">
        <w:rPr>
          <w:szCs w:val="26"/>
        </w:rPr>
        <w:t>Tỉ lệ 7-2-1</w:t>
      </w:r>
    </w:p>
    <w:p w14:paraId="4EE58448" w14:textId="1616C79E" w:rsidR="00DD1607" w:rsidRPr="00B81438" w:rsidRDefault="00200E4C" w:rsidP="00AE113B">
      <w:pPr>
        <w:pStyle w:val="ListParagraph"/>
        <w:ind w:left="0"/>
        <w:jc w:val="center"/>
        <w:rPr>
          <w:szCs w:val="26"/>
        </w:rPr>
      </w:pPr>
      <w:r w:rsidRPr="00B81438">
        <w:rPr>
          <w:noProof/>
          <w:szCs w:val="26"/>
        </w:rPr>
        <w:lastRenderedPageBreak/>
        <w:drawing>
          <wp:inline distT="0" distB="0" distL="0" distR="0" wp14:anchorId="411E45F3" wp14:editId="2E200617">
            <wp:extent cx="5681784" cy="3316194"/>
            <wp:effectExtent l="0" t="0" r="0" b="0"/>
            <wp:docPr id="2067977744" name="Picture 2067977744"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77744" name="Picture 11" descr="A picture containing text, screenshot, plot, li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701742" cy="3327842"/>
                    </a:xfrm>
                    <a:prstGeom prst="rect">
                      <a:avLst/>
                    </a:prstGeom>
                  </pic:spPr>
                </pic:pic>
              </a:graphicData>
            </a:graphic>
          </wp:inline>
        </w:drawing>
      </w:r>
    </w:p>
    <w:p w14:paraId="605C8927" w14:textId="55185ADF" w:rsidR="00085601" w:rsidRPr="00B81438" w:rsidRDefault="007E5E5E" w:rsidP="007827DE">
      <w:pPr>
        <w:pStyle w:val="Caption"/>
      </w:pPr>
      <w:bookmarkStart w:id="429" w:name="_Toc138170850"/>
      <w:bookmarkStart w:id="430" w:name="_Toc138176060"/>
      <w:bookmarkStart w:id="431" w:name="_Toc138240678"/>
      <w:r w:rsidRPr="00B81438">
        <w:t xml:space="preserve">Hình </w:t>
      </w:r>
      <w:fldSimple w:instr=" STYLEREF 1 \s ">
        <w:r w:rsidR="0049610D" w:rsidRPr="00B81438">
          <w:rPr>
            <w:noProof/>
          </w:rPr>
          <w:t>5</w:t>
        </w:r>
      </w:fldSimple>
      <w:r w:rsidR="0049610D" w:rsidRPr="00B81438">
        <w:t>.</w:t>
      </w:r>
      <w:fldSimple w:instr=" SEQ Hình \* ARABIC \s 1 ">
        <w:r w:rsidR="00137AC2" w:rsidRPr="00B81438">
          <w:rPr>
            <w:noProof/>
          </w:rPr>
          <w:t>94</w:t>
        </w:r>
      </w:fldSimple>
      <w:r w:rsidR="00085601" w:rsidRPr="00B81438">
        <w:t xml:space="preserve">. Kết quả dự báo mô hình BNN </w:t>
      </w:r>
      <w:r w:rsidR="00F76F2E" w:rsidRPr="00B81438">
        <w:t>của cổ phiếu</w:t>
      </w:r>
      <w:r w:rsidR="00085601" w:rsidRPr="00B81438">
        <w:t xml:space="preserve"> BID </w:t>
      </w:r>
      <w:r w:rsidR="00106013" w:rsidRPr="00B81438">
        <w:t>ở</w:t>
      </w:r>
      <w:r w:rsidR="00085601" w:rsidRPr="00B81438">
        <w:t xml:space="preserve"> tỉ lệ 7-2-1.</w:t>
      </w:r>
      <w:bookmarkEnd w:id="429"/>
      <w:bookmarkEnd w:id="430"/>
      <w:bookmarkEnd w:id="431"/>
    </w:p>
    <w:p w14:paraId="61C42697" w14:textId="3626DC5E" w:rsidR="00DD1607" w:rsidRPr="005E22AB" w:rsidRDefault="007E5E5E" w:rsidP="000D2DB0">
      <w:pPr>
        <w:pStyle w:val="ListParagraph"/>
        <w:numPr>
          <w:ilvl w:val="0"/>
          <w:numId w:val="39"/>
        </w:numPr>
        <w:rPr>
          <w:szCs w:val="26"/>
        </w:rPr>
      </w:pPr>
      <w:r>
        <w:rPr>
          <w:szCs w:val="26"/>
        </w:rPr>
        <w:t>Tỉ lệ 8-1-1</w:t>
      </w:r>
    </w:p>
    <w:p w14:paraId="49258FF5" w14:textId="5F64A824" w:rsidR="007E5E5E" w:rsidRPr="005E22AB" w:rsidRDefault="00D01719" w:rsidP="00AE113B">
      <w:pPr>
        <w:pStyle w:val="ListParagraph"/>
        <w:ind w:left="0"/>
        <w:jc w:val="center"/>
        <w:rPr>
          <w:szCs w:val="26"/>
        </w:rPr>
      </w:pPr>
      <w:r>
        <w:rPr>
          <w:noProof/>
          <w:szCs w:val="26"/>
        </w:rPr>
        <w:drawing>
          <wp:inline distT="0" distB="0" distL="0" distR="0" wp14:anchorId="5CA8B25E" wp14:editId="06D4DB6B">
            <wp:extent cx="5658338" cy="3302511"/>
            <wp:effectExtent l="0" t="0" r="0" b="0"/>
            <wp:docPr id="1713203850" name="Picture 1713203850"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03850" name="Picture 12" descr="A picture containing text, screenshot, plot, dia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667446" cy="3307827"/>
                    </a:xfrm>
                    <a:prstGeom prst="rect">
                      <a:avLst/>
                    </a:prstGeom>
                  </pic:spPr>
                </pic:pic>
              </a:graphicData>
            </a:graphic>
          </wp:inline>
        </w:drawing>
      </w:r>
    </w:p>
    <w:p w14:paraId="1E2300FD" w14:textId="446D56FA" w:rsidR="00085601" w:rsidRDefault="00E92C09" w:rsidP="007827DE">
      <w:pPr>
        <w:pStyle w:val="Caption"/>
      </w:pPr>
      <w:bookmarkStart w:id="432" w:name="_Toc138170851"/>
      <w:bookmarkStart w:id="433" w:name="_Toc138176061"/>
      <w:bookmarkStart w:id="434" w:name="_Toc138240679"/>
      <w:r w:rsidRPr="00B81438">
        <w:t xml:space="preserve">Hình </w:t>
      </w:r>
      <w:fldSimple w:instr=" STYLEREF 1 \s ">
        <w:r w:rsidR="0049610D" w:rsidRPr="00B81438">
          <w:rPr>
            <w:noProof/>
          </w:rPr>
          <w:t>5</w:t>
        </w:r>
      </w:fldSimple>
      <w:r w:rsidR="0049610D" w:rsidRPr="00B81438">
        <w:t>.</w:t>
      </w:r>
      <w:fldSimple w:instr=" SEQ Hình \* ARABIC \s 1 ">
        <w:r w:rsidR="00137AC2" w:rsidRPr="00B81438">
          <w:rPr>
            <w:noProof/>
          </w:rPr>
          <w:t>95</w:t>
        </w:r>
      </w:fldSimple>
      <w:r w:rsidR="00085601" w:rsidRPr="00B81438">
        <w:t xml:space="preserve">. Kết quả dự báo mô hình BNN </w:t>
      </w:r>
      <w:r w:rsidR="00F76F2E" w:rsidRPr="00B81438">
        <w:t>của cổ phiếu</w:t>
      </w:r>
      <w:r w:rsidR="00085601" w:rsidRPr="00B81438">
        <w:t xml:space="preserve"> BID </w:t>
      </w:r>
      <w:r w:rsidR="001870AB" w:rsidRPr="00B81438">
        <w:t>ở</w:t>
      </w:r>
      <w:r w:rsidR="00085601" w:rsidRPr="00B81438">
        <w:t xml:space="preserve"> tỉ lệ 8-1-1.</w:t>
      </w:r>
      <w:bookmarkEnd w:id="432"/>
      <w:bookmarkEnd w:id="433"/>
      <w:bookmarkEnd w:id="434"/>
    </w:p>
    <w:p w14:paraId="25E0FBBC" w14:textId="77777777" w:rsidR="007E294F" w:rsidRDefault="007E294F" w:rsidP="007E294F"/>
    <w:p w14:paraId="27F75DBF" w14:textId="77777777" w:rsidR="007E294F" w:rsidRPr="007E294F" w:rsidRDefault="007E294F" w:rsidP="007E294F"/>
    <w:p w14:paraId="3CB1A1D2" w14:textId="52CDA63B" w:rsidR="00E92C09" w:rsidRPr="005E22AB" w:rsidRDefault="000D2DB0" w:rsidP="000D2DB0">
      <w:pPr>
        <w:pStyle w:val="ListParagraph"/>
        <w:numPr>
          <w:ilvl w:val="0"/>
          <w:numId w:val="16"/>
        </w:numPr>
        <w:rPr>
          <w:szCs w:val="26"/>
        </w:rPr>
      </w:pPr>
      <w:r>
        <w:rPr>
          <w:szCs w:val="26"/>
        </w:rPr>
        <w:lastRenderedPageBreak/>
        <w:t xml:space="preserve">Cổ phiếu </w:t>
      </w:r>
      <w:r w:rsidR="00D84BA7">
        <w:rPr>
          <w:szCs w:val="26"/>
        </w:rPr>
        <w:t>STB</w:t>
      </w:r>
    </w:p>
    <w:p w14:paraId="19580E77" w14:textId="6923761C" w:rsidR="00D84BA7" w:rsidRDefault="00D84BA7" w:rsidP="000D2DB0">
      <w:pPr>
        <w:pStyle w:val="ListParagraph"/>
        <w:numPr>
          <w:ilvl w:val="0"/>
          <w:numId w:val="40"/>
        </w:numPr>
        <w:rPr>
          <w:szCs w:val="26"/>
        </w:rPr>
      </w:pPr>
      <w:r>
        <w:rPr>
          <w:szCs w:val="26"/>
        </w:rPr>
        <w:t>Tỉ lệ 6-3-1</w:t>
      </w:r>
    </w:p>
    <w:p w14:paraId="40A83C79" w14:textId="4A4597F7" w:rsidR="00D84BA7" w:rsidRDefault="00D84BA7" w:rsidP="00AE113B">
      <w:pPr>
        <w:pStyle w:val="ListParagraph"/>
        <w:ind w:left="0"/>
        <w:jc w:val="center"/>
        <w:rPr>
          <w:szCs w:val="26"/>
        </w:rPr>
      </w:pPr>
      <w:r>
        <w:rPr>
          <w:noProof/>
          <w:szCs w:val="26"/>
        </w:rPr>
        <w:drawing>
          <wp:inline distT="0" distB="0" distL="0" distR="0" wp14:anchorId="6AE3A9CE" wp14:editId="2B2C473A">
            <wp:extent cx="5704331" cy="3329354"/>
            <wp:effectExtent l="0" t="0" r="0" b="4445"/>
            <wp:docPr id="689171997" name="Picture 68917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1997" name="Picture 689171997"/>
                    <pic:cNvPicPr/>
                  </pic:nvPicPr>
                  <pic:blipFill>
                    <a:blip r:embed="rId123">
                      <a:extLst>
                        <a:ext uri="{28A0092B-C50C-407E-A947-70E740481C1C}">
                          <a14:useLocalDpi xmlns:a14="http://schemas.microsoft.com/office/drawing/2010/main" val="0"/>
                        </a:ext>
                      </a:extLst>
                    </a:blip>
                    <a:stretch>
                      <a:fillRect/>
                    </a:stretch>
                  </pic:blipFill>
                  <pic:spPr>
                    <a:xfrm>
                      <a:off x="0" y="0"/>
                      <a:ext cx="5722059" cy="3339701"/>
                    </a:xfrm>
                    <a:prstGeom prst="rect">
                      <a:avLst/>
                    </a:prstGeom>
                  </pic:spPr>
                </pic:pic>
              </a:graphicData>
            </a:graphic>
          </wp:inline>
        </w:drawing>
      </w:r>
    </w:p>
    <w:p w14:paraId="2FBF8A95" w14:textId="6925E3EC" w:rsidR="00D84BA7" w:rsidRPr="00B81438" w:rsidRDefault="00D84BA7" w:rsidP="007827DE">
      <w:pPr>
        <w:pStyle w:val="Caption"/>
      </w:pPr>
      <w:bookmarkStart w:id="435" w:name="_Toc138170852"/>
      <w:bookmarkStart w:id="436" w:name="_Toc138176062"/>
      <w:bookmarkStart w:id="437" w:name="_Toc138240680"/>
      <w:r w:rsidRPr="00B81438">
        <w:t xml:space="preserve">Hình </w:t>
      </w:r>
      <w:fldSimple w:instr=" STYLEREF 1 \s ">
        <w:r w:rsidR="0049610D" w:rsidRPr="00B81438">
          <w:rPr>
            <w:noProof/>
          </w:rPr>
          <w:t>5</w:t>
        </w:r>
      </w:fldSimple>
      <w:r w:rsidR="0049610D" w:rsidRPr="00B81438">
        <w:t>.</w:t>
      </w:r>
      <w:fldSimple w:instr=" SEQ Hình \* ARABIC \s 1 ">
        <w:r w:rsidR="00137AC2" w:rsidRPr="00B81438">
          <w:rPr>
            <w:noProof/>
          </w:rPr>
          <w:t>96</w:t>
        </w:r>
      </w:fldSimple>
      <w:r w:rsidRPr="00B81438">
        <w:t xml:space="preserve">. Kết quả dự báo mô hình BNN </w:t>
      </w:r>
      <w:r w:rsidR="00F76F2E" w:rsidRPr="00B81438">
        <w:t>của cổ phiếu</w:t>
      </w:r>
      <w:r w:rsidRPr="00B81438">
        <w:t xml:space="preserve"> STB </w:t>
      </w:r>
      <w:r w:rsidR="001870AB" w:rsidRPr="00B81438">
        <w:t>ở</w:t>
      </w:r>
      <w:r w:rsidRPr="00B81438">
        <w:t xml:space="preserve"> tỉ lệ 6-3-1.</w:t>
      </w:r>
      <w:bookmarkEnd w:id="435"/>
      <w:bookmarkEnd w:id="436"/>
      <w:bookmarkEnd w:id="437"/>
    </w:p>
    <w:p w14:paraId="01D24588" w14:textId="105E5E6B" w:rsidR="00D84BA7" w:rsidRPr="00B81438" w:rsidRDefault="00D84BA7" w:rsidP="00923627">
      <w:pPr>
        <w:pStyle w:val="ListParagraph"/>
        <w:numPr>
          <w:ilvl w:val="0"/>
          <w:numId w:val="41"/>
        </w:numPr>
        <w:rPr>
          <w:szCs w:val="26"/>
        </w:rPr>
      </w:pPr>
      <w:r w:rsidRPr="00B81438">
        <w:rPr>
          <w:szCs w:val="26"/>
        </w:rPr>
        <w:t>Tỉ lệ 7-2-1</w:t>
      </w:r>
    </w:p>
    <w:p w14:paraId="60CAB82C" w14:textId="49C1FEC0" w:rsidR="00D84BA7" w:rsidRPr="00B81438" w:rsidRDefault="00D84BA7" w:rsidP="00AE113B">
      <w:pPr>
        <w:pStyle w:val="ListParagraph"/>
        <w:ind w:left="0"/>
        <w:jc w:val="center"/>
        <w:rPr>
          <w:szCs w:val="26"/>
        </w:rPr>
      </w:pPr>
      <w:r w:rsidRPr="00B81438">
        <w:rPr>
          <w:noProof/>
          <w:szCs w:val="26"/>
        </w:rPr>
        <w:drawing>
          <wp:inline distT="0" distB="0" distL="0" distR="0" wp14:anchorId="3256D867" wp14:editId="13DFD8D5">
            <wp:extent cx="5704205" cy="3329282"/>
            <wp:effectExtent l="0" t="0" r="0" b="5080"/>
            <wp:docPr id="660327408" name="Picture 660327408"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27408" name="Picture 14" descr="A picture containing text, screenshot, diagram, plo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714211" cy="3335122"/>
                    </a:xfrm>
                    <a:prstGeom prst="rect">
                      <a:avLst/>
                    </a:prstGeom>
                  </pic:spPr>
                </pic:pic>
              </a:graphicData>
            </a:graphic>
          </wp:inline>
        </w:drawing>
      </w:r>
    </w:p>
    <w:p w14:paraId="2BA3B954" w14:textId="0323396D" w:rsidR="00D84BA7" w:rsidRPr="00B81438" w:rsidRDefault="00C33B2F" w:rsidP="007827DE">
      <w:pPr>
        <w:pStyle w:val="Caption"/>
      </w:pPr>
      <w:bookmarkStart w:id="438" w:name="_Toc138170853"/>
      <w:bookmarkStart w:id="439" w:name="_Toc138176063"/>
      <w:bookmarkStart w:id="440" w:name="_Toc138240681"/>
      <w:r w:rsidRPr="00B81438">
        <w:t xml:space="preserve">Hình </w:t>
      </w:r>
      <w:fldSimple w:instr=" STYLEREF 1 \s ">
        <w:r w:rsidR="0049610D" w:rsidRPr="00B81438">
          <w:rPr>
            <w:noProof/>
          </w:rPr>
          <w:t>5</w:t>
        </w:r>
      </w:fldSimple>
      <w:r w:rsidR="0049610D" w:rsidRPr="00B81438">
        <w:t>.</w:t>
      </w:r>
      <w:fldSimple w:instr=" SEQ Hình \* ARABIC \s 1 ">
        <w:r w:rsidR="00137AC2" w:rsidRPr="00B81438">
          <w:rPr>
            <w:noProof/>
          </w:rPr>
          <w:t>97</w:t>
        </w:r>
      </w:fldSimple>
      <w:r w:rsidRPr="00B81438">
        <w:t xml:space="preserve">. Kết quả dự báo mô hình BNN </w:t>
      </w:r>
      <w:r w:rsidR="00F76F2E" w:rsidRPr="00B81438">
        <w:t>của cổ phiếu</w:t>
      </w:r>
      <w:r w:rsidRPr="00B81438">
        <w:t xml:space="preserve"> STB </w:t>
      </w:r>
      <w:r w:rsidR="001870AB" w:rsidRPr="00B81438">
        <w:t>ở</w:t>
      </w:r>
      <w:r w:rsidRPr="00B81438">
        <w:t xml:space="preserve"> tỉ lệ </w:t>
      </w:r>
      <w:r w:rsidR="000B3F56" w:rsidRPr="00B81438">
        <w:t>7</w:t>
      </w:r>
      <w:r w:rsidRPr="00B81438">
        <w:t>-</w:t>
      </w:r>
      <w:r w:rsidR="000B3F56" w:rsidRPr="00B81438">
        <w:t>2</w:t>
      </w:r>
      <w:r w:rsidRPr="00B81438">
        <w:t>-1.</w:t>
      </w:r>
      <w:bookmarkEnd w:id="438"/>
      <w:bookmarkEnd w:id="439"/>
      <w:bookmarkEnd w:id="440"/>
    </w:p>
    <w:p w14:paraId="1A366E5C" w14:textId="762948F0" w:rsidR="000B3F56" w:rsidRPr="00B81438" w:rsidRDefault="000B3F56" w:rsidP="00923627">
      <w:pPr>
        <w:pStyle w:val="ListParagraph"/>
        <w:numPr>
          <w:ilvl w:val="0"/>
          <w:numId w:val="42"/>
        </w:numPr>
        <w:rPr>
          <w:szCs w:val="26"/>
        </w:rPr>
      </w:pPr>
      <w:r w:rsidRPr="00B81438">
        <w:rPr>
          <w:szCs w:val="26"/>
        </w:rPr>
        <w:lastRenderedPageBreak/>
        <w:t>Tỉ lệ 8-1-1</w:t>
      </w:r>
    </w:p>
    <w:p w14:paraId="3704A964" w14:textId="27547EE2" w:rsidR="000B3F56" w:rsidRPr="00B81438" w:rsidRDefault="000B3F56" w:rsidP="00AE113B">
      <w:pPr>
        <w:pStyle w:val="ListParagraph"/>
        <w:ind w:left="0"/>
        <w:jc w:val="center"/>
        <w:rPr>
          <w:szCs w:val="26"/>
        </w:rPr>
      </w:pPr>
      <w:r w:rsidRPr="00B81438">
        <w:rPr>
          <w:noProof/>
          <w:szCs w:val="26"/>
        </w:rPr>
        <w:drawing>
          <wp:inline distT="0" distB="0" distL="0" distR="0" wp14:anchorId="6F945F38" wp14:editId="4CEF2742">
            <wp:extent cx="5406007" cy="3155237"/>
            <wp:effectExtent l="0" t="0" r="4445" b="7620"/>
            <wp:docPr id="2110796886" name="Picture 2110796886"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96886" name="Picture 15" descr="A picture containing text, screenshot, diagram, plo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16123" cy="3161141"/>
                    </a:xfrm>
                    <a:prstGeom prst="rect">
                      <a:avLst/>
                    </a:prstGeom>
                  </pic:spPr>
                </pic:pic>
              </a:graphicData>
            </a:graphic>
          </wp:inline>
        </w:drawing>
      </w:r>
    </w:p>
    <w:p w14:paraId="20BBEDF7" w14:textId="31B914D7" w:rsidR="000B3F56" w:rsidRPr="00B81438" w:rsidRDefault="000B3F56" w:rsidP="007827DE">
      <w:pPr>
        <w:pStyle w:val="Caption"/>
      </w:pPr>
      <w:bookmarkStart w:id="441" w:name="_Toc138170854"/>
      <w:bookmarkStart w:id="442" w:name="_Toc138176064"/>
      <w:bookmarkStart w:id="443" w:name="_Toc138240682"/>
      <w:r w:rsidRPr="00B81438">
        <w:t xml:space="preserve">Hình </w:t>
      </w:r>
      <w:fldSimple w:instr=" STYLEREF 1 \s ">
        <w:r w:rsidR="0049610D" w:rsidRPr="00B81438">
          <w:rPr>
            <w:noProof/>
          </w:rPr>
          <w:t>5</w:t>
        </w:r>
      </w:fldSimple>
      <w:r w:rsidR="0049610D" w:rsidRPr="00B81438">
        <w:t>.</w:t>
      </w:r>
      <w:fldSimple w:instr=" SEQ Hình \* ARABIC \s 1 ">
        <w:r w:rsidR="00137AC2" w:rsidRPr="00B81438">
          <w:rPr>
            <w:noProof/>
          </w:rPr>
          <w:t>98</w:t>
        </w:r>
      </w:fldSimple>
      <w:r w:rsidRPr="00B81438">
        <w:t xml:space="preserve">. Kết quả dự báo mô hình BNN </w:t>
      </w:r>
      <w:r w:rsidR="00F76F2E" w:rsidRPr="00B81438">
        <w:t>của cổ phiếu</w:t>
      </w:r>
      <w:r w:rsidRPr="00B81438">
        <w:t xml:space="preserve"> STB </w:t>
      </w:r>
      <w:r w:rsidR="001870AB" w:rsidRPr="00B81438">
        <w:t>ở</w:t>
      </w:r>
      <w:r w:rsidRPr="00B81438">
        <w:t xml:space="preserve"> tỉ lệ 8-1-1.</w:t>
      </w:r>
      <w:bookmarkEnd w:id="441"/>
      <w:bookmarkEnd w:id="442"/>
      <w:bookmarkEnd w:id="443"/>
    </w:p>
    <w:p w14:paraId="48A75E00" w14:textId="4C1BFAD5" w:rsidR="000B3F56" w:rsidRPr="00B81438" w:rsidRDefault="00841892" w:rsidP="00841892">
      <w:pPr>
        <w:pStyle w:val="ListParagraph"/>
        <w:numPr>
          <w:ilvl w:val="0"/>
          <w:numId w:val="16"/>
        </w:numPr>
        <w:rPr>
          <w:szCs w:val="26"/>
        </w:rPr>
      </w:pPr>
      <w:r>
        <w:rPr>
          <w:szCs w:val="26"/>
        </w:rPr>
        <w:t xml:space="preserve">Cổ phiếu </w:t>
      </w:r>
      <w:r w:rsidR="000B3F56" w:rsidRPr="00B81438">
        <w:rPr>
          <w:szCs w:val="26"/>
        </w:rPr>
        <w:t>VCB</w:t>
      </w:r>
    </w:p>
    <w:p w14:paraId="7519BDE3" w14:textId="0B7E5765" w:rsidR="000B3F56" w:rsidRPr="00B81438" w:rsidRDefault="00920380" w:rsidP="00841892">
      <w:pPr>
        <w:pStyle w:val="ListParagraph"/>
        <w:numPr>
          <w:ilvl w:val="0"/>
          <w:numId w:val="43"/>
        </w:numPr>
        <w:rPr>
          <w:szCs w:val="26"/>
        </w:rPr>
      </w:pPr>
      <w:r w:rsidRPr="00B81438">
        <w:rPr>
          <w:szCs w:val="26"/>
        </w:rPr>
        <w:t>Tỉ lệ 6-3-1</w:t>
      </w:r>
    </w:p>
    <w:p w14:paraId="49AC63F3" w14:textId="48516A9F" w:rsidR="00920380" w:rsidRPr="00B81438" w:rsidRDefault="00920380" w:rsidP="00677FEF">
      <w:pPr>
        <w:pStyle w:val="ListParagraph"/>
        <w:jc w:val="center"/>
        <w:rPr>
          <w:szCs w:val="26"/>
        </w:rPr>
      </w:pPr>
      <w:r w:rsidRPr="00B81438">
        <w:rPr>
          <w:noProof/>
          <w:szCs w:val="26"/>
        </w:rPr>
        <w:drawing>
          <wp:inline distT="0" distB="0" distL="0" distR="0" wp14:anchorId="76741FB7" wp14:editId="0AA37B32">
            <wp:extent cx="5650230" cy="3275442"/>
            <wp:effectExtent l="0" t="0" r="7620" b="1270"/>
            <wp:docPr id="1316539895" name="Picture 1316539895" descr="A picture containing text, plo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39895" name="Picture 16" descr="A picture containing text, plot, screenshot, lin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657339" cy="3279563"/>
                    </a:xfrm>
                    <a:prstGeom prst="rect">
                      <a:avLst/>
                    </a:prstGeom>
                  </pic:spPr>
                </pic:pic>
              </a:graphicData>
            </a:graphic>
          </wp:inline>
        </w:drawing>
      </w:r>
    </w:p>
    <w:p w14:paraId="445B8930" w14:textId="3B11B145" w:rsidR="00920380" w:rsidRPr="00B81438" w:rsidRDefault="00992916" w:rsidP="007827DE">
      <w:pPr>
        <w:pStyle w:val="Caption"/>
      </w:pPr>
      <w:bookmarkStart w:id="444" w:name="_Toc138170855"/>
      <w:bookmarkStart w:id="445" w:name="_Toc138176065"/>
      <w:bookmarkStart w:id="446" w:name="_Toc138240683"/>
      <w:r w:rsidRPr="00B81438">
        <w:t xml:space="preserve">Hình </w:t>
      </w:r>
      <w:fldSimple w:instr=" STYLEREF 1 \s ">
        <w:r w:rsidR="0049610D" w:rsidRPr="00B81438">
          <w:rPr>
            <w:noProof/>
          </w:rPr>
          <w:t>5</w:t>
        </w:r>
      </w:fldSimple>
      <w:r w:rsidR="0049610D" w:rsidRPr="00B81438">
        <w:t>.</w:t>
      </w:r>
      <w:fldSimple w:instr=" SEQ Hình \* ARABIC \s 1 ">
        <w:r w:rsidR="00137AC2" w:rsidRPr="00B81438">
          <w:rPr>
            <w:noProof/>
          </w:rPr>
          <w:t>99</w:t>
        </w:r>
      </w:fldSimple>
      <w:r w:rsidRPr="00B81438">
        <w:t xml:space="preserve">. Kết quả dự báo mô hình BNN </w:t>
      </w:r>
      <w:r w:rsidR="00F76F2E" w:rsidRPr="00B81438">
        <w:t>của cổ phiếu</w:t>
      </w:r>
      <w:r w:rsidRPr="00B81438">
        <w:t xml:space="preserve"> VCB </w:t>
      </w:r>
      <w:r w:rsidR="001870AB" w:rsidRPr="00B81438">
        <w:t>ở</w:t>
      </w:r>
      <w:r w:rsidRPr="00B81438">
        <w:t xml:space="preserve"> tỉ lệ </w:t>
      </w:r>
      <w:r w:rsidR="008D3391" w:rsidRPr="00B81438">
        <w:t>6</w:t>
      </w:r>
      <w:r w:rsidRPr="00B81438">
        <w:t>-</w:t>
      </w:r>
      <w:r w:rsidR="008D3391" w:rsidRPr="00B81438">
        <w:t>3</w:t>
      </w:r>
      <w:r w:rsidRPr="00B81438">
        <w:t>-1.</w:t>
      </w:r>
      <w:bookmarkEnd w:id="444"/>
      <w:bookmarkEnd w:id="445"/>
      <w:bookmarkEnd w:id="446"/>
    </w:p>
    <w:p w14:paraId="791C662C" w14:textId="1CF2FB1F" w:rsidR="000B3F56" w:rsidRPr="00B81438" w:rsidRDefault="008D3391" w:rsidP="00841892">
      <w:pPr>
        <w:pStyle w:val="ListParagraph"/>
        <w:numPr>
          <w:ilvl w:val="0"/>
          <w:numId w:val="44"/>
        </w:numPr>
        <w:rPr>
          <w:szCs w:val="26"/>
        </w:rPr>
      </w:pPr>
      <w:r w:rsidRPr="00B81438">
        <w:rPr>
          <w:szCs w:val="26"/>
        </w:rPr>
        <w:lastRenderedPageBreak/>
        <w:t>Tỉ lệ 7-2-1</w:t>
      </w:r>
    </w:p>
    <w:p w14:paraId="67B8C287" w14:textId="4D08D6CA" w:rsidR="008D3391" w:rsidRPr="00B81438" w:rsidRDefault="00753BA8" w:rsidP="00677FEF">
      <w:pPr>
        <w:pStyle w:val="ListParagraph"/>
        <w:ind w:left="0"/>
        <w:jc w:val="center"/>
        <w:rPr>
          <w:szCs w:val="26"/>
        </w:rPr>
      </w:pPr>
      <w:r w:rsidRPr="00B81438">
        <w:rPr>
          <w:noProof/>
          <w:szCs w:val="26"/>
        </w:rPr>
        <w:drawing>
          <wp:inline distT="0" distB="0" distL="0" distR="0" wp14:anchorId="58F4C13D" wp14:editId="0A53BA7C">
            <wp:extent cx="5621792" cy="3261360"/>
            <wp:effectExtent l="0" t="0" r="0" b="0"/>
            <wp:docPr id="462162096" name="Picture 462162096" descr="A picture containing text, plo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62096" name="Picture 17" descr="A picture containing text, plot, screenshot, lin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636852" cy="3270097"/>
                    </a:xfrm>
                    <a:prstGeom prst="rect">
                      <a:avLst/>
                    </a:prstGeom>
                  </pic:spPr>
                </pic:pic>
              </a:graphicData>
            </a:graphic>
          </wp:inline>
        </w:drawing>
      </w:r>
    </w:p>
    <w:p w14:paraId="26C8335C" w14:textId="4BB47B09" w:rsidR="0087646E" w:rsidRPr="00B81438" w:rsidRDefault="0087646E" w:rsidP="007827DE">
      <w:pPr>
        <w:pStyle w:val="Caption"/>
      </w:pPr>
      <w:bookmarkStart w:id="447" w:name="_Toc138170856"/>
      <w:bookmarkStart w:id="448" w:name="_Toc138176066"/>
      <w:bookmarkStart w:id="449" w:name="_Toc138240684"/>
      <w:r w:rsidRPr="00B81438">
        <w:t xml:space="preserve">Hình </w:t>
      </w:r>
      <w:fldSimple w:instr=" STYLEREF 1 \s ">
        <w:r w:rsidR="0049610D" w:rsidRPr="00B81438">
          <w:rPr>
            <w:noProof/>
          </w:rPr>
          <w:t>5</w:t>
        </w:r>
      </w:fldSimple>
      <w:r w:rsidR="0049610D" w:rsidRPr="00B81438">
        <w:t>.</w:t>
      </w:r>
      <w:fldSimple w:instr=" SEQ Hình \* ARABIC \s 1 ">
        <w:r w:rsidR="00137AC2" w:rsidRPr="00B81438">
          <w:rPr>
            <w:noProof/>
          </w:rPr>
          <w:t>100</w:t>
        </w:r>
      </w:fldSimple>
      <w:r w:rsidRPr="00B81438">
        <w:t xml:space="preserve">. Kết quả dự báo mô hình BNN </w:t>
      </w:r>
      <w:r w:rsidR="00F76F2E" w:rsidRPr="00B81438">
        <w:t>của cổ phiếu</w:t>
      </w:r>
      <w:r w:rsidRPr="00B81438">
        <w:t xml:space="preserve"> VCB </w:t>
      </w:r>
      <w:r w:rsidR="001870AB" w:rsidRPr="00B81438">
        <w:t>ở</w:t>
      </w:r>
      <w:r w:rsidRPr="00B81438">
        <w:t xml:space="preserve"> tỉ lệ 7-2-1.</w:t>
      </w:r>
      <w:bookmarkEnd w:id="447"/>
      <w:bookmarkEnd w:id="448"/>
      <w:bookmarkEnd w:id="449"/>
    </w:p>
    <w:p w14:paraId="0E8C28D4" w14:textId="7AA289B8" w:rsidR="0087646E" w:rsidRPr="00B81438" w:rsidRDefault="0087646E" w:rsidP="000250F9">
      <w:pPr>
        <w:pStyle w:val="ListParagraph"/>
        <w:numPr>
          <w:ilvl w:val="0"/>
          <w:numId w:val="45"/>
        </w:numPr>
        <w:rPr>
          <w:szCs w:val="26"/>
        </w:rPr>
      </w:pPr>
      <w:r w:rsidRPr="00B81438">
        <w:rPr>
          <w:szCs w:val="26"/>
        </w:rPr>
        <w:t>Tỉ lệ 8-1-1</w:t>
      </w:r>
    </w:p>
    <w:p w14:paraId="7C4FADE6" w14:textId="06FB1892" w:rsidR="0087646E" w:rsidRPr="00B81438" w:rsidRDefault="0087646E" w:rsidP="00677FEF">
      <w:pPr>
        <w:pStyle w:val="ListParagraph"/>
        <w:ind w:left="0"/>
        <w:jc w:val="center"/>
        <w:rPr>
          <w:szCs w:val="26"/>
        </w:rPr>
      </w:pPr>
      <w:r w:rsidRPr="00B81438">
        <w:rPr>
          <w:noProof/>
          <w:szCs w:val="26"/>
        </w:rPr>
        <w:drawing>
          <wp:inline distT="0" distB="0" distL="0" distR="0" wp14:anchorId="69EA488B" wp14:editId="7A16FE54">
            <wp:extent cx="5673725" cy="3291488"/>
            <wp:effectExtent l="0" t="0" r="3175" b="4445"/>
            <wp:docPr id="676912087" name="Picture 676912087" descr="A picture containing text, plo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12087" name="Picture 18" descr="A picture containing text, plot, screenshot, lin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681553" cy="3296029"/>
                    </a:xfrm>
                    <a:prstGeom prst="rect">
                      <a:avLst/>
                    </a:prstGeom>
                  </pic:spPr>
                </pic:pic>
              </a:graphicData>
            </a:graphic>
          </wp:inline>
        </w:drawing>
      </w:r>
    </w:p>
    <w:p w14:paraId="28BF77D7" w14:textId="0005E328" w:rsidR="000B3F56" w:rsidRPr="00B81438" w:rsidRDefault="0087646E" w:rsidP="007827DE">
      <w:pPr>
        <w:pStyle w:val="Caption"/>
      </w:pPr>
      <w:bookmarkStart w:id="450" w:name="_Toc138170857"/>
      <w:bookmarkStart w:id="451" w:name="_Toc138176067"/>
      <w:bookmarkStart w:id="452" w:name="_Toc138240685"/>
      <w:r w:rsidRPr="00B81438">
        <w:t xml:space="preserve">Hình </w:t>
      </w:r>
      <w:fldSimple w:instr=" STYLEREF 1 \s ">
        <w:r w:rsidR="0049610D" w:rsidRPr="00B81438">
          <w:rPr>
            <w:noProof/>
          </w:rPr>
          <w:t>5</w:t>
        </w:r>
      </w:fldSimple>
      <w:r w:rsidR="0049610D" w:rsidRPr="00B81438">
        <w:t>.</w:t>
      </w:r>
      <w:r w:rsidR="0049610D" w:rsidRPr="00B81438">
        <w:fldChar w:fldCharType="begin"/>
      </w:r>
      <w:r w:rsidR="0049610D">
        <w:instrText xml:space="preserve"> SEQ Hình \* ARABIC \s 1 </w:instrText>
      </w:r>
      <w:r w:rsidR="0049610D" w:rsidRPr="00B81438">
        <w:fldChar w:fldCharType="separate"/>
      </w:r>
      <w:r w:rsidR="00137AC2" w:rsidRPr="00B81438">
        <w:rPr>
          <w:noProof/>
        </w:rPr>
        <w:t>101</w:t>
      </w:r>
      <w:r w:rsidR="0049610D" w:rsidRPr="00B81438">
        <w:fldChar w:fldCharType="end"/>
      </w:r>
      <w:r w:rsidRPr="00B81438">
        <w:t xml:space="preserve"> Kết quả dự báo mô hình BNN </w:t>
      </w:r>
      <w:r w:rsidR="00F76F2E" w:rsidRPr="00B81438">
        <w:t>của cổ phiếu</w:t>
      </w:r>
      <w:r w:rsidRPr="00B81438">
        <w:t xml:space="preserve"> VCB </w:t>
      </w:r>
      <w:r w:rsidR="001870AB" w:rsidRPr="00B81438">
        <w:t>ở</w:t>
      </w:r>
      <w:r w:rsidRPr="00B81438">
        <w:t xml:space="preserve"> tỉ lệ 8-1-1.</w:t>
      </w:r>
      <w:bookmarkEnd w:id="450"/>
      <w:bookmarkEnd w:id="451"/>
      <w:bookmarkEnd w:id="452"/>
    </w:p>
    <w:p w14:paraId="7E119333" w14:textId="7CB3ED6E" w:rsidR="00F23483" w:rsidRPr="00997D56" w:rsidRDefault="00F23483" w:rsidP="00E04FAA">
      <w:pPr>
        <w:pStyle w:val="Heading2"/>
        <w:rPr>
          <w:szCs w:val="26"/>
        </w:rPr>
      </w:pPr>
      <w:bookmarkStart w:id="453" w:name="_Toc138175863"/>
      <w:r w:rsidRPr="00997D56">
        <w:rPr>
          <w:szCs w:val="26"/>
        </w:rPr>
        <w:lastRenderedPageBreak/>
        <w:t>Dự báo 30 ngày tiếp theo</w:t>
      </w:r>
      <w:bookmarkEnd w:id="453"/>
    </w:p>
    <w:p w14:paraId="74BE9B66" w14:textId="73639FE0" w:rsidR="00F23483" w:rsidRPr="00B81438" w:rsidRDefault="00384B29" w:rsidP="00677FEF">
      <w:pPr>
        <w:ind w:firstLine="567"/>
        <w:rPr>
          <w:szCs w:val="26"/>
        </w:rPr>
      </w:pPr>
      <w:r w:rsidRPr="00B81438">
        <w:rPr>
          <w:szCs w:val="26"/>
        </w:rPr>
        <w:t xml:space="preserve">Sau khi so sánh độ chính xác của các mô hình và có bảng kết quả như Bảng </w:t>
      </w:r>
      <w:r w:rsidR="0087646E" w:rsidRPr="00B81438">
        <w:rPr>
          <w:szCs w:val="26"/>
        </w:rPr>
        <w:t xml:space="preserve">II. </w:t>
      </w:r>
      <w:r w:rsidRPr="00B81438">
        <w:rPr>
          <w:szCs w:val="26"/>
        </w:rPr>
        <w:t xml:space="preserve">Hai mô hình có độ chính xác tốt nhất theo độ đo RMSE được dùng để dự báo giá cổ phiếu 30 ngày tiếp theo của 3 tập dữ liệu BID, STB, VCB trên tỉ lệ </w:t>
      </w:r>
      <w:r w:rsidR="003A6589" w:rsidRPr="00B81438">
        <w:rPr>
          <w:szCs w:val="26"/>
        </w:rPr>
        <w:t xml:space="preserve">cho kết quả </w:t>
      </w:r>
      <w:r w:rsidR="0087646E" w:rsidRPr="00B81438">
        <w:rPr>
          <w:szCs w:val="26"/>
        </w:rPr>
        <w:t>tốt nhất là</w:t>
      </w:r>
      <w:r w:rsidRPr="00B81438">
        <w:rPr>
          <w:szCs w:val="26"/>
        </w:rPr>
        <w:t xml:space="preserve"> (6-3-1).</w:t>
      </w:r>
      <w:r w:rsidR="00677FEF" w:rsidRPr="00B81438">
        <w:rPr>
          <w:szCs w:val="26"/>
        </w:rPr>
        <w:t xml:space="preserve"> </w:t>
      </w:r>
      <w:r w:rsidRPr="00B81438">
        <w:rPr>
          <w:szCs w:val="26"/>
        </w:rPr>
        <w:t xml:space="preserve">Kết quả dự báo được thể hiện ở </w:t>
      </w:r>
      <w:r w:rsidR="003A6589" w:rsidRPr="00B81438">
        <w:rPr>
          <w:szCs w:val="26"/>
        </w:rPr>
        <w:t>hình dưới đây</w:t>
      </w:r>
      <w:r w:rsidR="00442A96" w:rsidRPr="00B81438">
        <w:rPr>
          <w:szCs w:val="26"/>
        </w:rPr>
        <w:t>:</w:t>
      </w:r>
    </w:p>
    <w:p w14:paraId="5E5A7951" w14:textId="2C107E40" w:rsidR="002E3C02" w:rsidRDefault="000250F9" w:rsidP="002F6A20">
      <w:pPr>
        <w:pStyle w:val="ListParagraph"/>
        <w:numPr>
          <w:ilvl w:val="0"/>
          <w:numId w:val="33"/>
        </w:numPr>
        <w:rPr>
          <w:szCs w:val="26"/>
        </w:rPr>
      </w:pPr>
      <w:r>
        <w:rPr>
          <w:szCs w:val="26"/>
        </w:rPr>
        <w:t xml:space="preserve">Cổ phiếu </w:t>
      </w:r>
      <w:r w:rsidR="002F6A20" w:rsidRPr="002F6A20">
        <w:rPr>
          <w:szCs w:val="26"/>
        </w:rPr>
        <w:t>BID 6-3-1</w:t>
      </w:r>
    </w:p>
    <w:p w14:paraId="7BF8934D" w14:textId="77777777" w:rsidR="0087371E" w:rsidRDefault="0087371E" w:rsidP="00E26250">
      <w:pPr>
        <w:pStyle w:val="Caption"/>
      </w:pPr>
      <w:bookmarkStart w:id="454" w:name="_Toc138170858"/>
      <w:r>
        <w:rPr>
          <w:noProof/>
        </w:rPr>
        <w:drawing>
          <wp:inline distT="0" distB="0" distL="0" distR="0" wp14:anchorId="0EB284B2" wp14:editId="38F98101">
            <wp:extent cx="4853354" cy="2605567"/>
            <wp:effectExtent l="0" t="0" r="4445" b="4445"/>
            <wp:docPr id="1545885534" name="Picture 1545885534" descr="A picture containing text, screenshot, font,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85534" name="Picture 1" descr="A picture containing text, screenshot, font, handwriting&#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873893" cy="2616594"/>
                    </a:xfrm>
                    <a:prstGeom prst="rect">
                      <a:avLst/>
                    </a:prstGeom>
                  </pic:spPr>
                </pic:pic>
              </a:graphicData>
            </a:graphic>
          </wp:inline>
        </w:drawing>
      </w:r>
    </w:p>
    <w:p w14:paraId="05403F88" w14:textId="385CD722" w:rsidR="0087371E" w:rsidRPr="003800C4" w:rsidRDefault="002F6A20" w:rsidP="0087371E">
      <w:pPr>
        <w:pStyle w:val="Caption"/>
      </w:pPr>
      <w:bookmarkStart w:id="455" w:name="_Toc138176068"/>
      <w:bookmarkStart w:id="456" w:name="_Toc138240686"/>
      <w:r w:rsidRPr="003800C4">
        <w:t xml:space="preserve">Hình </w:t>
      </w:r>
      <w:fldSimple w:instr=" STYLEREF 1 \s ">
        <w:r w:rsidR="0049610D" w:rsidRPr="003800C4">
          <w:t>5</w:t>
        </w:r>
      </w:fldSimple>
      <w:r w:rsidR="0049610D" w:rsidRPr="003800C4">
        <w:t>.</w:t>
      </w:r>
      <w:fldSimple w:instr=" SEQ Hình \* ARABIC \s 1 ">
        <w:r w:rsidR="00137AC2" w:rsidRPr="003800C4">
          <w:t>102</w:t>
        </w:r>
      </w:fldSimple>
      <w:r w:rsidR="0087371E" w:rsidRPr="003800C4">
        <w:t xml:space="preserve">.  Kết quả dự báo 30 ngày tiếp theo </w:t>
      </w:r>
      <w:r w:rsidR="003800C4" w:rsidRPr="003800C4">
        <w:t>mô hình</w:t>
      </w:r>
      <w:r w:rsidR="0087371E" w:rsidRPr="003800C4">
        <w:t xml:space="preserve"> RNN của cổ phiếu BID ở tỉ lệ 6-3-1.</w:t>
      </w:r>
      <w:bookmarkEnd w:id="455"/>
      <w:r w:rsidR="003800C4" w:rsidRPr="003800C4">
        <w:rPr>
          <w:noProof/>
          <w14:ligatures w14:val="standardContextual"/>
        </w:rPr>
        <w:drawing>
          <wp:anchor distT="0" distB="0" distL="114300" distR="114300" simplePos="0" relativeHeight="251658243" behindDoc="1" locked="0" layoutInCell="1" allowOverlap="1" wp14:anchorId="2F582B10" wp14:editId="4AE1DD2C">
            <wp:simplePos x="0" y="0"/>
            <wp:positionH relativeFrom="column">
              <wp:posOffset>789305</wp:posOffset>
            </wp:positionH>
            <wp:positionV relativeFrom="paragraph">
              <wp:posOffset>407035</wp:posOffset>
            </wp:positionV>
            <wp:extent cx="4603115" cy="2516505"/>
            <wp:effectExtent l="0" t="0" r="6985" b="0"/>
            <wp:wrapTight wrapText="bothSides">
              <wp:wrapPolygon edited="0">
                <wp:start x="0" y="0"/>
                <wp:lineTo x="0" y="21420"/>
                <wp:lineTo x="21543" y="21420"/>
                <wp:lineTo x="21543" y="0"/>
                <wp:lineTo x="0" y="0"/>
              </wp:wrapPolygon>
            </wp:wrapTight>
            <wp:docPr id="289384596" name="Picture 28938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4596" name="Picture 28938459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03115" cy="2516505"/>
                    </a:xfrm>
                    <a:prstGeom prst="rect">
                      <a:avLst/>
                    </a:prstGeom>
                  </pic:spPr>
                </pic:pic>
              </a:graphicData>
            </a:graphic>
            <wp14:sizeRelH relativeFrom="margin">
              <wp14:pctWidth>0</wp14:pctWidth>
            </wp14:sizeRelH>
            <wp14:sizeRelV relativeFrom="margin">
              <wp14:pctHeight>0</wp14:pctHeight>
            </wp14:sizeRelV>
          </wp:anchor>
        </w:drawing>
      </w:r>
      <w:bookmarkEnd w:id="456"/>
    </w:p>
    <w:p w14:paraId="42D8FDAB" w14:textId="0CD1E6A7" w:rsidR="00E26250" w:rsidRPr="00955B8E" w:rsidRDefault="00E26250" w:rsidP="00E26250">
      <w:pPr>
        <w:pStyle w:val="Caption"/>
      </w:pPr>
    </w:p>
    <w:bookmarkEnd w:id="454"/>
    <w:p w14:paraId="0329C944" w14:textId="77777777" w:rsidR="001A3E5C" w:rsidRDefault="001A3E5C" w:rsidP="001A3E5C"/>
    <w:p w14:paraId="25D1EB7B" w14:textId="77777777" w:rsidR="001A3E5C" w:rsidRPr="001A3E5C" w:rsidRDefault="001A3E5C" w:rsidP="001A3E5C"/>
    <w:p w14:paraId="7F54A39F" w14:textId="7CA35800" w:rsidR="00C11299" w:rsidRPr="00B81438" w:rsidRDefault="00C11299" w:rsidP="003800C4">
      <w:pPr>
        <w:rPr>
          <w:szCs w:val="26"/>
        </w:rPr>
      </w:pPr>
    </w:p>
    <w:p w14:paraId="37E94B7C" w14:textId="77777777" w:rsidR="003800C4" w:rsidRDefault="003800C4" w:rsidP="003800C4">
      <w:pPr>
        <w:rPr>
          <w:szCs w:val="26"/>
        </w:rPr>
      </w:pPr>
    </w:p>
    <w:p w14:paraId="3439F483" w14:textId="77777777" w:rsidR="003800C4" w:rsidRDefault="003800C4" w:rsidP="003800C4">
      <w:pPr>
        <w:rPr>
          <w:szCs w:val="26"/>
        </w:rPr>
      </w:pPr>
    </w:p>
    <w:p w14:paraId="1F016E70" w14:textId="77777777" w:rsidR="003800C4" w:rsidRDefault="003800C4" w:rsidP="003800C4">
      <w:pPr>
        <w:rPr>
          <w:szCs w:val="26"/>
        </w:rPr>
      </w:pPr>
    </w:p>
    <w:p w14:paraId="1D80EB18" w14:textId="1F428625" w:rsidR="003800C4" w:rsidRPr="003800C4" w:rsidRDefault="003800C4" w:rsidP="003800C4">
      <w:pPr>
        <w:pStyle w:val="Caption"/>
      </w:pPr>
      <w:bookmarkStart w:id="457" w:name="_Toc138176069"/>
      <w:r w:rsidRPr="003800C4">
        <w:t xml:space="preserve">.  </w:t>
      </w:r>
      <w:bookmarkEnd w:id="457"/>
    </w:p>
    <w:p w14:paraId="7D110EFD" w14:textId="620A4C20" w:rsidR="003800C4" w:rsidRDefault="0056257F" w:rsidP="00061AB1">
      <w:pPr>
        <w:pStyle w:val="Caption"/>
      </w:pPr>
      <w:r>
        <w:rPr>
          <w:noProof/>
        </w:rPr>
        <mc:AlternateContent>
          <mc:Choice Requires="wps">
            <w:drawing>
              <wp:anchor distT="0" distB="0" distL="114300" distR="114300" simplePos="0" relativeHeight="251658247" behindDoc="1" locked="0" layoutInCell="1" allowOverlap="1" wp14:anchorId="2A5F6FC8" wp14:editId="6FDA2249">
                <wp:simplePos x="0" y="0"/>
                <wp:positionH relativeFrom="margin">
                  <wp:posOffset>533400</wp:posOffset>
                </wp:positionH>
                <wp:positionV relativeFrom="paragraph">
                  <wp:posOffset>462099</wp:posOffset>
                </wp:positionV>
                <wp:extent cx="5397500" cy="635"/>
                <wp:effectExtent l="0" t="0" r="0" b="0"/>
                <wp:wrapTight wrapText="bothSides">
                  <wp:wrapPolygon edited="0">
                    <wp:start x="0" y="0"/>
                    <wp:lineTo x="0" y="20026"/>
                    <wp:lineTo x="21498" y="20026"/>
                    <wp:lineTo x="21498" y="0"/>
                    <wp:lineTo x="0" y="0"/>
                  </wp:wrapPolygon>
                </wp:wrapTight>
                <wp:docPr id="1131448413" name="Text Box 1131448413"/>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664FC0C" w14:textId="08527D01" w:rsidR="0056257F" w:rsidRPr="00864D46" w:rsidRDefault="0056257F" w:rsidP="0056257F">
                            <w:pPr>
                              <w:pStyle w:val="Caption"/>
                            </w:pPr>
                            <w:bookmarkStart w:id="458" w:name="_Toc138240687"/>
                            <w:r>
                              <w:t xml:space="preserve">Hình </w:t>
                            </w:r>
                            <w:fldSimple w:instr=" STYLEREF 1 \s ">
                              <w:r>
                                <w:rPr>
                                  <w:noProof/>
                                </w:rPr>
                                <w:t>5</w:t>
                              </w:r>
                            </w:fldSimple>
                            <w:r>
                              <w:t>.</w:t>
                            </w:r>
                            <w:fldSimple w:instr=" SEQ Hình \* ARABIC \s 1 ">
                              <w:r>
                                <w:rPr>
                                  <w:noProof/>
                                </w:rPr>
                                <w:t>103</w:t>
                              </w:r>
                            </w:fldSimple>
                            <w:r>
                              <w:t xml:space="preserve">. </w:t>
                            </w:r>
                            <w:r w:rsidRPr="00F50D63">
                              <w:t>Kết quả dự báo 30 ngày tiếp theo mô hình GRU của cổ phiếu BID ở tỉ lệ 6-3-1.</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A5F6FC8" id="_x0000_t202" coordsize="21600,21600" o:spt="202" path="m,l,21600r21600,l21600,xe">
                <v:stroke joinstyle="miter"/>
                <v:path gradientshapeok="t" o:connecttype="rect"/>
              </v:shapetype>
              <v:shape id="Text Box 1131448413" o:spid="_x0000_s1026" type="#_x0000_t202" style="position:absolute;left:0;text-align:left;margin-left:42pt;margin-top:36.4pt;width:425pt;height:.05pt;z-index:-25165823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dz5FgIAADgEAAAOAAAAZHJzL2Uyb0RvYy54bWysU8Fu2zAMvQ/YPwi6L05apFuN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SZvz69uP8ymlJOVuru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" stroked="f">
                <v:textbox style="mso-fit-shape-to-text:t" inset="0,0,0,0">
                  <w:txbxContent>
                    <w:p w14:paraId="7664FC0C" w14:textId="08527D01" w:rsidR="0056257F" w:rsidRPr="00864D46" w:rsidRDefault="0056257F" w:rsidP="0056257F">
                      <w:pPr>
                        <w:pStyle w:val="Caption"/>
                      </w:pPr>
                      <w:bookmarkStart w:id="459" w:name="_Toc138240687"/>
                      <w:r>
                        <w:t xml:space="preserve">Hình </w:t>
                      </w:r>
                      <w:fldSimple w:instr=" STYLEREF 1 \s ">
                        <w:r>
                          <w:rPr>
                            <w:noProof/>
                          </w:rPr>
                          <w:t>5</w:t>
                        </w:r>
                      </w:fldSimple>
                      <w:r>
                        <w:t>.</w:t>
                      </w:r>
                      <w:fldSimple w:instr=" SEQ Hình \* ARABIC \s 1 ">
                        <w:r>
                          <w:rPr>
                            <w:noProof/>
                          </w:rPr>
                          <w:t>103</w:t>
                        </w:r>
                      </w:fldSimple>
                      <w:r>
                        <w:t xml:space="preserve">. </w:t>
                      </w:r>
                      <w:r w:rsidRPr="00F50D63">
                        <w:t>Kết quả dự báo 30 ngày tiếp theo mô hình GRU của cổ phiếu BID ở tỉ lệ 6-3-1.</w:t>
                      </w:r>
                      <w:bookmarkEnd w:id="459"/>
                    </w:p>
                  </w:txbxContent>
                </v:textbox>
                <w10:wrap type="tight" anchorx="margin"/>
              </v:shape>
            </w:pict>
          </mc:Fallback>
        </mc:AlternateContent>
      </w:r>
    </w:p>
    <w:p w14:paraId="47C3E1BF" w14:textId="5BA02507" w:rsidR="003800C4" w:rsidRPr="003800C4" w:rsidRDefault="00966115" w:rsidP="00966115">
      <w:pPr>
        <w:pStyle w:val="ListParagraph"/>
        <w:numPr>
          <w:ilvl w:val="0"/>
          <w:numId w:val="46"/>
        </w:numPr>
        <w:tabs>
          <w:tab w:val="left" w:pos="1701"/>
          <w:tab w:val="left" w:pos="8364"/>
        </w:tabs>
        <w:rPr>
          <w:szCs w:val="26"/>
        </w:rPr>
      </w:pPr>
      <w:r>
        <w:rPr>
          <w:noProof/>
        </w:rPr>
        <w:lastRenderedPageBreak/>
        <w:drawing>
          <wp:anchor distT="0" distB="0" distL="114300" distR="114300" simplePos="0" relativeHeight="251658242" behindDoc="1" locked="0" layoutInCell="1" allowOverlap="1" wp14:anchorId="10D22A6A" wp14:editId="594505D0">
            <wp:simplePos x="0" y="0"/>
            <wp:positionH relativeFrom="column">
              <wp:posOffset>601345</wp:posOffset>
            </wp:positionH>
            <wp:positionV relativeFrom="paragraph">
              <wp:posOffset>299720</wp:posOffset>
            </wp:positionV>
            <wp:extent cx="4752975" cy="2680970"/>
            <wp:effectExtent l="0" t="0" r="9525" b="5080"/>
            <wp:wrapTight wrapText="bothSides">
              <wp:wrapPolygon edited="0">
                <wp:start x="0" y="0"/>
                <wp:lineTo x="0" y="21487"/>
                <wp:lineTo x="21557" y="21487"/>
                <wp:lineTo x="21557" y="0"/>
                <wp:lineTo x="0" y="0"/>
              </wp:wrapPolygon>
            </wp:wrapTight>
            <wp:docPr id="953307742" name="Picture 953307742"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07742" name="Picture 4" descr="A picture containing text, screenshot, diagram, plo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752975" cy="2680970"/>
                    </a:xfrm>
                    <a:prstGeom prst="rect">
                      <a:avLst/>
                    </a:prstGeom>
                  </pic:spPr>
                </pic:pic>
              </a:graphicData>
            </a:graphic>
            <wp14:sizeRelH relativeFrom="margin">
              <wp14:pctWidth>0</wp14:pctWidth>
            </wp14:sizeRelH>
            <wp14:sizeRelV relativeFrom="margin">
              <wp14:pctHeight>0</wp14:pctHeight>
            </wp14:sizeRelV>
          </wp:anchor>
        </w:drawing>
      </w:r>
      <w:r w:rsidR="003800C4">
        <w:t>Cổ phiếu STB 6-3-1</w:t>
      </w:r>
    </w:p>
    <w:p w14:paraId="22860258" w14:textId="5ED99118" w:rsidR="00966115" w:rsidRPr="00966115" w:rsidRDefault="00966115" w:rsidP="00966115">
      <w:pPr>
        <w:pStyle w:val="ListParagraph"/>
        <w:tabs>
          <w:tab w:val="left" w:pos="8364"/>
        </w:tabs>
      </w:pPr>
    </w:p>
    <w:p w14:paraId="0B2DF79B" w14:textId="77777777" w:rsidR="00595D5E" w:rsidRDefault="00595D5E" w:rsidP="00966115">
      <w:pPr>
        <w:pStyle w:val="Caption"/>
      </w:pPr>
    </w:p>
    <w:p w14:paraId="4C7EB131" w14:textId="77777777" w:rsidR="00595D5E" w:rsidRDefault="00595D5E" w:rsidP="00595D5E"/>
    <w:p w14:paraId="1682BB4A" w14:textId="77777777" w:rsidR="00595D5E" w:rsidRDefault="00595D5E" w:rsidP="00595D5E"/>
    <w:p w14:paraId="3234FBA9" w14:textId="77777777" w:rsidR="00595D5E" w:rsidRDefault="00595D5E" w:rsidP="00595D5E"/>
    <w:p w14:paraId="70A13A6E" w14:textId="77777777" w:rsidR="00595D5E" w:rsidRDefault="00595D5E" w:rsidP="00595D5E"/>
    <w:p w14:paraId="12576A79" w14:textId="77777777" w:rsidR="00595D5E" w:rsidRDefault="00595D5E" w:rsidP="00595D5E"/>
    <w:p w14:paraId="0F4BC991" w14:textId="77777777" w:rsidR="00595D5E" w:rsidRDefault="00595D5E" w:rsidP="00595D5E"/>
    <w:p w14:paraId="028BD14A" w14:textId="77777777" w:rsidR="00595D5E" w:rsidRPr="00595D5E" w:rsidRDefault="00595D5E" w:rsidP="00595D5E"/>
    <w:p w14:paraId="4A7A966D" w14:textId="77777777" w:rsidR="00966115" w:rsidRDefault="00966115" w:rsidP="00595D5E"/>
    <w:p w14:paraId="0DD9128C" w14:textId="08D74E84" w:rsidR="002F542E" w:rsidRPr="003800C4" w:rsidRDefault="002F542E" w:rsidP="00061AB1">
      <w:pPr>
        <w:pStyle w:val="Caption"/>
      </w:pPr>
      <w:bookmarkStart w:id="460" w:name="_Toc138176070"/>
      <w:bookmarkStart w:id="461" w:name="_Toc138240688"/>
      <w:r w:rsidRPr="00D3012D">
        <w:rPr>
          <w:noProof/>
          <w14:ligatures w14:val="standardContextual"/>
        </w:rPr>
        <w:drawing>
          <wp:anchor distT="0" distB="0" distL="114300" distR="114300" simplePos="0" relativeHeight="251658244" behindDoc="1" locked="0" layoutInCell="1" allowOverlap="1" wp14:anchorId="02BCCC13" wp14:editId="059FB84E">
            <wp:simplePos x="0" y="0"/>
            <wp:positionH relativeFrom="column">
              <wp:posOffset>749935</wp:posOffset>
            </wp:positionH>
            <wp:positionV relativeFrom="paragraph">
              <wp:posOffset>427551</wp:posOffset>
            </wp:positionV>
            <wp:extent cx="4556125" cy="2484755"/>
            <wp:effectExtent l="0" t="0" r="0" b="0"/>
            <wp:wrapTight wrapText="bothSides">
              <wp:wrapPolygon edited="0">
                <wp:start x="0" y="0"/>
                <wp:lineTo x="0" y="21363"/>
                <wp:lineTo x="21495" y="21363"/>
                <wp:lineTo x="21495" y="0"/>
                <wp:lineTo x="0" y="0"/>
              </wp:wrapPolygon>
            </wp:wrapTight>
            <wp:docPr id="1664693348" name="Picture 1664693348"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93348" name="Picture 5" descr="A picture containing text, screenshot, diagram, plot&#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56125" cy="2484755"/>
                    </a:xfrm>
                    <a:prstGeom prst="rect">
                      <a:avLst/>
                    </a:prstGeom>
                  </pic:spPr>
                </pic:pic>
              </a:graphicData>
            </a:graphic>
            <wp14:sizeRelH relativeFrom="margin">
              <wp14:pctWidth>0</wp14:pctWidth>
            </wp14:sizeRelH>
            <wp14:sizeRelV relativeFrom="margin">
              <wp14:pctHeight>0</wp14:pctHeight>
            </wp14:sizeRelV>
          </wp:anchor>
        </w:drawing>
      </w:r>
      <w:r w:rsidR="00966115">
        <w:t xml:space="preserve">Hình </w:t>
      </w:r>
      <w:fldSimple w:instr=" STYLEREF 1 \s ">
        <w:r w:rsidR="00966115">
          <w:rPr>
            <w:noProof/>
          </w:rPr>
          <w:t>5</w:t>
        </w:r>
      </w:fldSimple>
      <w:r w:rsidR="00966115">
        <w:t>.</w:t>
      </w:r>
      <w:fldSimple w:instr=" SEQ Hình \* ARABIC \s 1 ">
        <w:r w:rsidR="00966115">
          <w:rPr>
            <w:noProof/>
          </w:rPr>
          <w:t>104</w:t>
        </w:r>
      </w:fldSimple>
      <w:r>
        <w:t xml:space="preserve">. </w:t>
      </w:r>
      <w:r w:rsidRPr="003800C4">
        <w:t xml:space="preserve">Kết quả dự báo 30 ngày tiếp theo mô hình </w:t>
      </w:r>
      <w:r>
        <w:t>RNN</w:t>
      </w:r>
      <w:r w:rsidRPr="003800C4">
        <w:t xml:space="preserve"> của cổ phiếu </w:t>
      </w:r>
      <w:r>
        <w:t>STB</w:t>
      </w:r>
      <w:r w:rsidRPr="003800C4">
        <w:t xml:space="preserve"> ở tỉ lệ 6-3-</w:t>
      </w:r>
      <w:bookmarkEnd w:id="460"/>
      <w:r>
        <w:t>1</w:t>
      </w:r>
      <w:bookmarkEnd w:id="461"/>
    </w:p>
    <w:p w14:paraId="4FFCB32F" w14:textId="7708C8C2" w:rsidR="00966115" w:rsidRPr="003A0BC4" w:rsidRDefault="00966115" w:rsidP="00C34E3A">
      <w:pPr>
        <w:pStyle w:val="Caption"/>
      </w:pPr>
    </w:p>
    <w:p w14:paraId="1C20B1CD" w14:textId="77777777" w:rsidR="002F542E" w:rsidRPr="002F542E" w:rsidRDefault="002F542E" w:rsidP="002F542E"/>
    <w:p w14:paraId="34C381D8" w14:textId="77777777" w:rsidR="002F542E" w:rsidRPr="002F542E" w:rsidRDefault="002F542E" w:rsidP="002F542E"/>
    <w:p w14:paraId="33488CBC" w14:textId="77777777" w:rsidR="002F542E" w:rsidRPr="002F542E" w:rsidRDefault="002F542E" w:rsidP="002F542E"/>
    <w:p w14:paraId="55ED38DF" w14:textId="77777777" w:rsidR="002F542E" w:rsidRPr="002F542E" w:rsidRDefault="002F542E" w:rsidP="002F542E"/>
    <w:p w14:paraId="3AC9F30A" w14:textId="77777777" w:rsidR="002F542E" w:rsidRPr="002F542E" w:rsidRDefault="002F542E" w:rsidP="002F542E"/>
    <w:p w14:paraId="1CD00729" w14:textId="77777777" w:rsidR="002F542E" w:rsidRPr="002F542E" w:rsidRDefault="002F542E" w:rsidP="002F542E"/>
    <w:p w14:paraId="2BBA7738" w14:textId="77777777" w:rsidR="002F542E" w:rsidRDefault="002F542E" w:rsidP="002F542E">
      <w:pPr>
        <w:rPr>
          <w:i/>
          <w:iCs/>
          <w:color w:val="44546A" w:themeColor="text2"/>
          <w:kern w:val="0"/>
          <w:sz w:val="22"/>
          <w14:ligatures w14:val="none"/>
        </w:rPr>
      </w:pPr>
    </w:p>
    <w:p w14:paraId="000808B3" w14:textId="77777777" w:rsidR="002F542E" w:rsidRDefault="002F542E" w:rsidP="00C34E3A">
      <w:pPr>
        <w:pStyle w:val="Caption"/>
      </w:pPr>
    </w:p>
    <w:p w14:paraId="1363F3FF" w14:textId="6C971DD7" w:rsidR="002F542E" w:rsidRPr="002F542E" w:rsidRDefault="002F542E" w:rsidP="00D3012D">
      <w:pPr>
        <w:pStyle w:val="Caption"/>
      </w:pPr>
      <w:bookmarkStart w:id="462" w:name="_Toc138176071"/>
      <w:bookmarkStart w:id="463" w:name="_Toc138240689"/>
      <w:r>
        <w:t>Hình</w:t>
      </w:r>
      <w:fldSimple w:instr=" STYLEREF 1 \s ">
        <w:r>
          <w:rPr>
            <w:noProof/>
          </w:rPr>
          <w:t>5</w:t>
        </w:r>
      </w:fldSimple>
      <w:r>
        <w:t>.</w:t>
      </w:r>
      <w:fldSimple w:instr=" SEQ Hình \* ARABIC \s 1 ">
        <w:r>
          <w:rPr>
            <w:noProof/>
          </w:rPr>
          <w:t>105</w:t>
        </w:r>
      </w:fldSimple>
      <w:r>
        <w:t>.Kết quả dự báo 30 ngày tiếp theo mô hình GRU của cổ phiếu STB ở tỉ lệ 6-3-1.</w:t>
      </w:r>
      <w:bookmarkEnd w:id="462"/>
      <w:bookmarkEnd w:id="463"/>
    </w:p>
    <w:p w14:paraId="3992F080" w14:textId="7FFA032F" w:rsidR="004D05AA" w:rsidRPr="00B81438" w:rsidRDefault="000250F9" w:rsidP="004D05AA">
      <w:pPr>
        <w:pStyle w:val="ListParagraph"/>
        <w:numPr>
          <w:ilvl w:val="0"/>
          <w:numId w:val="35"/>
        </w:numPr>
        <w:rPr>
          <w:szCs w:val="26"/>
        </w:rPr>
      </w:pPr>
      <w:r>
        <w:rPr>
          <w:szCs w:val="26"/>
        </w:rPr>
        <w:t xml:space="preserve">Cổ phiếu </w:t>
      </w:r>
      <w:r w:rsidR="004D05AA" w:rsidRPr="00B81438">
        <w:rPr>
          <w:szCs w:val="26"/>
        </w:rPr>
        <w:t>VCB 6-3-1</w:t>
      </w:r>
    </w:p>
    <w:p w14:paraId="0901E22B" w14:textId="46D8DDE4" w:rsidR="00D3012D" w:rsidRPr="00B81438" w:rsidRDefault="00D3012D" w:rsidP="00D3012D">
      <w:pPr>
        <w:pStyle w:val="ListParagraph"/>
        <w:rPr>
          <w:szCs w:val="26"/>
        </w:rPr>
      </w:pPr>
      <w:r>
        <w:rPr>
          <w:noProof/>
          <w:szCs w:val="26"/>
        </w:rPr>
        <w:lastRenderedPageBreak/>
        <w:drawing>
          <wp:anchor distT="0" distB="0" distL="114300" distR="114300" simplePos="0" relativeHeight="251658245" behindDoc="1" locked="0" layoutInCell="1" allowOverlap="1" wp14:anchorId="691EA4C7" wp14:editId="43117509">
            <wp:simplePos x="0" y="0"/>
            <wp:positionH relativeFrom="column">
              <wp:posOffset>594413</wp:posOffset>
            </wp:positionH>
            <wp:positionV relativeFrom="paragraph">
              <wp:posOffset>391</wp:posOffset>
            </wp:positionV>
            <wp:extent cx="4868692" cy="2751292"/>
            <wp:effectExtent l="0" t="0" r="8255" b="0"/>
            <wp:wrapTight wrapText="bothSides">
              <wp:wrapPolygon edited="0">
                <wp:start x="0" y="0"/>
                <wp:lineTo x="0" y="21391"/>
                <wp:lineTo x="21552" y="21391"/>
                <wp:lineTo x="21552" y="0"/>
                <wp:lineTo x="0" y="0"/>
              </wp:wrapPolygon>
            </wp:wrapTight>
            <wp:docPr id="900889343" name="Picture 900889343"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89343" name="Picture 6" descr="A picture containing text, screenshot, font, plot&#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868692" cy="2751292"/>
                    </a:xfrm>
                    <a:prstGeom prst="rect">
                      <a:avLst/>
                    </a:prstGeom>
                  </pic:spPr>
                </pic:pic>
              </a:graphicData>
            </a:graphic>
          </wp:anchor>
        </w:drawing>
      </w:r>
    </w:p>
    <w:p w14:paraId="4E3B33FC" w14:textId="77777777" w:rsidR="00D3012D" w:rsidRDefault="00D63940" w:rsidP="00595D5E">
      <w:pPr>
        <w:rPr>
          <w:szCs w:val="26"/>
        </w:rPr>
      </w:pPr>
      <w:r w:rsidRPr="00B81438">
        <w:rPr>
          <w:szCs w:val="26"/>
        </w:rPr>
        <w:t xml:space="preserve">     </w:t>
      </w:r>
    </w:p>
    <w:p w14:paraId="31025834" w14:textId="77777777" w:rsidR="00D3012D" w:rsidRDefault="00D3012D" w:rsidP="00595D5E">
      <w:pPr>
        <w:rPr>
          <w:szCs w:val="26"/>
        </w:rPr>
      </w:pPr>
    </w:p>
    <w:p w14:paraId="60EA32F7" w14:textId="77777777" w:rsidR="00D3012D" w:rsidRDefault="00D3012D" w:rsidP="00595D5E">
      <w:pPr>
        <w:rPr>
          <w:szCs w:val="26"/>
        </w:rPr>
      </w:pPr>
    </w:p>
    <w:p w14:paraId="3126AEB6" w14:textId="77777777" w:rsidR="00D3012D" w:rsidRDefault="00D3012D" w:rsidP="00595D5E">
      <w:pPr>
        <w:rPr>
          <w:szCs w:val="26"/>
        </w:rPr>
      </w:pPr>
    </w:p>
    <w:p w14:paraId="627BC8F9" w14:textId="77777777" w:rsidR="00D3012D" w:rsidRDefault="00D3012D" w:rsidP="00595D5E">
      <w:pPr>
        <w:rPr>
          <w:szCs w:val="26"/>
        </w:rPr>
      </w:pPr>
    </w:p>
    <w:p w14:paraId="5C4E8050" w14:textId="77777777" w:rsidR="00D3012D" w:rsidRDefault="00D3012D" w:rsidP="00595D5E">
      <w:pPr>
        <w:rPr>
          <w:szCs w:val="26"/>
        </w:rPr>
      </w:pPr>
    </w:p>
    <w:p w14:paraId="15FB3577" w14:textId="77777777" w:rsidR="00D3012D" w:rsidRDefault="00D3012D" w:rsidP="00595D5E">
      <w:pPr>
        <w:rPr>
          <w:szCs w:val="26"/>
        </w:rPr>
      </w:pPr>
    </w:p>
    <w:p w14:paraId="42E95E1D" w14:textId="77777777" w:rsidR="00D3012D" w:rsidRDefault="00D3012D" w:rsidP="00595D5E">
      <w:pPr>
        <w:rPr>
          <w:szCs w:val="26"/>
        </w:rPr>
      </w:pPr>
    </w:p>
    <w:p w14:paraId="4EDDE7F3" w14:textId="1239AC30" w:rsidR="00D3012D" w:rsidRPr="00D3012D" w:rsidRDefault="00EE08B4" w:rsidP="00D3012D">
      <w:pPr>
        <w:pStyle w:val="Caption"/>
      </w:pPr>
      <w:bookmarkStart w:id="464" w:name="_Toc138176072"/>
      <w:r>
        <w:rPr>
          <w:noProof/>
        </w:rPr>
        <mc:AlternateContent>
          <mc:Choice Requires="wps">
            <w:drawing>
              <wp:anchor distT="0" distB="0" distL="114300" distR="114300" simplePos="0" relativeHeight="251658248" behindDoc="1" locked="0" layoutInCell="1" allowOverlap="1" wp14:anchorId="7105455F" wp14:editId="73133E4B">
                <wp:simplePos x="0" y="0"/>
                <wp:positionH relativeFrom="margin">
                  <wp:align>right</wp:align>
                </wp:positionH>
                <wp:positionV relativeFrom="paragraph">
                  <wp:posOffset>189321</wp:posOffset>
                </wp:positionV>
                <wp:extent cx="5423535" cy="635"/>
                <wp:effectExtent l="0" t="0" r="5715" b="0"/>
                <wp:wrapTight wrapText="bothSides">
                  <wp:wrapPolygon edited="0">
                    <wp:start x="0" y="0"/>
                    <wp:lineTo x="0" y="20026"/>
                    <wp:lineTo x="21547" y="20026"/>
                    <wp:lineTo x="21547" y="0"/>
                    <wp:lineTo x="0" y="0"/>
                  </wp:wrapPolygon>
                </wp:wrapTight>
                <wp:docPr id="1483324687" name="Text Box 1483324687"/>
                <wp:cNvGraphicFramePr/>
                <a:graphic xmlns:a="http://schemas.openxmlformats.org/drawingml/2006/main">
                  <a:graphicData uri="http://schemas.microsoft.com/office/word/2010/wordprocessingShape">
                    <wps:wsp>
                      <wps:cNvSpPr txBox="1"/>
                      <wps:spPr>
                        <a:xfrm>
                          <a:off x="0" y="0"/>
                          <a:ext cx="5423535" cy="635"/>
                        </a:xfrm>
                        <a:prstGeom prst="rect">
                          <a:avLst/>
                        </a:prstGeom>
                        <a:solidFill>
                          <a:prstClr val="white"/>
                        </a:solidFill>
                        <a:ln>
                          <a:noFill/>
                        </a:ln>
                      </wps:spPr>
                      <wps:txbx>
                        <w:txbxContent>
                          <w:p w14:paraId="141AC723" w14:textId="11D5BF89" w:rsidR="00BE50CD" w:rsidRPr="001C06DE" w:rsidRDefault="00BE50CD" w:rsidP="00BE50CD">
                            <w:pPr>
                              <w:pStyle w:val="Caption"/>
                              <w:rPr>
                                <w:noProof/>
                                <w:sz w:val="26"/>
                                <w:szCs w:val="26"/>
                              </w:rPr>
                            </w:pPr>
                            <w:bookmarkStart w:id="465" w:name="_Toc138240690"/>
                            <w:r>
                              <w:t xml:space="preserve">Hình </w:t>
                            </w:r>
                            <w:fldSimple w:instr=" STYLEREF 1 \s ">
                              <w:r w:rsidR="00EE08B4">
                                <w:rPr>
                                  <w:noProof/>
                                </w:rPr>
                                <w:t>5</w:t>
                              </w:r>
                            </w:fldSimple>
                            <w:r w:rsidR="00EE08B4">
                              <w:t>.</w:t>
                            </w:r>
                            <w:fldSimple w:instr=" SEQ Hình \* ARABIC \s 1 ">
                              <w:r w:rsidR="00EE08B4">
                                <w:rPr>
                                  <w:noProof/>
                                </w:rPr>
                                <w:t>106</w:t>
                              </w:r>
                            </w:fldSimple>
                            <w:r>
                              <w:t xml:space="preserve">. </w:t>
                            </w:r>
                            <w:r w:rsidRPr="006738DD">
                              <w:t>Kết quả dự báo 30 ngày tiếp theo mô hình RNN của cổ phiếu VCB ở tỉ lệ 6-3-1.</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05455F" id="Text Box 1483324687" o:spid="_x0000_s1027" type="#_x0000_t202" style="position:absolute;left:0;text-align:left;margin-left:375.85pt;margin-top:14.9pt;width:427.05pt;height:.05pt;z-index:-2516582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" stroked="f">
                <v:textbox style="mso-fit-shape-to-text:t" inset="0,0,0,0">
                  <w:txbxContent>
                    <w:p w14:paraId="141AC723" w14:textId="11D5BF89" w:rsidR="00BE50CD" w:rsidRPr="001C06DE" w:rsidRDefault="00BE50CD" w:rsidP="00BE50CD">
                      <w:pPr>
                        <w:pStyle w:val="Caption"/>
                        <w:rPr>
                          <w:noProof/>
                          <w:sz w:val="26"/>
                          <w:szCs w:val="26"/>
                        </w:rPr>
                      </w:pPr>
                      <w:bookmarkStart w:id="466" w:name="_Toc138240690"/>
                      <w:r>
                        <w:t xml:space="preserve">Hình </w:t>
                      </w:r>
                      <w:fldSimple w:instr=" STYLEREF 1 \s ">
                        <w:r w:rsidR="00EE08B4">
                          <w:rPr>
                            <w:noProof/>
                          </w:rPr>
                          <w:t>5</w:t>
                        </w:r>
                      </w:fldSimple>
                      <w:r w:rsidR="00EE08B4">
                        <w:t>.</w:t>
                      </w:r>
                      <w:fldSimple w:instr=" SEQ Hình \* ARABIC \s 1 ">
                        <w:r w:rsidR="00EE08B4">
                          <w:rPr>
                            <w:noProof/>
                          </w:rPr>
                          <w:t>106</w:t>
                        </w:r>
                      </w:fldSimple>
                      <w:r>
                        <w:t xml:space="preserve">. </w:t>
                      </w:r>
                      <w:r w:rsidRPr="006738DD">
                        <w:t>Kết quả dự báo 30 ngày tiếp theo mô hình RNN của cổ phiếu VCB ở tỉ lệ 6-3-1.</w:t>
                      </w:r>
                      <w:bookmarkEnd w:id="466"/>
                    </w:p>
                  </w:txbxContent>
                </v:textbox>
                <w10:wrap type="tight" anchorx="margin"/>
              </v:shape>
            </w:pict>
          </mc:Fallback>
        </mc:AlternateContent>
      </w:r>
      <w:r w:rsidR="00D3012D">
        <w:rPr>
          <w:noProof/>
          <w14:ligatures w14:val="standardContextual"/>
        </w:rPr>
        <w:drawing>
          <wp:anchor distT="0" distB="0" distL="114300" distR="114300" simplePos="0" relativeHeight="251658246" behindDoc="1" locked="0" layoutInCell="1" allowOverlap="1" wp14:anchorId="2A4E90BA" wp14:editId="40D38C61">
            <wp:simplePos x="0" y="0"/>
            <wp:positionH relativeFrom="column">
              <wp:posOffset>804545</wp:posOffset>
            </wp:positionH>
            <wp:positionV relativeFrom="paragraph">
              <wp:posOffset>382270</wp:posOffset>
            </wp:positionV>
            <wp:extent cx="4657090" cy="2701290"/>
            <wp:effectExtent l="0" t="0" r="0" b="3810"/>
            <wp:wrapTight wrapText="bothSides">
              <wp:wrapPolygon edited="0">
                <wp:start x="0" y="0"/>
                <wp:lineTo x="0" y="21478"/>
                <wp:lineTo x="21470" y="21478"/>
                <wp:lineTo x="21470" y="0"/>
                <wp:lineTo x="0" y="0"/>
              </wp:wrapPolygon>
            </wp:wrapTight>
            <wp:docPr id="290879546" name="Picture 290879546"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79546" name="Picture 7" descr="A picture containing text, screenshot, plot, lin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57090" cy="2701290"/>
                    </a:xfrm>
                    <a:prstGeom prst="rect">
                      <a:avLst/>
                    </a:prstGeom>
                  </pic:spPr>
                </pic:pic>
              </a:graphicData>
            </a:graphic>
            <wp14:sizeRelH relativeFrom="margin">
              <wp14:pctWidth>0</wp14:pctWidth>
            </wp14:sizeRelH>
            <wp14:sizeRelV relativeFrom="margin">
              <wp14:pctHeight>0</wp14:pctHeight>
            </wp14:sizeRelV>
          </wp:anchor>
        </w:drawing>
      </w:r>
      <w:bookmarkEnd w:id="464"/>
      <w:r w:rsidR="00D3012D" w:rsidRPr="00D3012D">
        <w:t xml:space="preserve"> </w:t>
      </w:r>
    </w:p>
    <w:p w14:paraId="39BCC00F" w14:textId="25D44A47" w:rsidR="00D3012D" w:rsidRDefault="00D3012D" w:rsidP="00D3012D">
      <w:pPr>
        <w:pStyle w:val="Caption"/>
      </w:pPr>
    </w:p>
    <w:p w14:paraId="199EFBB1" w14:textId="77777777" w:rsidR="00D3012D" w:rsidRDefault="00D3012D" w:rsidP="00595D5E">
      <w:pPr>
        <w:rPr>
          <w:szCs w:val="26"/>
        </w:rPr>
      </w:pPr>
    </w:p>
    <w:p w14:paraId="62FD41E5" w14:textId="77777777" w:rsidR="00D3012D" w:rsidRDefault="00D3012D" w:rsidP="00595D5E">
      <w:pPr>
        <w:rPr>
          <w:szCs w:val="26"/>
        </w:rPr>
      </w:pPr>
    </w:p>
    <w:p w14:paraId="399894AA" w14:textId="77777777" w:rsidR="00D3012D" w:rsidRDefault="00D3012D" w:rsidP="00595D5E">
      <w:pPr>
        <w:rPr>
          <w:szCs w:val="26"/>
        </w:rPr>
      </w:pPr>
    </w:p>
    <w:p w14:paraId="71B462C9" w14:textId="77777777" w:rsidR="00D3012D" w:rsidRDefault="00D3012D" w:rsidP="00595D5E">
      <w:pPr>
        <w:rPr>
          <w:szCs w:val="26"/>
        </w:rPr>
      </w:pPr>
    </w:p>
    <w:p w14:paraId="71C78C47" w14:textId="77777777" w:rsidR="00D3012D" w:rsidRDefault="00D3012D" w:rsidP="00595D5E">
      <w:pPr>
        <w:rPr>
          <w:szCs w:val="26"/>
        </w:rPr>
      </w:pPr>
    </w:p>
    <w:p w14:paraId="104953DE" w14:textId="77777777" w:rsidR="00D3012D" w:rsidRDefault="00D3012D" w:rsidP="00595D5E">
      <w:pPr>
        <w:rPr>
          <w:szCs w:val="26"/>
        </w:rPr>
      </w:pPr>
    </w:p>
    <w:p w14:paraId="28596A2F" w14:textId="77777777" w:rsidR="00D3012D" w:rsidRDefault="00D3012D" w:rsidP="00595D5E">
      <w:pPr>
        <w:rPr>
          <w:szCs w:val="26"/>
        </w:rPr>
      </w:pPr>
    </w:p>
    <w:p w14:paraId="2A8769E6" w14:textId="77777777" w:rsidR="00D3012D" w:rsidRDefault="00D3012D" w:rsidP="00595D5E">
      <w:pPr>
        <w:rPr>
          <w:szCs w:val="26"/>
        </w:rPr>
      </w:pPr>
    </w:p>
    <w:p w14:paraId="34C9F6A2" w14:textId="7B486301" w:rsidR="00D3012D" w:rsidRDefault="00EE08B4" w:rsidP="00595D5E">
      <w:pPr>
        <w:rPr>
          <w:szCs w:val="26"/>
        </w:rPr>
      </w:pPr>
      <w:r>
        <w:rPr>
          <w:noProof/>
        </w:rPr>
        <mc:AlternateContent>
          <mc:Choice Requires="wps">
            <w:drawing>
              <wp:anchor distT="0" distB="0" distL="114300" distR="114300" simplePos="0" relativeHeight="251658249" behindDoc="1" locked="0" layoutInCell="1" allowOverlap="1" wp14:anchorId="16D214F0" wp14:editId="3A819D6B">
                <wp:simplePos x="0" y="0"/>
                <wp:positionH relativeFrom="column">
                  <wp:posOffset>239032</wp:posOffset>
                </wp:positionH>
                <wp:positionV relativeFrom="paragraph">
                  <wp:posOffset>376011</wp:posOffset>
                </wp:positionV>
                <wp:extent cx="5407660" cy="635"/>
                <wp:effectExtent l="0" t="0" r="2540" b="0"/>
                <wp:wrapTight wrapText="bothSides">
                  <wp:wrapPolygon edited="0">
                    <wp:start x="0" y="0"/>
                    <wp:lineTo x="0" y="20026"/>
                    <wp:lineTo x="21534" y="20026"/>
                    <wp:lineTo x="21534" y="0"/>
                    <wp:lineTo x="0" y="0"/>
                  </wp:wrapPolygon>
                </wp:wrapTight>
                <wp:docPr id="946896201" name="Text Box 946896201"/>
                <wp:cNvGraphicFramePr/>
                <a:graphic xmlns:a="http://schemas.openxmlformats.org/drawingml/2006/main">
                  <a:graphicData uri="http://schemas.microsoft.com/office/word/2010/wordprocessingShape">
                    <wps:wsp>
                      <wps:cNvSpPr txBox="1"/>
                      <wps:spPr>
                        <a:xfrm>
                          <a:off x="0" y="0"/>
                          <a:ext cx="5407660" cy="635"/>
                        </a:xfrm>
                        <a:prstGeom prst="rect">
                          <a:avLst/>
                        </a:prstGeom>
                        <a:solidFill>
                          <a:prstClr val="white"/>
                        </a:solidFill>
                        <a:ln>
                          <a:noFill/>
                        </a:ln>
                      </wps:spPr>
                      <wps:txbx>
                        <w:txbxContent>
                          <w:p w14:paraId="165DBB9B" w14:textId="616D7FA4" w:rsidR="00EE08B4" w:rsidRPr="00FA1757" w:rsidRDefault="00EE08B4" w:rsidP="00EE08B4">
                            <w:pPr>
                              <w:pStyle w:val="Caption"/>
                              <w:rPr>
                                <w:noProof/>
                              </w:rPr>
                            </w:pPr>
                            <w:bookmarkStart w:id="467" w:name="_Toc138240691"/>
                            <w:r>
                              <w:t xml:space="preserve">Hình </w:t>
                            </w:r>
                            <w:fldSimple w:instr=" STYLEREF 1 \s ">
                              <w:r>
                                <w:rPr>
                                  <w:noProof/>
                                </w:rPr>
                                <w:t>5</w:t>
                              </w:r>
                            </w:fldSimple>
                            <w:r>
                              <w:t>.</w:t>
                            </w:r>
                            <w:fldSimple w:instr=" SEQ Hình \* ARABIC \s 1 ">
                              <w:r>
                                <w:rPr>
                                  <w:noProof/>
                                </w:rPr>
                                <w:t>107</w:t>
                              </w:r>
                            </w:fldSimple>
                            <w:r>
                              <w:t xml:space="preserve">. </w:t>
                            </w:r>
                            <w:r w:rsidRPr="00464E69">
                              <w:t>Kết quả dự báo 30 ngày tiếp theo mô hình GRU của cổ phiếu VCB ở tỉ lệ 6-3-1</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D214F0" id="Text Box 946896201" o:spid="_x0000_s1028" type="#_x0000_t202" style="position:absolute;left:0;text-align:left;margin-left:18.8pt;margin-top:29.6pt;width:425.8pt;height:.05pt;z-index:-251658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CAsGgIAAD8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h+nHxYJCkmKL9ze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" stroked="f">
                <v:textbox style="mso-fit-shape-to-text:t" inset="0,0,0,0">
                  <w:txbxContent>
                    <w:p w14:paraId="165DBB9B" w14:textId="616D7FA4" w:rsidR="00EE08B4" w:rsidRPr="00FA1757" w:rsidRDefault="00EE08B4" w:rsidP="00EE08B4">
                      <w:pPr>
                        <w:pStyle w:val="Caption"/>
                        <w:rPr>
                          <w:noProof/>
                        </w:rPr>
                      </w:pPr>
                      <w:bookmarkStart w:id="468" w:name="_Toc138240691"/>
                      <w:r>
                        <w:t xml:space="preserve">Hình </w:t>
                      </w:r>
                      <w:fldSimple w:instr=" STYLEREF 1 \s ">
                        <w:r>
                          <w:rPr>
                            <w:noProof/>
                          </w:rPr>
                          <w:t>5</w:t>
                        </w:r>
                      </w:fldSimple>
                      <w:r>
                        <w:t>.</w:t>
                      </w:r>
                      <w:fldSimple w:instr=" SEQ Hình \* ARABIC \s 1 ">
                        <w:r>
                          <w:rPr>
                            <w:noProof/>
                          </w:rPr>
                          <w:t>107</w:t>
                        </w:r>
                      </w:fldSimple>
                      <w:r>
                        <w:t xml:space="preserve">. </w:t>
                      </w:r>
                      <w:r w:rsidRPr="00464E69">
                        <w:t>Kết quả dự báo 30 ngày tiếp theo mô hình GRU của cổ phiếu VCB ở tỉ lệ 6-3-1</w:t>
                      </w:r>
                      <w:bookmarkEnd w:id="468"/>
                    </w:p>
                  </w:txbxContent>
                </v:textbox>
                <w10:wrap type="tight"/>
              </v:shape>
            </w:pict>
          </mc:Fallback>
        </mc:AlternateContent>
      </w:r>
    </w:p>
    <w:p w14:paraId="3ECE8F3C" w14:textId="6D8F02FE" w:rsidR="002F542E" w:rsidRDefault="000108D5" w:rsidP="00595D5E">
      <w:pPr>
        <w:rPr>
          <w:szCs w:val="26"/>
        </w:rPr>
      </w:pPr>
      <w:r>
        <w:rPr>
          <w:szCs w:val="26"/>
        </w:rPr>
        <w:t xml:space="preserve">      </w:t>
      </w:r>
      <w:r w:rsidR="00FF1875" w:rsidRPr="00B81438">
        <w:rPr>
          <w:szCs w:val="26"/>
        </w:rPr>
        <w:t xml:space="preserve">Từ </w:t>
      </w:r>
      <w:r w:rsidR="00D63940" w:rsidRPr="00B81438">
        <w:rPr>
          <w:szCs w:val="26"/>
        </w:rPr>
        <w:t>các hình trên</w:t>
      </w:r>
      <w:r w:rsidR="00FF1875" w:rsidRPr="00B81438">
        <w:rPr>
          <w:szCs w:val="26"/>
        </w:rPr>
        <w:t>, RNN và GRU cho kết quá dự báo tương đồng ở hai tập dữ liệu BID và STB khi có cùng xu hướng giảm. Còn tại VCB có sự đối nghịch, trong khi RNN dự báo giá vẫn ổn định khi đạt đỉnh thì GRU lại cho dự báo giảm mạnh sau khi giá đạt đỉnh. Ngoài ra, trên cả ba tập dữ liệu, GRU đều cho kết quả biến động mạnh hơn nhiều so với RNN.</w:t>
      </w:r>
    </w:p>
    <w:p w14:paraId="5E9716CB" w14:textId="5DEF4247" w:rsidR="00882A6A" w:rsidRPr="00B81438" w:rsidRDefault="00AE113B" w:rsidP="00595D5E">
      <w:pPr>
        <w:rPr>
          <w:szCs w:val="26"/>
        </w:rPr>
      </w:pPr>
      <w:r w:rsidRPr="00B81438">
        <w:rPr>
          <w:szCs w:val="26"/>
        </w:rPr>
        <w:br w:type="page"/>
      </w:r>
    </w:p>
    <w:p w14:paraId="602478DF" w14:textId="284FE7B6" w:rsidR="002D4188" w:rsidRPr="00B81438" w:rsidRDefault="00CF19AD" w:rsidP="00E04FAA">
      <w:pPr>
        <w:pStyle w:val="Heading1"/>
        <w:rPr>
          <w:sz w:val="26"/>
          <w:szCs w:val="26"/>
        </w:rPr>
      </w:pPr>
      <w:bookmarkStart w:id="469" w:name="_Toc138175864"/>
      <w:r w:rsidRPr="00B81438">
        <w:rPr>
          <w:sz w:val="26"/>
          <w:szCs w:val="26"/>
        </w:rPr>
        <w:lastRenderedPageBreak/>
        <w:t>TỔNG KẾT VÀ NHẬN ĐỊNH</w:t>
      </w:r>
      <w:bookmarkEnd w:id="469"/>
    </w:p>
    <w:p w14:paraId="6F328BDC" w14:textId="62E92CF5" w:rsidR="00035FCB" w:rsidRPr="00997D56" w:rsidRDefault="00491F15" w:rsidP="00E04FAA">
      <w:pPr>
        <w:pStyle w:val="Heading2"/>
        <w:rPr>
          <w:szCs w:val="26"/>
        </w:rPr>
      </w:pPr>
      <w:bookmarkStart w:id="470" w:name="_Toc138175865"/>
      <w:r w:rsidRPr="00997D56">
        <w:rPr>
          <w:szCs w:val="26"/>
        </w:rPr>
        <w:t>Tổng</w:t>
      </w:r>
      <w:r w:rsidR="00836477" w:rsidRPr="00997D56">
        <w:rPr>
          <w:szCs w:val="26"/>
        </w:rPr>
        <w:t xml:space="preserve"> kết</w:t>
      </w:r>
      <w:bookmarkEnd w:id="470"/>
    </w:p>
    <w:p w14:paraId="7B741CBF" w14:textId="3B8393C4" w:rsidR="00836477" w:rsidRPr="00B81438" w:rsidRDefault="00836477" w:rsidP="00E04FAA">
      <w:pPr>
        <w:ind w:firstLine="567"/>
        <w:rPr>
          <w:szCs w:val="26"/>
        </w:rPr>
      </w:pPr>
      <w:r w:rsidRPr="00B81438">
        <w:rPr>
          <w:szCs w:val="26"/>
        </w:rPr>
        <w:t xml:space="preserve">Từ kết quả so sánh của Bảng </w:t>
      </w:r>
      <w:r w:rsidR="002407B5">
        <w:rPr>
          <w:szCs w:val="26"/>
        </w:rPr>
        <w:t>6.1 và Bảng 6.2</w:t>
      </w:r>
      <w:r w:rsidRPr="00B81438">
        <w:rPr>
          <w:szCs w:val="26"/>
        </w:rPr>
        <w:t>, trên tập dữ liệu test</w:t>
      </w:r>
      <w:r w:rsidR="00F969E7">
        <w:rPr>
          <w:szCs w:val="26"/>
        </w:rPr>
        <w:t xml:space="preserve"> và validation</w:t>
      </w:r>
      <w:r w:rsidRPr="00B81438">
        <w:rPr>
          <w:szCs w:val="26"/>
        </w:rPr>
        <w:t>, dựa vào độ đo RMSE và MAPE có thể thấy thuật toán RNN có kết quả tốt nhất trong các thuật toán ở trên cả hai tỉ lệ 6-3-1 và 7-2-1 ở bộ dữ liệu VCB và BID. Ở cổ phiếu STB, dù GRU ở tỉ lệ 6-3-1 tốt hơn RNN tuy nhiên tổng lại RNN vẫn cho kết quả tốt nhất ở đa số trường hợp. Qua đó có thể thấy mô hình RNN khi được xây dựng hợp lý cho kết quả rất tốt và phù hợp với bài toán dự báo giá cổ phiếu. Xem xét qua độ đo MDA, thuật toán RNN không còn là thuật toán tốt nhất mà ARIMAX là tốt nhất ở mọi trường hợp. Chọn thuật toán tốt nhất sẽ tùy thuộc vào mục đích, khi xét trên độ đo MDA, nhóm sẽ tập trung tìm những thuật toán có khả năng dự báo xu hướng nhị phân(tăng-giảm) của ngày kế tiếp tốt nhất mà không quan tâm đến mức tăng giảm thực tế. Ngược lại, xét độ đo RMSE hoặc MAPE đồng nghĩa việc sẽ quan tâm đến mức tăng giảm, mức độ chênh lệch giữa giá trị dự đoán và thực tế của cổ phiếu mà hầu hết các nghiên cứu liên quan đều xem xét kết quả thực nghiệm trên khía cạnh này. Do đó, nhóm cũng sẽ xem xét trên độ đo RMSE và kết luận hai thuật toán cho kết quả tốt nhất là RNN và GRU nhằm báo giá 30 ngày tiếp theo của cả ba cổ phiếu.</w:t>
      </w:r>
    </w:p>
    <w:p w14:paraId="4D9E0F02" w14:textId="77777777" w:rsidR="0008772E" w:rsidRDefault="0008772E" w:rsidP="0008772E">
      <w:pPr>
        <w:rPr>
          <w:szCs w:val="26"/>
        </w:rPr>
      </w:pPr>
    </w:p>
    <w:tbl>
      <w:tblPr>
        <w:tblW w:w="5687" w:type="pct"/>
        <w:tblInd w:w="-728" w:type="dxa"/>
        <w:tblLayout w:type="fixed"/>
        <w:tblCellMar>
          <w:top w:w="15" w:type="dxa"/>
          <w:left w:w="15" w:type="dxa"/>
          <w:bottom w:w="15" w:type="dxa"/>
          <w:right w:w="15" w:type="dxa"/>
        </w:tblCellMar>
        <w:tblLook w:val="04A0" w:firstRow="1" w:lastRow="0" w:firstColumn="1" w:lastColumn="0" w:noHBand="0" w:noVBand="1"/>
      </w:tblPr>
      <w:tblGrid>
        <w:gridCol w:w="1169"/>
        <w:gridCol w:w="908"/>
        <w:gridCol w:w="993"/>
        <w:gridCol w:w="997"/>
        <w:gridCol w:w="897"/>
        <w:gridCol w:w="954"/>
        <w:gridCol w:w="935"/>
        <w:gridCol w:w="993"/>
        <w:gridCol w:w="899"/>
        <w:gridCol w:w="954"/>
        <w:gridCol w:w="929"/>
      </w:tblGrid>
      <w:tr w:rsidR="003A0BC4" w:rsidRPr="005B49E5" w14:paraId="11A6D707" w14:textId="77777777" w:rsidTr="003A0BC4">
        <w:tc>
          <w:tcPr>
            <w:tcW w:w="977" w:type="pct"/>
            <w:gridSpan w:val="2"/>
            <w:vMerge w:val="restart"/>
            <w:tcBorders>
              <w:top w:val="single" w:sz="6" w:space="0" w:color="000000"/>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3C3A6AE5"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Tên Model</w:t>
            </w:r>
          </w:p>
        </w:tc>
        <w:tc>
          <w:tcPr>
            <w:tcW w:w="1357" w:type="pct"/>
            <w:gridSpan w:val="3"/>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2823992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VCB</w:t>
            </w:r>
          </w:p>
        </w:tc>
        <w:tc>
          <w:tcPr>
            <w:tcW w:w="1356" w:type="pct"/>
            <w:gridSpan w:val="3"/>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78B81FD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STB</w:t>
            </w:r>
          </w:p>
        </w:tc>
        <w:tc>
          <w:tcPr>
            <w:tcW w:w="1310" w:type="pct"/>
            <w:gridSpan w:val="3"/>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4AAAB321"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BID</w:t>
            </w:r>
          </w:p>
        </w:tc>
      </w:tr>
      <w:tr w:rsidR="00A1665D" w:rsidRPr="005B49E5" w14:paraId="5C0451E9" w14:textId="77777777" w:rsidTr="003A0BC4">
        <w:tc>
          <w:tcPr>
            <w:tcW w:w="977" w:type="pct"/>
            <w:gridSpan w:val="2"/>
            <w:vMerge/>
            <w:tcBorders>
              <w:top w:val="single" w:sz="6" w:space="0" w:color="000000"/>
              <w:left w:val="single" w:sz="6" w:space="0" w:color="000000"/>
              <w:bottom w:val="single" w:sz="6" w:space="0" w:color="000000"/>
              <w:right w:val="single" w:sz="6" w:space="0" w:color="000000"/>
            </w:tcBorders>
            <w:vAlign w:val="center"/>
            <w:hideMark/>
          </w:tcPr>
          <w:p w14:paraId="4893D972" w14:textId="77777777" w:rsidR="00570B8D" w:rsidRPr="005B49E5" w:rsidRDefault="00570B8D" w:rsidP="004136CC">
            <w:pPr>
              <w:jc w:val="left"/>
              <w:rPr>
                <w:rFonts w:eastAsia="Times New Roman" w:cs="Times New Roman"/>
                <w:kern w:val="0"/>
                <w:sz w:val="20"/>
                <w:szCs w:val="20"/>
                <w14:ligatures w14:val="none"/>
              </w:rPr>
            </w:pP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6B09C334"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6-3-1</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70928518"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7-2-1</w:t>
            </w:r>
          </w:p>
        </w:tc>
        <w:tc>
          <w:tcPr>
            <w:tcW w:w="422" w:type="pct"/>
            <w:tcBorders>
              <w:bottom w:val="single" w:sz="6" w:space="0" w:color="000000"/>
              <w:right w:val="single" w:sz="4" w:space="0" w:color="auto"/>
            </w:tcBorders>
            <w:tcMar>
              <w:top w:w="15" w:type="dxa"/>
              <w:left w:w="60" w:type="dxa"/>
              <w:bottom w:w="15" w:type="dxa"/>
              <w:right w:w="60" w:type="dxa"/>
            </w:tcMar>
            <w:vAlign w:val="center"/>
            <w:hideMark/>
          </w:tcPr>
          <w:p w14:paraId="4008D671"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8-1-1</w:t>
            </w:r>
          </w:p>
        </w:tc>
        <w:tc>
          <w:tcPr>
            <w:tcW w:w="449" w:type="pct"/>
            <w:tcBorders>
              <w:left w:val="single" w:sz="4" w:space="0" w:color="auto"/>
              <w:bottom w:val="single" w:sz="6" w:space="0" w:color="000000"/>
              <w:right w:val="single" w:sz="6" w:space="0" w:color="000000"/>
            </w:tcBorders>
            <w:tcMar>
              <w:top w:w="15" w:type="dxa"/>
              <w:left w:w="60" w:type="dxa"/>
              <w:bottom w:w="15" w:type="dxa"/>
              <w:right w:w="60" w:type="dxa"/>
            </w:tcMar>
            <w:vAlign w:val="center"/>
            <w:hideMark/>
          </w:tcPr>
          <w:p w14:paraId="2E17761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6-3-1</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551AC778"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7-2-1</w:t>
            </w:r>
          </w:p>
        </w:tc>
        <w:tc>
          <w:tcPr>
            <w:tcW w:w="467" w:type="pct"/>
            <w:tcBorders>
              <w:bottom w:val="single" w:sz="6" w:space="0" w:color="000000"/>
              <w:right w:val="single" w:sz="4" w:space="0" w:color="auto"/>
            </w:tcBorders>
            <w:tcMar>
              <w:top w:w="15" w:type="dxa"/>
              <w:left w:w="60" w:type="dxa"/>
              <w:bottom w:w="15" w:type="dxa"/>
              <w:right w:w="60" w:type="dxa"/>
            </w:tcMar>
            <w:vAlign w:val="center"/>
            <w:hideMark/>
          </w:tcPr>
          <w:p w14:paraId="7F632261"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8-1-1</w:t>
            </w:r>
          </w:p>
        </w:tc>
        <w:tc>
          <w:tcPr>
            <w:tcW w:w="423" w:type="pct"/>
            <w:tcBorders>
              <w:left w:val="single" w:sz="4" w:space="0" w:color="auto"/>
              <w:bottom w:val="single" w:sz="6" w:space="0" w:color="000000"/>
              <w:right w:val="single" w:sz="6" w:space="0" w:color="000000"/>
            </w:tcBorders>
            <w:tcMar>
              <w:top w:w="15" w:type="dxa"/>
              <w:left w:w="60" w:type="dxa"/>
              <w:bottom w:w="15" w:type="dxa"/>
              <w:right w:w="60" w:type="dxa"/>
            </w:tcMar>
            <w:vAlign w:val="center"/>
            <w:hideMark/>
          </w:tcPr>
          <w:p w14:paraId="192AD0A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6-3-1</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1A92B830"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7-2-1</w:t>
            </w:r>
          </w:p>
        </w:tc>
        <w:tc>
          <w:tcPr>
            <w:tcW w:w="438" w:type="pct"/>
            <w:tcBorders>
              <w:bottom w:val="single" w:sz="6" w:space="0" w:color="000000"/>
              <w:right w:val="single" w:sz="4" w:space="0" w:color="auto"/>
            </w:tcBorders>
            <w:tcMar>
              <w:top w:w="15" w:type="dxa"/>
              <w:left w:w="60" w:type="dxa"/>
              <w:bottom w:w="15" w:type="dxa"/>
              <w:right w:w="60" w:type="dxa"/>
            </w:tcMar>
            <w:vAlign w:val="center"/>
            <w:hideMark/>
          </w:tcPr>
          <w:p w14:paraId="09B0BB0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8-1-1</w:t>
            </w:r>
          </w:p>
        </w:tc>
      </w:tr>
      <w:tr w:rsidR="00A1665D" w:rsidRPr="005B49E5" w14:paraId="0F467FBF" w14:textId="77777777" w:rsidTr="003A0BC4">
        <w:tc>
          <w:tcPr>
            <w:tcW w:w="550" w:type="pct"/>
            <w:vMerge w:val="restart"/>
            <w:tcBorders>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2CC74B56"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ARIMAX</w:t>
            </w:r>
          </w:p>
        </w:tc>
        <w:tc>
          <w:tcPr>
            <w:tcW w:w="425" w:type="pct"/>
            <w:tcBorders>
              <w:bottom w:val="single" w:sz="6" w:space="0" w:color="000000"/>
              <w:right w:val="single" w:sz="6" w:space="0" w:color="000000"/>
            </w:tcBorders>
            <w:tcMar>
              <w:top w:w="15" w:type="dxa"/>
              <w:left w:w="60" w:type="dxa"/>
              <w:bottom w:w="15" w:type="dxa"/>
              <w:right w:w="60" w:type="dxa"/>
            </w:tcMar>
            <w:vAlign w:val="center"/>
            <w:hideMark/>
          </w:tcPr>
          <w:p w14:paraId="74A1E71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RMSE</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022BA784"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10713.74</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5FC62920"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10713.03</w:t>
            </w:r>
          </w:p>
        </w:tc>
        <w:tc>
          <w:tcPr>
            <w:tcW w:w="422" w:type="pct"/>
            <w:tcBorders>
              <w:bottom w:val="single" w:sz="6" w:space="0" w:color="000000"/>
              <w:right w:val="single" w:sz="6" w:space="0" w:color="000000"/>
            </w:tcBorders>
            <w:tcMar>
              <w:top w:w="15" w:type="dxa"/>
              <w:left w:w="60" w:type="dxa"/>
              <w:bottom w:w="15" w:type="dxa"/>
              <w:right w:w="60" w:type="dxa"/>
            </w:tcMar>
            <w:vAlign w:val="center"/>
            <w:hideMark/>
          </w:tcPr>
          <w:p w14:paraId="502496F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9569.81</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26C0EA4F"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4207.05</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51E9AB58"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4207.05</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0C5F363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1976.84</w:t>
            </w:r>
          </w:p>
        </w:tc>
        <w:tc>
          <w:tcPr>
            <w:tcW w:w="423" w:type="pct"/>
            <w:tcBorders>
              <w:bottom w:val="single" w:sz="6" w:space="0" w:color="000000"/>
              <w:right w:val="single" w:sz="6" w:space="0" w:color="000000"/>
            </w:tcBorders>
            <w:tcMar>
              <w:top w:w="15" w:type="dxa"/>
              <w:left w:w="60" w:type="dxa"/>
              <w:bottom w:w="15" w:type="dxa"/>
              <w:right w:w="60" w:type="dxa"/>
            </w:tcMar>
            <w:vAlign w:val="center"/>
            <w:hideMark/>
          </w:tcPr>
          <w:p w14:paraId="3BAFE7B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10173.45</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665974D4"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5300.10</w:t>
            </w:r>
          </w:p>
        </w:tc>
        <w:tc>
          <w:tcPr>
            <w:tcW w:w="438" w:type="pct"/>
            <w:tcBorders>
              <w:bottom w:val="single" w:sz="6" w:space="0" w:color="000000"/>
              <w:right w:val="single" w:sz="6" w:space="0" w:color="000000"/>
            </w:tcBorders>
            <w:tcMar>
              <w:top w:w="15" w:type="dxa"/>
              <w:left w:w="60" w:type="dxa"/>
              <w:bottom w:w="15" w:type="dxa"/>
              <w:right w:w="60" w:type="dxa"/>
            </w:tcMar>
            <w:vAlign w:val="center"/>
            <w:hideMark/>
          </w:tcPr>
          <w:p w14:paraId="10E3D3F1"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5517.05</w:t>
            </w:r>
          </w:p>
        </w:tc>
      </w:tr>
      <w:tr w:rsidR="00A1665D" w:rsidRPr="005B49E5" w14:paraId="7068A1E0" w14:textId="77777777" w:rsidTr="003A0BC4">
        <w:tc>
          <w:tcPr>
            <w:tcW w:w="550" w:type="pct"/>
            <w:vMerge/>
            <w:tcBorders>
              <w:left w:val="single" w:sz="6" w:space="0" w:color="000000"/>
              <w:bottom w:val="single" w:sz="6" w:space="0" w:color="000000"/>
              <w:right w:val="single" w:sz="6" w:space="0" w:color="000000"/>
            </w:tcBorders>
            <w:vAlign w:val="center"/>
            <w:hideMark/>
          </w:tcPr>
          <w:p w14:paraId="1E9F88E6" w14:textId="77777777" w:rsidR="00570B8D" w:rsidRPr="005B49E5" w:rsidRDefault="00570B8D" w:rsidP="004136CC">
            <w:pPr>
              <w:jc w:val="left"/>
              <w:rPr>
                <w:rFonts w:eastAsia="Times New Roman" w:cs="Times New Roman"/>
                <w:kern w:val="0"/>
                <w:sz w:val="20"/>
                <w:szCs w:val="20"/>
                <w14:ligatures w14:val="none"/>
              </w:rPr>
            </w:pPr>
          </w:p>
        </w:tc>
        <w:tc>
          <w:tcPr>
            <w:tcW w:w="425" w:type="pct"/>
            <w:tcBorders>
              <w:bottom w:val="single" w:sz="6" w:space="0" w:color="000000"/>
              <w:right w:val="single" w:sz="6" w:space="0" w:color="000000"/>
            </w:tcBorders>
            <w:tcMar>
              <w:top w:w="15" w:type="dxa"/>
              <w:left w:w="60" w:type="dxa"/>
              <w:bottom w:w="15" w:type="dxa"/>
              <w:right w:w="60" w:type="dxa"/>
            </w:tcMar>
            <w:vAlign w:val="center"/>
            <w:hideMark/>
          </w:tcPr>
          <w:p w14:paraId="6953901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MAPE</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45CC509F"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11.31</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4A3DC46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11.23</w:t>
            </w:r>
          </w:p>
        </w:tc>
        <w:tc>
          <w:tcPr>
            <w:tcW w:w="422" w:type="pct"/>
            <w:tcBorders>
              <w:bottom w:val="single" w:sz="6" w:space="0" w:color="000000"/>
              <w:right w:val="single" w:sz="6" w:space="0" w:color="000000"/>
            </w:tcBorders>
            <w:tcMar>
              <w:top w:w="15" w:type="dxa"/>
              <w:left w:w="60" w:type="dxa"/>
              <w:bottom w:w="15" w:type="dxa"/>
              <w:right w:w="60" w:type="dxa"/>
            </w:tcMar>
            <w:vAlign w:val="center"/>
            <w:hideMark/>
          </w:tcPr>
          <w:p w14:paraId="3EA522D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10.23</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6036C0D6"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9.12</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2F90C210"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17.50</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5F719E00"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8.05</w:t>
            </w:r>
          </w:p>
        </w:tc>
        <w:tc>
          <w:tcPr>
            <w:tcW w:w="423" w:type="pct"/>
            <w:tcBorders>
              <w:bottom w:val="single" w:sz="6" w:space="0" w:color="000000"/>
              <w:right w:val="single" w:sz="6" w:space="0" w:color="000000"/>
            </w:tcBorders>
            <w:tcMar>
              <w:top w:w="15" w:type="dxa"/>
              <w:left w:w="60" w:type="dxa"/>
              <w:bottom w:w="15" w:type="dxa"/>
              <w:right w:w="60" w:type="dxa"/>
            </w:tcMar>
            <w:vAlign w:val="center"/>
            <w:hideMark/>
          </w:tcPr>
          <w:p w14:paraId="24C75D10"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21.85</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0F49FA58"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10.83</w:t>
            </w:r>
          </w:p>
        </w:tc>
        <w:tc>
          <w:tcPr>
            <w:tcW w:w="438" w:type="pct"/>
            <w:tcBorders>
              <w:bottom w:val="single" w:sz="6" w:space="0" w:color="000000"/>
              <w:right w:val="single" w:sz="6" w:space="0" w:color="000000"/>
            </w:tcBorders>
            <w:tcMar>
              <w:top w:w="15" w:type="dxa"/>
              <w:left w:w="60" w:type="dxa"/>
              <w:bottom w:w="15" w:type="dxa"/>
              <w:right w:w="60" w:type="dxa"/>
            </w:tcMar>
            <w:vAlign w:val="center"/>
            <w:hideMark/>
          </w:tcPr>
          <w:p w14:paraId="2415B90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10.77</w:t>
            </w:r>
          </w:p>
        </w:tc>
      </w:tr>
      <w:tr w:rsidR="00A1665D" w:rsidRPr="005B49E5" w14:paraId="3BFF0200" w14:textId="77777777" w:rsidTr="003A0BC4">
        <w:tc>
          <w:tcPr>
            <w:tcW w:w="550" w:type="pct"/>
            <w:vMerge/>
            <w:tcBorders>
              <w:left w:val="single" w:sz="6" w:space="0" w:color="000000"/>
              <w:bottom w:val="single" w:sz="6" w:space="0" w:color="000000"/>
              <w:right w:val="single" w:sz="6" w:space="0" w:color="000000"/>
            </w:tcBorders>
            <w:vAlign w:val="center"/>
            <w:hideMark/>
          </w:tcPr>
          <w:p w14:paraId="79170821" w14:textId="77777777" w:rsidR="00570B8D" w:rsidRPr="005B49E5" w:rsidRDefault="00570B8D" w:rsidP="004136CC">
            <w:pPr>
              <w:jc w:val="left"/>
              <w:rPr>
                <w:rFonts w:eastAsia="Times New Roman" w:cs="Times New Roman"/>
                <w:kern w:val="0"/>
                <w:sz w:val="20"/>
                <w:szCs w:val="20"/>
                <w14:ligatures w14:val="none"/>
              </w:rPr>
            </w:pPr>
          </w:p>
        </w:tc>
        <w:tc>
          <w:tcPr>
            <w:tcW w:w="425" w:type="pct"/>
            <w:tcBorders>
              <w:bottom w:val="single" w:sz="6" w:space="0" w:color="000000"/>
              <w:right w:val="single" w:sz="6" w:space="0" w:color="000000"/>
            </w:tcBorders>
            <w:tcMar>
              <w:top w:w="15" w:type="dxa"/>
              <w:left w:w="60" w:type="dxa"/>
              <w:bottom w:w="15" w:type="dxa"/>
              <w:right w:w="60" w:type="dxa"/>
            </w:tcMar>
            <w:vAlign w:val="center"/>
            <w:hideMark/>
          </w:tcPr>
          <w:p w14:paraId="039FE0A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MDA</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2779906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64.76</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7DA67CD0"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68.78</w:t>
            </w:r>
          </w:p>
        </w:tc>
        <w:tc>
          <w:tcPr>
            <w:tcW w:w="422" w:type="pct"/>
            <w:tcBorders>
              <w:bottom w:val="single" w:sz="6" w:space="0" w:color="000000"/>
              <w:right w:val="single" w:sz="6" w:space="0" w:color="000000"/>
            </w:tcBorders>
            <w:tcMar>
              <w:top w:w="15" w:type="dxa"/>
              <w:left w:w="60" w:type="dxa"/>
              <w:bottom w:w="15" w:type="dxa"/>
              <w:right w:w="60" w:type="dxa"/>
            </w:tcMar>
            <w:vAlign w:val="center"/>
            <w:hideMark/>
          </w:tcPr>
          <w:p w14:paraId="770F21E2"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73.64</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1A93D1B7"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68.67</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33E121A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71.04</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5ED440F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69.09</w:t>
            </w:r>
          </w:p>
        </w:tc>
        <w:tc>
          <w:tcPr>
            <w:tcW w:w="423" w:type="pct"/>
            <w:tcBorders>
              <w:bottom w:val="single" w:sz="6" w:space="0" w:color="000000"/>
              <w:right w:val="single" w:sz="6" w:space="0" w:color="000000"/>
            </w:tcBorders>
            <w:tcMar>
              <w:top w:w="15" w:type="dxa"/>
              <w:left w:w="60" w:type="dxa"/>
              <w:bottom w:w="15" w:type="dxa"/>
              <w:right w:w="60" w:type="dxa"/>
            </w:tcMar>
            <w:vAlign w:val="center"/>
            <w:hideMark/>
          </w:tcPr>
          <w:p w14:paraId="0FCDC410"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69.58</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63E75C5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73.76</w:t>
            </w:r>
          </w:p>
        </w:tc>
        <w:tc>
          <w:tcPr>
            <w:tcW w:w="438" w:type="pct"/>
            <w:tcBorders>
              <w:bottom w:val="single" w:sz="6" w:space="0" w:color="000000"/>
              <w:right w:val="single" w:sz="6" w:space="0" w:color="000000"/>
            </w:tcBorders>
            <w:tcMar>
              <w:top w:w="15" w:type="dxa"/>
              <w:left w:w="60" w:type="dxa"/>
              <w:bottom w:w="15" w:type="dxa"/>
              <w:right w:w="60" w:type="dxa"/>
            </w:tcMar>
            <w:vAlign w:val="center"/>
            <w:hideMark/>
          </w:tcPr>
          <w:p w14:paraId="3DCEA790"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74.55</w:t>
            </w:r>
          </w:p>
        </w:tc>
      </w:tr>
      <w:tr w:rsidR="00A1665D" w:rsidRPr="005B49E5" w14:paraId="1EE35B1D" w14:textId="77777777" w:rsidTr="003A0BC4">
        <w:tc>
          <w:tcPr>
            <w:tcW w:w="550" w:type="pct"/>
            <w:vMerge w:val="restart"/>
            <w:tcBorders>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40FC86C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SARIMAX</w:t>
            </w:r>
          </w:p>
        </w:tc>
        <w:tc>
          <w:tcPr>
            <w:tcW w:w="425" w:type="pct"/>
            <w:tcBorders>
              <w:bottom w:val="single" w:sz="6" w:space="0" w:color="000000"/>
              <w:right w:val="single" w:sz="6" w:space="0" w:color="000000"/>
            </w:tcBorders>
            <w:tcMar>
              <w:top w:w="15" w:type="dxa"/>
              <w:left w:w="60" w:type="dxa"/>
              <w:bottom w:w="15" w:type="dxa"/>
              <w:right w:w="60" w:type="dxa"/>
            </w:tcMar>
            <w:vAlign w:val="center"/>
            <w:hideMark/>
          </w:tcPr>
          <w:p w14:paraId="32CC4748"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RMSE</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61D762B5"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10591.88</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1EF29385"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10550.70</w:t>
            </w:r>
          </w:p>
        </w:tc>
        <w:tc>
          <w:tcPr>
            <w:tcW w:w="422" w:type="pct"/>
            <w:tcBorders>
              <w:bottom w:val="single" w:sz="6" w:space="0" w:color="000000"/>
              <w:right w:val="single" w:sz="6" w:space="0" w:color="000000"/>
            </w:tcBorders>
            <w:tcMar>
              <w:top w:w="15" w:type="dxa"/>
              <w:left w:w="60" w:type="dxa"/>
              <w:bottom w:w="15" w:type="dxa"/>
              <w:right w:w="60" w:type="dxa"/>
            </w:tcMar>
            <w:vAlign w:val="center"/>
            <w:hideMark/>
          </w:tcPr>
          <w:p w14:paraId="5B122005"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9588.25</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61633D5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2632.29</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37348D5E"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4201.35</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76201E6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1976.81</w:t>
            </w:r>
          </w:p>
        </w:tc>
        <w:tc>
          <w:tcPr>
            <w:tcW w:w="423" w:type="pct"/>
            <w:tcBorders>
              <w:bottom w:val="single" w:sz="6" w:space="0" w:color="000000"/>
              <w:right w:val="single" w:sz="6" w:space="0" w:color="000000"/>
            </w:tcBorders>
            <w:tcMar>
              <w:top w:w="15" w:type="dxa"/>
              <w:left w:w="60" w:type="dxa"/>
              <w:bottom w:w="15" w:type="dxa"/>
              <w:right w:w="60" w:type="dxa"/>
            </w:tcMar>
            <w:vAlign w:val="center"/>
            <w:hideMark/>
          </w:tcPr>
          <w:p w14:paraId="493BF5D1" w14:textId="77777777" w:rsidR="00570B8D" w:rsidRPr="005B49E5" w:rsidRDefault="00570B8D" w:rsidP="004136CC">
            <w:pPr>
              <w:jc w:val="left"/>
              <w:rPr>
                <w:rFonts w:eastAsia="Times New Roman" w:cs="Times New Roman"/>
                <w:kern w:val="0"/>
                <w:sz w:val="20"/>
                <w:szCs w:val="20"/>
                <w14:ligatures w14:val="none"/>
              </w:rPr>
            </w:pPr>
            <w:r w:rsidRPr="005B49E5">
              <w:rPr>
                <w:rFonts w:eastAsia="Times New Roman" w:cs="Times New Roman"/>
                <w:kern w:val="0"/>
                <w:sz w:val="20"/>
                <w:szCs w:val="20"/>
                <w14:ligatures w14:val="none"/>
              </w:rPr>
              <w:t>10222.94</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1C52320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5302.74</w:t>
            </w:r>
          </w:p>
        </w:tc>
        <w:tc>
          <w:tcPr>
            <w:tcW w:w="438" w:type="pct"/>
            <w:tcBorders>
              <w:bottom w:val="single" w:sz="6" w:space="0" w:color="000000"/>
              <w:right w:val="single" w:sz="6" w:space="0" w:color="000000"/>
            </w:tcBorders>
            <w:tcMar>
              <w:top w:w="15" w:type="dxa"/>
              <w:left w:w="60" w:type="dxa"/>
              <w:bottom w:w="15" w:type="dxa"/>
              <w:right w:w="60" w:type="dxa"/>
            </w:tcMar>
            <w:vAlign w:val="center"/>
            <w:hideMark/>
          </w:tcPr>
          <w:p w14:paraId="185563D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6077.11</w:t>
            </w:r>
          </w:p>
        </w:tc>
      </w:tr>
      <w:tr w:rsidR="00A1665D" w:rsidRPr="005B49E5" w14:paraId="47F22193" w14:textId="77777777" w:rsidTr="003A0BC4">
        <w:tc>
          <w:tcPr>
            <w:tcW w:w="550" w:type="pct"/>
            <w:vMerge/>
            <w:tcBorders>
              <w:left w:val="single" w:sz="6" w:space="0" w:color="000000"/>
              <w:bottom w:val="single" w:sz="6" w:space="0" w:color="000000"/>
              <w:right w:val="single" w:sz="6" w:space="0" w:color="000000"/>
            </w:tcBorders>
            <w:vAlign w:val="center"/>
            <w:hideMark/>
          </w:tcPr>
          <w:p w14:paraId="132B29A0" w14:textId="77777777" w:rsidR="00570B8D" w:rsidRPr="005B49E5" w:rsidRDefault="00570B8D" w:rsidP="004136CC">
            <w:pPr>
              <w:jc w:val="left"/>
              <w:rPr>
                <w:rFonts w:eastAsia="Times New Roman" w:cs="Times New Roman"/>
                <w:kern w:val="0"/>
                <w:sz w:val="20"/>
                <w:szCs w:val="20"/>
                <w14:ligatures w14:val="none"/>
              </w:rPr>
            </w:pPr>
          </w:p>
        </w:tc>
        <w:tc>
          <w:tcPr>
            <w:tcW w:w="425" w:type="pct"/>
            <w:tcBorders>
              <w:bottom w:val="single" w:sz="6" w:space="0" w:color="000000"/>
              <w:right w:val="single" w:sz="6" w:space="0" w:color="000000"/>
            </w:tcBorders>
            <w:tcMar>
              <w:top w:w="15" w:type="dxa"/>
              <w:left w:w="60" w:type="dxa"/>
              <w:bottom w:w="15" w:type="dxa"/>
              <w:right w:w="60" w:type="dxa"/>
            </w:tcMar>
            <w:vAlign w:val="center"/>
            <w:hideMark/>
          </w:tcPr>
          <w:p w14:paraId="79E89A8A"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MAPE</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6B7DA1E8"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11.18</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4DB9323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11.05</w:t>
            </w:r>
          </w:p>
        </w:tc>
        <w:tc>
          <w:tcPr>
            <w:tcW w:w="422" w:type="pct"/>
            <w:tcBorders>
              <w:bottom w:val="single" w:sz="6" w:space="0" w:color="000000"/>
              <w:right w:val="single" w:sz="6" w:space="0" w:color="000000"/>
            </w:tcBorders>
            <w:tcMar>
              <w:top w:w="15" w:type="dxa"/>
              <w:left w:w="60" w:type="dxa"/>
              <w:bottom w:w="15" w:type="dxa"/>
              <w:right w:w="60" w:type="dxa"/>
            </w:tcMar>
            <w:vAlign w:val="center"/>
            <w:hideMark/>
          </w:tcPr>
          <w:p w14:paraId="54C79E2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10.26</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090C016A"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9.62</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2C9EE38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17.48</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668C59DC"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8.05</w:t>
            </w:r>
          </w:p>
        </w:tc>
        <w:tc>
          <w:tcPr>
            <w:tcW w:w="423" w:type="pct"/>
            <w:tcBorders>
              <w:bottom w:val="single" w:sz="6" w:space="0" w:color="000000"/>
              <w:right w:val="single" w:sz="6" w:space="0" w:color="000000"/>
            </w:tcBorders>
            <w:tcMar>
              <w:top w:w="15" w:type="dxa"/>
              <w:left w:w="60" w:type="dxa"/>
              <w:bottom w:w="15" w:type="dxa"/>
              <w:right w:w="60" w:type="dxa"/>
            </w:tcMar>
            <w:vAlign w:val="center"/>
            <w:hideMark/>
          </w:tcPr>
          <w:p w14:paraId="31602B42"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21.94</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516850C0"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10.83</w:t>
            </w:r>
          </w:p>
        </w:tc>
        <w:tc>
          <w:tcPr>
            <w:tcW w:w="438" w:type="pct"/>
            <w:tcBorders>
              <w:bottom w:val="single" w:sz="6" w:space="0" w:color="000000"/>
              <w:right w:val="single" w:sz="6" w:space="0" w:color="000000"/>
            </w:tcBorders>
            <w:tcMar>
              <w:top w:w="15" w:type="dxa"/>
              <w:left w:w="60" w:type="dxa"/>
              <w:bottom w:w="15" w:type="dxa"/>
              <w:right w:w="60" w:type="dxa"/>
            </w:tcMar>
            <w:vAlign w:val="center"/>
            <w:hideMark/>
          </w:tcPr>
          <w:p w14:paraId="29EEC46C"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11.83</w:t>
            </w:r>
          </w:p>
        </w:tc>
      </w:tr>
      <w:tr w:rsidR="00A1665D" w:rsidRPr="005B49E5" w14:paraId="43592830" w14:textId="77777777" w:rsidTr="003A0BC4">
        <w:tc>
          <w:tcPr>
            <w:tcW w:w="550" w:type="pct"/>
            <w:vMerge/>
            <w:tcBorders>
              <w:left w:val="single" w:sz="6" w:space="0" w:color="000000"/>
              <w:bottom w:val="single" w:sz="4" w:space="0" w:color="auto"/>
              <w:right w:val="single" w:sz="6" w:space="0" w:color="000000"/>
            </w:tcBorders>
            <w:vAlign w:val="center"/>
            <w:hideMark/>
          </w:tcPr>
          <w:p w14:paraId="2EFEE30A" w14:textId="77777777" w:rsidR="00570B8D" w:rsidRPr="005B49E5" w:rsidRDefault="00570B8D" w:rsidP="004136CC">
            <w:pPr>
              <w:jc w:val="left"/>
              <w:rPr>
                <w:rFonts w:eastAsia="Times New Roman" w:cs="Times New Roman"/>
                <w:kern w:val="0"/>
                <w:sz w:val="20"/>
                <w:szCs w:val="20"/>
                <w14:ligatures w14:val="none"/>
              </w:rPr>
            </w:pPr>
          </w:p>
        </w:tc>
        <w:tc>
          <w:tcPr>
            <w:tcW w:w="425" w:type="pct"/>
            <w:tcBorders>
              <w:bottom w:val="single" w:sz="4" w:space="0" w:color="auto"/>
              <w:right w:val="single" w:sz="6" w:space="0" w:color="000000"/>
            </w:tcBorders>
            <w:tcMar>
              <w:top w:w="15" w:type="dxa"/>
              <w:left w:w="60" w:type="dxa"/>
              <w:bottom w:w="15" w:type="dxa"/>
              <w:right w:w="60" w:type="dxa"/>
            </w:tcMar>
            <w:vAlign w:val="center"/>
            <w:hideMark/>
          </w:tcPr>
          <w:p w14:paraId="0358B9EC"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MDA</w:t>
            </w:r>
          </w:p>
        </w:tc>
        <w:tc>
          <w:tcPr>
            <w:tcW w:w="467" w:type="pct"/>
            <w:tcBorders>
              <w:bottom w:val="single" w:sz="4" w:space="0" w:color="auto"/>
              <w:right w:val="single" w:sz="6" w:space="0" w:color="000000"/>
            </w:tcBorders>
            <w:tcMar>
              <w:top w:w="15" w:type="dxa"/>
              <w:left w:w="60" w:type="dxa"/>
              <w:bottom w:w="15" w:type="dxa"/>
              <w:right w:w="60" w:type="dxa"/>
            </w:tcMar>
            <w:vAlign w:val="center"/>
            <w:hideMark/>
          </w:tcPr>
          <w:p w14:paraId="7DE14A8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46.89</w:t>
            </w:r>
          </w:p>
        </w:tc>
        <w:tc>
          <w:tcPr>
            <w:tcW w:w="469" w:type="pct"/>
            <w:tcBorders>
              <w:bottom w:val="single" w:sz="4" w:space="0" w:color="auto"/>
              <w:right w:val="single" w:sz="6" w:space="0" w:color="000000"/>
            </w:tcBorders>
            <w:tcMar>
              <w:top w:w="15" w:type="dxa"/>
              <w:left w:w="60" w:type="dxa"/>
              <w:bottom w:w="15" w:type="dxa"/>
              <w:right w:w="60" w:type="dxa"/>
            </w:tcMar>
            <w:vAlign w:val="center"/>
            <w:hideMark/>
          </w:tcPr>
          <w:p w14:paraId="46F60FCA"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46.98</w:t>
            </w:r>
          </w:p>
        </w:tc>
        <w:tc>
          <w:tcPr>
            <w:tcW w:w="422" w:type="pct"/>
            <w:tcBorders>
              <w:bottom w:val="single" w:sz="4" w:space="0" w:color="auto"/>
              <w:right w:val="single" w:sz="6" w:space="0" w:color="000000"/>
            </w:tcBorders>
            <w:tcMar>
              <w:top w:w="15" w:type="dxa"/>
              <w:left w:w="60" w:type="dxa"/>
              <w:bottom w:w="15" w:type="dxa"/>
              <w:right w:w="60" w:type="dxa"/>
            </w:tcMar>
            <w:vAlign w:val="center"/>
            <w:hideMark/>
          </w:tcPr>
          <w:p w14:paraId="68C888EE"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45.26</w:t>
            </w:r>
          </w:p>
        </w:tc>
        <w:tc>
          <w:tcPr>
            <w:tcW w:w="449" w:type="pct"/>
            <w:tcBorders>
              <w:bottom w:val="single" w:sz="4" w:space="0" w:color="auto"/>
              <w:right w:val="single" w:sz="6" w:space="0" w:color="000000"/>
            </w:tcBorders>
            <w:tcMar>
              <w:top w:w="15" w:type="dxa"/>
              <w:left w:w="60" w:type="dxa"/>
              <w:bottom w:w="15" w:type="dxa"/>
              <w:right w:w="60" w:type="dxa"/>
            </w:tcMar>
            <w:vAlign w:val="center"/>
            <w:hideMark/>
          </w:tcPr>
          <w:p w14:paraId="7039F66A"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47.86</w:t>
            </w:r>
          </w:p>
        </w:tc>
        <w:tc>
          <w:tcPr>
            <w:tcW w:w="440" w:type="pct"/>
            <w:tcBorders>
              <w:bottom w:val="single" w:sz="4" w:space="0" w:color="auto"/>
              <w:right w:val="single" w:sz="6" w:space="0" w:color="000000"/>
            </w:tcBorders>
            <w:tcMar>
              <w:top w:w="15" w:type="dxa"/>
              <w:left w:w="60" w:type="dxa"/>
              <w:bottom w:w="15" w:type="dxa"/>
              <w:right w:w="60" w:type="dxa"/>
            </w:tcMar>
            <w:vAlign w:val="center"/>
            <w:hideMark/>
          </w:tcPr>
          <w:p w14:paraId="7AAF262F"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49.13</w:t>
            </w:r>
          </w:p>
        </w:tc>
        <w:tc>
          <w:tcPr>
            <w:tcW w:w="467" w:type="pct"/>
            <w:tcBorders>
              <w:bottom w:val="single" w:sz="4" w:space="0" w:color="auto"/>
              <w:right w:val="single" w:sz="6" w:space="0" w:color="000000"/>
            </w:tcBorders>
            <w:tcMar>
              <w:top w:w="15" w:type="dxa"/>
              <w:left w:w="60" w:type="dxa"/>
              <w:bottom w:w="15" w:type="dxa"/>
              <w:right w:w="60" w:type="dxa"/>
            </w:tcMar>
            <w:vAlign w:val="center"/>
            <w:hideMark/>
          </w:tcPr>
          <w:p w14:paraId="2C58C5A6"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51.39</w:t>
            </w:r>
          </w:p>
        </w:tc>
        <w:tc>
          <w:tcPr>
            <w:tcW w:w="423" w:type="pct"/>
            <w:tcBorders>
              <w:bottom w:val="single" w:sz="4" w:space="0" w:color="auto"/>
              <w:right w:val="single" w:sz="6" w:space="0" w:color="000000"/>
            </w:tcBorders>
            <w:tcMar>
              <w:top w:w="15" w:type="dxa"/>
              <w:left w:w="60" w:type="dxa"/>
              <w:bottom w:w="15" w:type="dxa"/>
              <w:right w:w="60" w:type="dxa"/>
            </w:tcMar>
            <w:vAlign w:val="center"/>
            <w:hideMark/>
          </w:tcPr>
          <w:p w14:paraId="64A32C6C"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49.35</w:t>
            </w:r>
          </w:p>
        </w:tc>
        <w:tc>
          <w:tcPr>
            <w:tcW w:w="449" w:type="pct"/>
            <w:tcBorders>
              <w:bottom w:val="single" w:sz="4" w:space="0" w:color="auto"/>
              <w:right w:val="single" w:sz="6" w:space="0" w:color="000000"/>
            </w:tcBorders>
            <w:tcMar>
              <w:top w:w="15" w:type="dxa"/>
              <w:left w:w="60" w:type="dxa"/>
              <w:bottom w:w="15" w:type="dxa"/>
              <w:right w:w="60" w:type="dxa"/>
            </w:tcMar>
            <w:vAlign w:val="center"/>
            <w:hideMark/>
          </w:tcPr>
          <w:p w14:paraId="62EC112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50.77</w:t>
            </w:r>
          </w:p>
        </w:tc>
        <w:tc>
          <w:tcPr>
            <w:tcW w:w="438" w:type="pct"/>
            <w:tcBorders>
              <w:bottom w:val="single" w:sz="4" w:space="0" w:color="auto"/>
              <w:right w:val="single" w:sz="6" w:space="0" w:color="000000"/>
            </w:tcBorders>
            <w:tcMar>
              <w:top w:w="15" w:type="dxa"/>
              <w:left w:w="60" w:type="dxa"/>
              <w:bottom w:w="15" w:type="dxa"/>
              <w:right w:w="60" w:type="dxa"/>
            </w:tcMar>
            <w:vAlign w:val="center"/>
            <w:hideMark/>
          </w:tcPr>
          <w:p w14:paraId="155A46C1"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50.08</w:t>
            </w:r>
          </w:p>
        </w:tc>
      </w:tr>
      <w:tr w:rsidR="00A1665D" w:rsidRPr="005B49E5" w14:paraId="67A47D65" w14:textId="77777777" w:rsidTr="003A0BC4">
        <w:tc>
          <w:tcPr>
            <w:tcW w:w="550" w:type="pct"/>
            <w:vMerge w:val="restart"/>
            <w:tcBorders>
              <w:top w:val="single" w:sz="4" w:space="0" w:color="auto"/>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4E679D9E"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ARIMA</w:t>
            </w:r>
          </w:p>
        </w:tc>
        <w:tc>
          <w:tcPr>
            <w:tcW w:w="425"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78168A9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RMSE</w:t>
            </w:r>
          </w:p>
        </w:tc>
        <w:tc>
          <w:tcPr>
            <w:tcW w:w="467"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13D0AF8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5209.76</w:t>
            </w:r>
          </w:p>
        </w:tc>
        <w:tc>
          <w:tcPr>
            <w:tcW w:w="469"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47EAD00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10354.49</w:t>
            </w:r>
          </w:p>
        </w:tc>
        <w:tc>
          <w:tcPr>
            <w:tcW w:w="422"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163C1575"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6136.90</w:t>
            </w:r>
          </w:p>
        </w:tc>
        <w:tc>
          <w:tcPr>
            <w:tcW w:w="449"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1A0FECB8"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8934.60</w:t>
            </w:r>
          </w:p>
        </w:tc>
        <w:tc>
          <w:tcPr>
            <w:tcW w:w="440"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6FF8FFB2"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14764.77</w:t>
            </w:r>
          </w:p>
        </w:tc>
        <w:tc>
          <w:tcPr>
            <w:tcW w:w="467"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3E7639F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3976.48</w:t>
            </w:r>
          </w:p>
        </w:tc>
        <w:tc>
          <w:tcPr>
            <w:tcW w:w="423"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589B6F28"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7411.00</w:t>
            </w:r>
          </w:p>
        </w:tc>
        <w:tc>
          <w:tcPr>
            <w:tcW w:w="449"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5E043FF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9797.20</w:t>
            </w:r>
          </w:p>
        </w:tc>
        <w:tc>
          <w:tcPr>
            <w:tcW w:w="438"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6417299E"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3332.74</w:t>
            </w:r>
          </w:p>
        </w:tc>
      </w:tr>
      <w:tr w:rsidR="00A1665D" w:rsidRPr="005B49E5" w14:paraId="0F645A32" w14:textId="77777777" w:rsidTr="003A0BC4">
        <w:tc>
          <w:tcPr>
            <w:tcW w:w="550" w:type="pct"/>
            <w:vMerge/>
            <w:tcBorders>
              <w:top w:val="single" w:sz="6" w:space="0" w:color="000000"/>
              <w:left w:val="single" w:sz="6" w:space="0" w:color="000000"/>
              <w:bottom w:val="single" w:sz="6" w:space="0" w:color="000000"/>
              <w:right w:val="single" w:sz="6" w:space="0" w:color="000000"/>
            </w:tcBorders>
            <w:vAlign w:val="center"/>
            <w:hideMark/>
          </w:tcPr>
          <w:p w14:paraId="2C6B7438" w14:textId="77777777" w:rsidR="00570B8D" w:rsidRPr="005B49E5" w:rsidRDefault="00570B8D" w:rsidP="004136CC">
            <w:pPr>
              <w:jc w:val="left"/>
              <w:rPr>
                <w:rFonts w:eastAsia="Times New Roman" w:cs="Times New Roman"/>
                <w:kern w:val="0"/>
                <w:sz w:val="20"/>
                <w:szCs w:val="20"/>
                <w14:ligatures w14:val="none"/>
              </w:rPr>
            </w:pPr>
          </w:p>
        </w:tc>
        <w:tc>
          <w:tcPr>
            <w:tcW w:w="425"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31564AB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MAPE</w:t>
            </w:r>
          </w:p>
        </w:tc>
        <w:tc>
          <w:tcPr>
            <w:tcW w:w="467"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567DBF3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4.90</w:t>
            </w:r>
          </w:p>
        </w:tc>
        <w:tc>
          <w:tcPr>
            <w:tcW w:w="469"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311DDF00"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12.17</w:t>
            </w:r>
          </w:p>
        </w:tc>
        <w:tc>
          <w:tcPr>
            <w:tcW w:w="422"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6200CF0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6.77</w:t>
            </w:r>
          </w:p>
        </w:tc>
        <w:tc>
          <w:tcPr>
            <w:tcW w:w="449"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54140D9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33.16</w:t>
            </w:r>
          </w:p>
        </w:tc>
        <w:tc>
          <w:tcPr>
            <w:tcW w:w="440"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205990C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64.16</w:t>
            </w:r>
          </w:p>
        </w:tc>
        <w:tc>
          <w:tcPr>
            <w:tcW w:w="467"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2714DE7E"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17.56</w:t>
            </w:r>
          </w:p>
        </w:tc>
        <w:tc>
          <w:tcPr>
            <w:tcW w:w="423"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66A84F54"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15.00</w:t>
            </w:r>
          </w:p>
        </w:tc>
        <w:tc>
          <w:tcPr>
            <w:tcW w:w="449"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61F8354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25.52</w:t>
            </w:r>
          </w:p>
        </w:tc>
        <w:tc>
          <w:tcPr>
            <w:tcW w:w="438"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0A202CD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7.92</w:t>
            </w:r>
          </w:p>
        </w:tc>
      </w:tr>
      <w:tr w:rsidR="00A1665D" w:rsidRPr="005B49E5" w14:paraId="16BC92A7" w14:textId="77777777" w:rsidTr="003A0BC4">
        <w:tc>
          <w:tcPr>
            <w:tcW w:w="550" w:type="pct"/>
            <w:vMerge/>
            <w:tcBorders>
              <w:top w:val="single" w:sz="6" w:space="0" w:color="000000"/>
              <w:left w:val="single" w:sz="6" w:space="0" w:color="000000"/>
              <w:bottom w:val="single" w:sz="4" w:space="0" w:color="auto"/>
              <w:right w:val="single" w:sz="6" w:space="0" w:color="000000"/>
            </w:tcBorders>
            <w:vAlign w:val="center"/>
            <w:hideMark/>
          </w:tcPr>
          <w:p w14:paraId="17E4E4D7" w14:textId="77777777" w:rsidR="00570B8D" w:rsidRPr="005B49E5" w:rsidRDefault="00570B8D" w:rsidP="004136CC">
            <w:pPr>
              <w:jc w:val="left"/>
              <w:rPr>
                <w:rFonts w:eastAsia="Times New Roman" w:cs="Times New Roman"/>
                <w:kern w:val="0"/>
                <w:sz w:val="20"/>
                <w:szCs w:val="20"/>
                <w14:ligatures w14:val="none"/>
              </w:rPr>
            </w:pPr>
          </w:p>
        </w:tc>
        <w:tc>
          <w:tcPr>
            <w:tcW w:w="425" w:type="pct"/>
            <w:tcBorders>
              <w:top w:val="single" w:sz="6" w:space="0" w:color="000000"/>
              <w:bottom w:val="single" w:sz="4" w:space="0" w:color="auto"/>
              <w:right w:val="single" w:sz="6" w:space="0" w:color="000000"/>
            </w:tcBorders>
            <w:tcMar>
              <w:top w:w="15" w:type="dxa"/>
              <w:left w:w="60" w:type="dxa"/>
              <w:bottom w:w="15" w:type="dxa"/>
              <w:right w:w="60" w:type="dxa"/>
            </w:tcMar>
            <w:vAlign w:val="center"/>
            <w:hideMark/>
          </w:tcPr>
          <w:p w14:paraId="432BDA2E"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MDA</w:t>
            </w:r>
          </w:p>
        </w:tc>
        <w:tc>
          <w:tcPr>
            <w:tcW w:w="467" w:type="pct"/>
            <w:tcBorders>
              <w:top w:val="single" w:sz="6" w:space="0" w:color="000000"/>
              <w:bottom w:val="single" w:sz="4" w:space="0" w:color="auto"/>
              <w:right w:val="single" w:sz="6" w:space="0" w:color="000000"/>
            </w:tcBorders>
            <w:tcMar>
              <w:top w:w="15" w:type="dxa"/>
              <w:left w:w="60" w:type="dxa"/>
              <w:bottom w:w="15" w:type="dxa"/>
              <w:right w:w="60" w:type="dxa"/>
            </w:tcMar>
            <w:vAlign w:val="center"/>
            <w:hideMark/>
          </w:tcPr>
          <w:p w14:paraId="045DFAE5"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48.19</w:t>
            </w:r>
          </w:p>
        </w:tc>
        <w:tc>
          <w:tcPr>
            <w:tcW w:w="469" w:type="pct"/>
            <w:tcBorders>
              <w:top w:val="single" w:sz="6" w:space="0" w:color="000000"/>
              <w:bottom w:val="single" w:sz="4" w:space="0" w:color="auto"/>
              <w:right w:val="single" w:sz="6" w:space="0" w:color="000000"/>
            </w:tcBorders>
            <w:tcMar>
              <w:top w:w="15" w:type="dxa"/>
              <w:left w:w="60" w:type="dxa"/>
              <w:bottom w:w="15" w:type="dxa"/>
              <w:right w:w="60" w:type="dxa"/>
            </w:tcMar>
            <w:vAlign w:val="center"/>
            <w:hideMark/>
          </w:tcPr>
          <w:p w14:paraId="246ED10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43.89</w:t>
            </w:r>
          </w:p>
        </w:tc>
        <w:tc>
          <w:tcPr>
            <w:tcW w:w="422" w:type="pct"/>
            <w:tcBorders>
              <w:top w:val="single" w:sz="6" w:space="0" w:color="000000"/>
              <w:bottom w:val="single" w:sz="4" w:space="0" w:color="auto"/>
              <w:right w:val="single" w:sz="6" w:space="0" w:color="000000"/>
            </w:tcBorders>
            <w:tcMar>
              <w:top w:w="15" w:type="dxa"/>
              <w:left w:w="60" w:type="dxa"/>
              <w:bottom w:w="15" w:type="dxa"/>
              <w:right w:w="60" w:type="dxa"/>
            </w:tcMar>
            <w:vAlign w:val="center"/>
            <w:hideMark/>
          </w:tcPr>
          <w:p w14:paraId="4A56997E"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50.00</w:t>
            </w:r>
          </w:p>
        </w:tc>
        <w:tc>
          <w:tcPr>
            <w:tcW w:w="449" w:type="pct"/>
            <w:tcBorders>
              <w:top w:val="single" w:sz="6" w:space="0" w:color="000000"/>
              <w:bottom w:val="single" w:sz="4" w:space="0" w:color="auto"/>
              <w:right w:val="single" w:sz="6" w:space="0" w:color="000000"/>
            </w:tcBorders>
            <w:tcMar>
              <w:top w:w="15" w:type="dxa"/>
              <w:left w:w="60" w:type="dxa"/>
              <w:bottom w:w="15" w:type="dxa"/>
              <w:right w:w="60" w:type="dxa"/>
            </w:tcMar>
            <w:vAlign w:val="center"/>
            <w:hideMark/>
          </w:tcPr>
          <w:p w14:paraId="774B5255"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48.38</w:t>
            </w:r>
          </w:p>
        </w:tc>
        <w:tc>
          <w:tcPr>
            <w:tcW w:w="440" w:type="pct"/>
            <w:tcBorders>
              <w:top w:val="single" w:sz="6" w:space="0" w:color="000000"/>
              <w:bottom w:val="single" w:sz="4" w:space="0" w:color="auto"/>
              <w:right w:val="single" w:sz="6" w:space="0" w:color="000000"/>
            </w:tcBorders>
            <w:tcMar>
              <w:top w:w="15" w:type="dxa"/>
              <w:left w:w="60" w:type="dxa"/>
              <w:bottom w:w="15" w:type="dxa"/>
              <w:right w:w="60" w:type="dxa"/>
            </w:tcMar>
            <w:vAlign w:val="center"/>
            <w:hideMark/>
          </w:tcPr>
          <w:p w14:paraId="1FA285BC"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45.37</w:t>
            </w:r>
          </w:p>
        </w:tc>
        <w:tc>
          <w:tcPr>
            <w:tcW w:w="467" w:type="pct"/>
            <w:tcBorders>
              <w:top w:val="single" w:sz="6" w:space="0" w:color="000000"/>
              <w:bottom w:val="single" w:sz="4" w:space="0" w:color="auto"/>
              <w:right w:val="single" w:sz="6" w:space="0" w:color="000000"/>
            </w:tcBorders>
            <w:tcMar>
              <w:top w:w="15" w:type="dxa"/>
              <w:left w:w="60" w:type="dxa"/>
              <w:bottom w:w="15" w:type="dxa"/>
              <w:right w:w="60" w:type="dxa"/>
            </w:tcMar>
            <w:vAlign w:val="center"/>
            <w:hideMark/>
          </w:tcPr>
          <w:p w14:paraId="38F144B4"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53.64</w:t>
            </w:r>
          </w:p>
        </w:tc>
        <w:tc>
          <w:tcPr>
            <w:tcW w:w="423" w:type="pct"/>
            <w:tcBorders>
              <w:top w:val="single" w:sz="6" w:space="0" w:color="000000"/>
              <w:bottom w:val="single" w:sz="4" w:space="0" w:color="auto"/>
              <w:right w:val="single" w:sz="6" w:space="0" w:color="000000"/>
            </w:tcBorders>
            <w:tcMar>
              <w:top w:w="15" w:type="dxa"/>
              <w:left w:w="60" w:type="dxa"/>
              <w:bottom w:w="15" w:type="dxa"/>
              <w:right w:w="60" w:type="dxa"/>
            </w:tcMar>
            <w:vAlign w:val="center"/>
            <w:hideMark/>
          </w:tcPr>
          <w:p w14:paraId="1AE58B34"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51.20</w:t>
            </w:r>
          </w:p>
        </w:tc>
        <w:tc>
          <w:tcPr>
            <w:tcW w:w="449" w:type="pct"/>
            <w:tcBorders>
              <w:top w:val="single" w:sz="6" w:space="0" w:color="000000"/>
              <w:bottom w:val="single" w:sz="4" w:space="0" w:color="auto"/>
              <w:right w:val="single" w:sz="6" w:space="0" w:color="000000"/>
            </w:tcBorders>
            <w:tcMar>
              <w:top w:w="15" w:type="dxa"/>
              <w:left w:w="60" w:type="dxa"/>
              <w:bottom w:w="15" w:type="dxa"/>
              <w:right w:w="60" w:type="dxa"/>
            </w:tcMar>
            <w:vAlign w:val="center"/>
            <w:hideMark/>
          </w:tcPr>
          <w:p w14:paraId="731A0D40"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46.15</w:t>
            </w:r>
          </w:p>
        </w:tc>
        <w:tc>
          <w:tcPr>
            <w:tcW w:w="438" w:type="pct"/>
            <w:tcBorders>
              <w:top w:val="single" w:sz="6" w:space="0" w:color="000000"/>
              <w:bottom w:val="single" w:sz="4" w:space="0" w:color="auto"/>
              <w:right w:val="single" w:sz="6" w:space="0" w:color="000000"/>
            </w:tcBorders>
            <w:tcMar>
              <w:top w:w="15" w:type="dxa"/>
              <w:left w:w="60" w:type="dxa"/>
              <w:bottom w:w="15" w:type="dxa"/>
              <w:right w:w="60" w:type="dxa"/>
            </w:tcMar>
            <w:vAlign w:val="center"/>
            <w:hideMark/>
          </w:tcPr>
          <w:p w14:paraId="497B3567"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52.73</w:t>
            </w:r>
          </w:p>
        </w:tc>
      </w:tr>
      <w:tr w:rsidR="00A1665D" w:rsidRPr="005B49E5" w14:paraId="1BC0F429" w14:textId="77777777" w:rsidTr="003A0BC4">
        <w:tc>
          <w:tcPr>
            <w:tcW w:w="550" w:type="pct"/>
            <w:vMerge w:val="restart"/>
            <w:tcBorders>
              <w:top w:val="single" w:sz="4" w:space="0" w:color="auto"/>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5B52C92A"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RNN</w:t>
            </w:r>
          </w:p>
        </w:tc>
        <w:tc>
          <w:tcPr>
            <w:tcW w:w="425"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11FC2874"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RMSE</w:t>
            </w:r>
          </w:p>
        </w:tc>
        <w:tc>
          <w:tcPr>
            <w:tcW w:w="467"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11A8959A" w14:textId="0074139E" w:rsidR="00570B8D" w:rsidRPr="005B49E5" w:rsidRDefault="006675DA" w:rsidP="004136CC">
            <w:pPr>
              <w:jc w:val="center"/>
              <w:rPr>
                <w:rFonts w:eastAsia="Times New Roman" w:cs="Times New Roman"/>
                <w:kern w:val="0"/>
                <w:sz w:val="20"/>
                <w:szCs w:val="20"/>
                <w14:ligatures w14:val="none"/>
              </w:rPr>
            </w:pPr>
            <w:r w:rsidRPr="005B49E5">
              <w:rPr>
                <w:rFonts w:eastAsia="Times New Roman" w:cs="Times New Roman"/>
                <w:b/>
                <w:kern w:val="0"/>
                <w:sz w:val="20"/>
                <w:szCs w:val="20"/>
                <w14:ligatures w14:val="none"/>
              </w:rPr>
              <w:t>1085.73</w:t>
            </w:r>
          </w:p>
        </w:tc>
        <w:tc>
          <w:tcPr>
            <w:tcW w:w="469"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0B7FF5E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b/>
                <w:kern w:val="0"/>
                <w:sz w:val="20"/>
                <w:szCs w:val="20"/>
                <w14:ligatures w14:val="none"/>
              </w:rPr>
              <w:t>1522.23</w:t>
            </w:r>
          </w:p>
        </w:tc>
        <w:tc>
          <w:tcPr>
            <w:tcW w:w="422"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4709B1A1"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1790.35</w:t>
            </w:r>
          </w:p>
        </w:tc>
        <w:tc>
          <w:tcPr>
            <w:tcW w:w="449"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59F039FD" w14:textId="77777777" w:rsidR="00570B8D" w:rsidRPr="005B49E5" w:rsidRDefault="00570B8D" w:rsidP="004136CC">
            <w:pPr>
              <w:jc w:val="center"/>
              <w:rPr>
                <w:rFonts w:eastAsia="Times New Roman" w:cs="Times New Roman"/>
                <w:b/>
                <w:kern w:val="0"/>
                <w:sz w:val="20"/>
                <w:szCs w:val="20"/>
                <w14:ligatures w14:val="none"/>
              </w:rPr>
            </w:pPr>
            <w:r w:rsidRPr="005B49E5">
              <w:rPr>
                <w:rFonts w:eastAsia="Times New Roman" w:cs="Times New Roman"/>
                <w:b/>
                <w:kern w:val="0"/>
                <w:sz w:val="20"/>
                <w:szCs w:val="20"/>
                <w14:ligatures w14:val="none"/>
              </w:rPr>
              <w:t>749.90</w:t>
            </w:r>
          </w:p>
        </w:tc>
        <w:tc>
          <w:tcPr>
            <w:tcW w:w="440"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6FED8A34"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891.28</w:t>
            </w:r>
          </w:p>
        </w:tc>
        <w:tc>
          <w:tcPr>
            <w:tcW w:w="467"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06DBF14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838.99</w:t>
            </w:r>
          </w:p>
        </w:tc>
        <w:tc>
          <w:tcPr>
            <w:tcW w:w="423"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3EC47C3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1070.69</w:t>
            </w:r>
          </w:p>
        </w:tc>
        <w:tc>
          <w:tcPr>
            <w:tcW w:w="449"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12DE7678"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b/>
                <w:kern w:val="0"/>
                <w:sz w:val="20"/>
                <w:szCs w:val="20"/>
                <w14:ligatures w14:val="none"/>
              </w:rPr>
              <w:t>1001.73</w:t>
            </w:r>
          </w:p>
        </w:tc>
        <w:tc>
          <w:tcPr>
            <w:tcW w:w="438"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7B739250"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1170.97</w:t>
            </w:r>
          </w:p>
        </w:tc>
      </w:tr>
      <w:tr w:rsidR="00A1665D" w:rsidRPr="005B49E5" w14:paraId="4017263A" w14:textId="77777777" w:rsidTr="003A0BC4">
        <w:tc>
          <w:tcPr>
            <w:tcW w:w="550" w:type="pct"/>
            <w:vMerge/>
            <w:tcBorders>
              <w:top w:val="single" w:sz="6" w:space="0" w:color="000000"/>
              <w:left w:val="single" w:sz="6" w:space="0" w:color="000000"/>
              <w:bottom w:val="single" w:sz="6" w:space="0" w:color="000000"/>
              <w:right w:val="single" w:sz="6" w:space="0" w:color="000000"/>
            </w:tcBorders>
            <w:vAlign w:val="center"/>
            <w:hideMark/>
          </w:tcPr>
          <w:p w14:paraId="54638E5A" w14:textId="77777777" w:rsidR="00570B8D" w:rsidRPr="005B49E5" w:rsidRDefault="00570B8D" w:rsidP="004136CC">
            <w:pPr>
              <w:jc w:val="left"/>
              <w:rPr>
                <w:rFonts w:eastAsia="Times New Roman" w:cs="Times New Roman"/>
                <w:kern w:val="0"/>
                <w:sz w:val="20"/>
                <w:szCs w:val="20"/>
                <w14:ligatures w14:val="none"/>
              </w:rPr>
            </w:pPr>
          </w:p>
        </w:tc>
        <w:tc>
          <w:tcPr>
            <w:tcW w:w="425"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0A58FB26"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MAPE</w:t>
            </w:r>
          </w:p>
        </w:tc>
        <w:tc>
          <w:tcPr>
            <w:tcW w:w="467"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12A79C3A" w14:textId="39D3743A"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b/>
                <w:kern w:val="0"/>
                <w:sz w:val="20"/>
                <w:szCs w:val="20"/>
                <w14:ligatures w14:val="none"/>
              </w:rPr>
              <w:t>1.</w:t>
            </w:r>
            <w:r w:rsidR="003D7899" w:rsidRPr="005B49E5">
              <w:rPr>
                <w:rFonts w:eastAsia="Times New Roman" w:cs="Times New Roman"/>
                <w:b/>
                <w:kern w:val="0"/>
                <w:sz w:val="20"/>
                <w:szCs w:val="20"/>
                <w14:ligatures w14:val="none"/>
              </w:rPr>
              <w:t>44</w:t>
            </w:r>
          </w:p>
        </w:tc>
        <w:tc>
          <w:tcPr>
            <w:tcW w:w="469"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4321121F" w14:textId="1B40E749"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b/>
                <w:kern w:val="0"/>
                <w:sz w:val="20"/>
                <w:szCs w:val="20"/>
                <w14:ligatures w14:val="none"/>
              </w:rPr>
              <w:t>1.</w:t>
            </w:r>
            <w:r w:rsidR="003B4BCF" w:rsidRPr="005B49E5">
              <w:rPr>
                <w:rFonts w:eastAsia="Times New Roman" w:cs="Times New Roman"/>
                <w:b/>
                <w:kern w:val="0"/>
                <w:sz w:val="20"/>
                <w:szCs w:val="20"/>
                <w14:ligatures w14:val="none"/>
              </w:rPr>
              <w:t>53</w:t>
            </w:r>
          </w:p>
        </w:tc>
        <w:tc>
          <w:tcPr>
            <w:tcW w:w="422"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66C0F9D0"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1.84</w:t>
            </w:r>
          </w:p>
        </w:tc>
        <w:tc>
          <w:tcPr>
            <w:tcW w:w="449"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143C9681" w14:textId="77777777" w:rsidR="00570B8D" w:rsidRPr="005B49E5" w:rsidRDefault="00570B8D" w:rsidP="004136CC">
            <w:pPr>
              <w:jc w:val="center"/>
              <w:rPr>
                <w:rFonts w:eastAsia="Times New Roman" w:cs="Times New Roman"/>
                <w:b/>
                <w:kern w:val="0"/>
                <w:sz w:val="20"/>
                <w:szCs w:val="20"/>
                <w14:ligatures w14:val="none"/>
              </w:rPr>
            </w:pPr>
            <w:r w:rsidRPr="005B49E5">
              <w:rPr>
                <w:rFonts w:eastAsia="Times New Roman" w:cs="Times New Roman"/>
                <w:b/>
                <w:kern w:val="0"/>
                <w:sz w:val="20"/>
                <w:szCs w:val="20"/>
                <w14:ligatures w14:val="none"/>
              </w:rPr>
              <w:t>2.39</w:t>
            </w:r>
          </w:p>
        </w:tc>
        <w:tc>
          <w:tcPr>
            <w:tcW w:w="440"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73668297"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3.45</w:t>
            </w:r>
          </w:p>
        </w:tc>
        <w:tc>
          <w:tcPr>
            <w:tcW w:w="467"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3EACCFBE"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3.61</w:t>
            </w:r>
          </w:p>
        </w:tc>
        <w:tc>
          <w:tcPr>
            <w:tcW w:w="423"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06AA93A7"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2.13</w:t>
            </w:r>
          </w:p>
        </w:tc>
        <w:tc>
          <w:tcPr>
            <w:tcW w:w="449"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58EF292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b/>
                <w:kern w:val="0"/>
                <w:sz w:val="20"/>
                <w:szCs w:val="20"/>
                <w14:ligatures w14:val="none"/>
              </w:rPr>
              <w:t>2.12</w:t>
            </w:r>
          </w:p>
        </w:tc>
        <w:tc>
          <w:tcPr>
            <w:tcW w:w="438"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6A0AEC46"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2.50</w:t>
            </w:r>
          </w:p>
        </w:tc>
      </w:tr>
      <w:tr w:rsidR="00A1665D" w:rsidRPr="005B49E5" w14:paraId="303F7A26" w14:textId="77777777" w:rsidTr="003A0BC4">
        <w:tc>
          <w:tcPr>
            <w:tcW w:w="550" w:type="pct"/>
            <w:vMerge/>
            <w:tcBorders>
              <w:top w:val="single" w:sz="6" w:space="0" w:color="000000"/>
              <w:left w:val="single" w:sz="6" w:space="0" w:color="000000"/>
              <w:bottom w:val="single" w:sz="6" w:space="0" w:color="000000"/>
              <w:right w:val="single" w:sz="6" w:space="0" w:color="000000"/>
            </w:tcBorders>
            <w:vAlign w:val="center"/>
            <w:hideMark/>
          </w:tcPr>
          <w:p w14:paraId="53224F05" w14:textId="77777777" w:rsidR="00570B8D" w:rsidRPr="005B49E5" w:rsidRDefault="00570B8D" w:rsidP="004136CC">
            <w:pPr>
              <w:jc w:val="left"/>
              <w:rPr>
                <w:rFonts w:eastAsia="Times New Roman" w:cs="Times New Roman"/>
                <w:kern w:val="0"/>
                <w:sz w:val="20"/>
                <w:szCs w:val="20"/>
                <w14:ligatures w14:val="none"/>
              </w:rPr>
            </w:pPr>
          </w:p>
        </w:tc>
        <w:tc>
          <w:tcPr>
            <w:tcW w:w="425"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663E456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MDA</w:t>
            </w:r>
          </w:p>
        </w:tc>
        <w:tc>
          <w:tcPr>
            <w:tcW w:w="467"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7DF8C73F" w14:textId="5A854635"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b/>
                <w:kern w:val="0"/>
                <w:sz w:val="20"/>
                <w:szCs w:val="20"/>
                <w14:ligatures w14:val="none"/>
              </w:rPr>
              <w:t>4</w:t>
            </w:r>
            <w:r w:rsidR="003D7899" w:rsidRPr="005B49E5">
              <w:rPr>
                <w:rFonts w:eastAsia="Times New Roman" w:cs="Times New Roman"/>
                <w:b/>
                <w:kern w:val="0"/>
                <w:sz w:val="20"/>
                <w:szCs w:val="20"/>
                <w14:ligatures w14:val="none"/>
              </w:rPr>
              <w:t>8.85</w:t>
            </w:r>
          </w:p>
        </w:tc>
        <w:tc>
          <w:tcPr>
            <w:tcW w:w="469"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4C00A563" w14:textId="07D0401B"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b/>
                <w:kern w:val="0"/>
                <w:sz w:val="20"/>
                <w:szCs w:val="20"/>
                <w14:ligatures w14:val="none"/>
              </w:rPr>
              <w:t>4</w:t>
            </w:r>
            <w:r w:rsidR="003B4BCF" w:rsidRPr="005B49E5">
              <w:rPr>
                <w:rFonts w:eastAsia="Times New Roman" w:cs="Times New Roman"/>
                <w:b/>
                <w:kern w:val="0"/>
                <w:sz w:val="20"/>
                <w:szCs w:val="20"/>
                <w14:ligatures w14:val="none"/>
              </w:rPr>
              <w:t>3.33</w:t>
            </w:r>
          </w:p>
        </w:tc>
        <w:tc>
          <w:tcPr>
            <w:tcW w:w="422"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4FD59736"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37.68</w:t>
            </w:r>
          </w:p>
        </w:tc>
        <w:tc>
          <w:tcPr>
            <w:tcW w:w="449"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5016E110" w14:textId="77777777" w:rsidR="00570B8D" w:rsidRPr="005B49E5" w:rsidRDefault="00570B8D" w:rsidP="004136CC">
            <w:pPr>
              <w:jc w:val="center"/>
              <w:rPr>
                <w:rFonts w:eastAsia="Times New Roman" w:cs="Times New Roman"/>
                <w:b/>
                <w:kern w:val="0"/>
                <w:sz w:val="20"/>
                <w:szCs w:val="20"/>
                <w14:ligatures w14:val="none"/>
              </w:rPr>
            </w:pPr>
            <w:r w:rsidRPr="005B49E5">
              <w:rPr>
                <w:rFonts w:eastAsia="Times New Roman" w:cs="Times New Roman"/>
                <w:b/>
                <w:kern w:val="0"/>
                <w:sz w:val="20"/>
                <w:szCs w:val="20"/>
                <w14:ligatures w14:val="none"/>
              </w:rPr>
              <w:t>48.80</w:t>
            </w:r>
          </w:p>
        </w:tc>
        <w:tc>
          <w:tcPr>
            <w:tcW w:w="440"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18C4F29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47.22</w:t>
            </w:r>
          </w:p>
        </w:tc>
        <w:tc>
          <w:tcPr>
            <w:tcW w:w="467"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569C35A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52.17</w:t>
            </w:r>
          </w:p>
        </w:tc>
        <w:tc>
          <w:tcPr>
            <w:tcW w:w="423"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41C3C9A5"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49.83</w:t>
            </w:r>
          </w:p>
        </w:tc>
        <w:tc>
          <w:tcPr>
            <w:tcW w:w="449"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0F1BA7B2"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b/>
                <w:kern w:val="0"/>
                <w:sz w:val="20"/>
                <w:szCs w:val="20"/>
                <w14:ligatures w14:val="none"/>
              </w:rPr>
              <w:t>51.67</w:t>
            </w:r>
          </w:p>
        </w:tc>
        <w:tc>
          <w:tcPr>
            <w:tcW w:w="438"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32FD0898"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50.72</w:t>
            </w:r>
          </w:p>
        </w:tc>
      </w:tr>
      <w:tr w:rsidR="00A1665D" w:rsidRPr="005B49E5" w14:paraId="35D453AF" w14:textId="77777777" w:rsidTr="003A0BC4">
        <w:tc>
          <w:tcPr>
            <w:tcW w:w="550" w:type="pct"/>
            <w:vMerge w:val="restart"/>
            <w:tcBorders>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0E3DCFDC"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LSTM</w:t>
            </w:r>
          </w:p>
        </w:tc>
        <w:tc>
          <w:tcPr>
            <w:tcW w:w="425" w:type="pct"/>
            <w:tcBorders>
              <w:bottom w:val="single" w:sz="6" w:space="0" w:color="000000"/>
              <w:right w:val="single" w:sz="6" w:space="0" w:color="000000"/>
            </w:tcBorders>
            <w:tcMar>
              <w:top w:w="15" w:type="dxa"/>
              <w:left w:w="60" w:type="dxa"/>
              <w:bottom w:w="15" w:type="dxa"/>
              <w:right w:w="60" w:type="dxa"/>
            </w:tcMar>
            <w:vAlign w:val="center"/>
            <w:hideMark/>
          </w:tcPr>
          <w:p w14:paraId="745BEC68"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RMSE</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0589488C"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2280.42</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7EB0D296"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2404.30</w:t>
            </w:r>
          </w:p>
        </w:tc>
        <w:tc>
          <w:tcPr>
            <w:tcW w:w="422" w:type="pct"/>
            <w:tcBorders>
              <w:bottom w:val="single" w:sz="6" w:space="0" w:color="000000"/>
              <w:right w:val="single" w:sz="6" w:space="0" w:color="000000"/>
            </w:tcBorders>
            <w:tcMar>
              <w:top w:w="15" w:type="dxa"/>
              <w:left w:w="60" w:type="dxa"/>
              <w:bottom w:w="15" w:type="dxa"/>
              <w:right w:w="60" w:type="dxa"/>
            </w:tcMar>
            <w:vAlign w:val="center"/>
            <w:hideMark/>
          </w:tcPr>
          <w:p w14:paraId="608BB961"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2859.37</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6B53A5D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2891.13</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030EF125"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1545.31</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6F45D49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1408.93</w:t>
            </w:r>
          </w:p>
        </w:tc>
        <w:tc>
          <w:tcPr>
            <w:tcW w:w="423" w:type="pct"/>
            <w:tcBorders>
              <w:bottom w:val="single" w:sz="6" w:space="0" w:color="000000"/>
              <w:right w:val="single" w:sz="6" w:space="0" w:color="000000"/>
            </w:tcBorders>
            <w:tcMar>
              <w:top w:w="15" w:type="dxa"/>
              <w:left w:w="60" w:type="dxa"/>
              <w:bottom w:w="15" w:type="dxa"/>
              <w:right w:w="60" w:type="dxa"/>
            </w:tcMar>
            <w:vAlign w:val="center"/>
            <w:hideMark/>
          </w:tcPr>
          <w:p w14:paraId="64FA390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1529.73</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6E6B39C7"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1472.26</w:t>
            </w:r>
          </w:p>
        </w:tc>
        <w:tc>
          <w:tcPr>
            <w:tcW w:w="438" w:type="pct"/>
            <w:tcBorders>
              <w:bottom w:val="single" w:sz="6" w:space="0" w:color="000000"/>
              <w:right w:val="single" w:sz="6" w:space="0" w:color="000000"/>
            </w:tcBorders>
            <w:tcMar>
              <w:top w:w="15" w:type="dxa"/>
              <w:left w:w="60" w:type="dxa"/>
              <w:bottom w:w="15" w:type="dxa"/>
              <w:right w:w="60" w:type="dxa"/>
            </w:tcMar>
            <w:vAlign w:val="center"/>
            <w:hideMark/>
          </w:tcPr>
          <w:p w14:paraId="22947EE1"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1349.49</w:t>
            </w:r>
          </w:p>
        </w:tc>
      </w:tr>
      <w:tr w:rsidR="00A1665D" w:rsidRPr="005B49E5" w14:paraId="02A136C1" w14:textId="77777777" w:rsidTr="003A0BC4">
        <w:tc>
          <w:tcPr>
            <w:tcW w:w="550" w:type="pct"/>
            <w:vMerge/>
            <w:tcBorders>
              <w:left w:val="single" w:sz="6" w:space="0" w:color="000000"/>
              <w:bottom w:val="single" w:sz="6" w:space="0" w:color="000000"/>
              <w:right w:val="single" w:sz="6" w:space="0" w:color="000000"/>
            </w:tcBorders>
            <w:vAlign w:val="center"/>
            <w:hideMark/>
          </w:tcPr>
          <w:p w14:paraId="2D9B212A" w14:textId="77777777" w:rsidR="00570B8D" w:rsidRPr="005B49E5" w:rsidRDefault="00570B8D" w:rsidP="004136CC">
            <w:pPr>
              <w:jc w:val="left"/>
              <w:rPr>
                <w:rFonts w:eastAsia="Times New Roman" w:cs="Times New Roman"/>
                <w:kern w:val="0"/>
                <w:sz w:val="20"/>
                <w:szCs w:val="20"/>
                <w14:ligatures w14:val="none"/>
              </w:rPr>
            </w:pPr>
          </w:p>
        </w:tc>
        <w:tc>
          <w:tcPr>
            <w:tcW w:w="425" w:type="pct"/>
            <w:tcBorders>
              <w:bottom w:val="single" w:sz="6" w:space="0" w:color="000000"/>
              <w:right w:val="single" w:sz="6" w:space="0" w:color="000000"/>
            </w:tcBorders>
            <w:tcMar>
              <w:top w:w="15" w:type="dxa"/>
              <w:left w:w="60" w:type="dxa"/>
              <w:bottom w:w="15" w:type="dxa"/>
              <w:right w:w="60" w:type="dxa"/>
            </w:tcMar>
            <w:vAlign w:val="center"/>
            <w:hideMark/>
          </w:tcPr>
          <w:p w14:paraId="335411C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MAPE</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3B3A46F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2.20</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45C09B57"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2.41</w:t>
            </w:r>
          </w:p>
        </w:tc>
        <w:tc>
          <w:tcPr>
            <w:tcW w:w="422" w:type="pct"/>
            <w:tcBorders>
              <w:bottom w:val="single" w:sz="6" w:space="0" w:color="000000"/>
              <w:right w:val="single" w:sz="6" w:space="0" w:color="000000"/>
            </w:tcBorders>
            <w:tcMar>
              <w:top w:w="15" w:type="dxa"/>
              <w:left w:w="60" w:type="dxa"/>
              <w:bottom w:w="15" w:type="dxa"/>
              <w:right w:w="60" w:type="dxa"/>
            </w:tcMar>
            <w:vAlign w:val="center"/>
            <w:hideMark/>
          </w:tcPr>
          <w:p w14:paraId="091421E4"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3.01</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6464CDAA"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8.95</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0A32E88C"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5.83</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5E100B04"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6.29</w:t>
            </w:r>
          </w:p>
        </w:tc>
        <w:tc>
          <w:tcPr>
            <w:tcW w:w="423" w:type="pct"/>
            <w:tcBorders>
              <w:bottom w:val="single" w:sz="6" w:space="0" w:color="000000"/>
              <w:right w:val="single" w:sz="6" w:space="0" w:color="000000"/>
            </w:tcBorders>
            <w:tcMar>
              <w:top w:w="15" w:type="dxa"/>
              <w:left w:w="60" w:type="dxa"/>
              <w:bottom w:w="15" w:type="dxa"/>
              <w:right w:w="60" w:type="dxa"/>
            </w:tcMar>
            <w:vAlign w:val="center"/>
            <w:hideMark/>
          </w:tcPr>
          <w:p w14:paraId="28836F3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3.14</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554E9E38"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3.24</w:t>
            </w:r>
          </w:p>
        </w:tc>
        <w:tc>
          <w:tcPr>
            <w:tcW w:w="438" w:type="pct"/>
            <w:tcBorders>
              <w:bottom w:val="single" w:sz="6" w:space="0" w:color="000000"/>
              <w:right w:val="single" w:sz="6" w:space="0" w:color="000000"/>
            </w:tcBorders>
            <w:tcMar>
              <w:top w:w="15" w:type="dxa"/>
              <w:left w:w="60" w:type="dxa"/>
              <w:bottom w:w="15" w:type="dxa"/>
              <w:right w:w="60" w:type="dxa"/>
            </w:tcMar>
            <w:vAlign w:val="center"/>
            <w:hideMark/>
          </w:tcPr>
          <w:p w14:paraId="4418B33E"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3.08</w:t>
            </w:r>
          </w:p>
        </w:tc>
      </w:tr>
      <w:tr w:rsidR="00A1665D" w:rsidRPr="005B49E5" w14:paraId="07F8F09C" w14:textId="77777777" w:rsidTr="003A0BC4">
        <w:tc>
          <w:tcPr>
            <w:tcW w:w="550" w:type="pct"/>
            <w:vMerge/>
            <w:tcBorders>
              <w:left w:val="single" w:sz="6" w:space="0" w:color="000000"/>
              <w:bottom w:val="single" w:sz="6" w:space="0" w:color="000000"/>
              <w:right w:val="single" w:sz="6" w:space="0" w:color="000000"/>
            </w:tcBorders>
            <w:vAlign w:val="center"/>
            <w:hideMark/>
          </w:tcPr>
          <w:p w14:paraId="7DBE4CCC" w14:textId="77777777" w:rsidR="00570B8D" w:rsidRPr="005B49E5" w:rsidRDefault="00570B8D" w:rsidP="004136CC">
            <w:pPr>
              <w:jc w:val="left"/>
              <w:rPr>
                <w:rFonts w:eastAsia="Times New Roman" w:cs="Times New Roman"/>
                <w:kern w:val="0"/>
                <w:sz w:val="20"/>
                <w:szCs w:val="20"/>
                <w14:ligatures w14:val="none"/>
              </w:rPr>
            </w:pPr>
          </w:p>
        </w:tc>
        <w:tc>
          <w:tcPr>
            <w:tcW w:w="425" w:type="pct"/>
            <w:tcBorders>
              <w:bottom w:val="single" w:sz="6" w:space="0" w:color="000000"/>
              <w:right w:val="single" w:sz="6" w:space="0" w:color="000000"/>
            </w:tcBorders>
            <w:tcMar>
              <w:top w:w="15" w:type="dxa"/>
              <w:left w:w="60" w:type="dxa"/>
              <w:bottom w:w="15" w:type="dxa"/>
              <w:right w:w="60" w:type="dxa"/>
            </w:tcMar>
            <w:vAlign w:val="center"/>
            <w:hideMark/>
          </w:tcPr>
          <w:p w14:paraId="08952148"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MDA</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5C2A723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47.14</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636D7902"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45.71</w:t>
            </w:r>
          </w:p>
        </w:tc>
        <w:tc>
          <w:tcPr>
            <w:tcW w:w="422" w:type="pct"/>
            <w:tcBorders>
              <w:bottom w:val="single" w:sz="6" w:space="0" w:color="000000"/>
              <w:right w:val="single" w:sz="6" w:space="0" w:color="000000"/>
            </w:tcBorders>
            <w:tcMar>
              <w:top w:w="15" w:type="dxa"/>
              <w:left w:w="60" w:type="dxa"/>
              <w:bottom w:w="15" w:type="dxa"/>
              <w:right w:w="60" w:type="dxa"/>
            </w:tcMar>
            <w:vAlign w:val="center"/>
            <w:hideMark/>
          </w:tcPr>
          <w:p w14:paraId="79C81C50"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47.14</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0CF31A0F"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50.00</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653B61A0"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48.57</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321D2F76"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47.14</w:t>
            </w:r>
          </w:p>
        </w:tc>
        <w:tc>
          <w:tcPr>
            <w:tcW w:w="423" w:type="pct"/>
            <w:tcBorders>
              <w:bottom w:val="single" w:sz="6" w:space="0" w:color="000000"/>
              <w:right w:val="single" w:sz="6" w:space="0" w:color="000000"/>
            </w:tcBorders>
            <w:tcMar>
              <w:top w:w="15" w:type="dxa"/>
              <w:left w:w="60" w:type="dxa"/>
              <w:bottom w:w="15" w:type="dxa"/>
              <w:right w:w="60" w:type="dxa"/>
            </w:tcMar>
            <w:vAlign w:val="center"/>
            <w:hideMark/>
          </w:tcPr>
          <w:p w14:paraId="24B290C5"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47.14</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7168934E"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42.86</w:t>
            </w:r>
          </w:p>
        </w:tc>
        <w:tc>
          <w:tcPr>
            <w:tcW w:w="438" w:type="pct"/>
            <w:tcBorders>
              <w:bottom w:val="single" w:sz="6" w:space="0" w:color="000000"/>
              <w:right w:val="single" w:sz="6" w:space="0" w:color="000000"/>
            </w:tcBorders>
            <w:tcMar>
              <w:top w:w="15" w:type="dxa"/>
              <w:left w:w="60" w:type="dxa"/>
              <w:bottom w:w="15" w:type="dxa"/>
              <w:right w:w="60" w:type="dxa"/>
            </w:tcMar>
            <w:vAlign w:val="center"/>
            <w:hideMark/>
          </w:tcPr>
          <w:p w14:paraId="53E80AF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41.43</w:t>
            </w:r>
          </w:p>
        </w:tc>
      </w:tr>
      <w:tr w:rsidR="00A1665D" w:rsidRPr="005B49E5" w14:paraId="6B66D355" w14:textId="77777777" w:rsidTr="003A0BC4">
        <w:tc>
          <w:tcPr>
            <w:tcW w:w="550" w:type="pct"/>
            <w:vMerge w:val="restart"/>
            <w:tcBorders>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74334C76"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GRU</w:t>
            </w:r>
          </w:p>
        </w:tc>
        <w:tc>
          <w:tcPr>
            <w:tcW w:w="425" w:type="pct"/>
            <w:tcBorders>
              <w:bottom w:val="single" w:sz="6" w:space="0" w:color="000000"/>
              <w:right w:val="single" w:sz="6" w:space="0" w:color="000000"/>
            </w:tcBorders>
            <w:tcMar>
              <w:top w:w="15" w:type="dxa"/>
              <w:left w:w="60" w:type="dxa"/>
              <w:bottom w:w="15" w:type="dxa"/>
              <w:right w:w="60" w:type="dxa"/>
            </w:tcMar>
            <w:vAlign w:val="center"/>
            <w:hideMark/>
          </w:tcPr>
          <w:p w14:paraId="6F09491E"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RMSE</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524706A6" w14:textId="66CA94C9" w:rsidR="00570B8D" w:rsidRPr="005B49E5" w:rsidRDefault="00726C16"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1420.37</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09D6E6CC" w14:textId="3D410E3E" w:rsidR="00570B8D" w:rsidRPr="005B49E5" w:rsidRDefault="00754A16"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1573.78</w:t>
            </w:r>
          </w:p>
        </w:tc>
        <w:tc>
          <w:tcPr>
            <w:tcW w:w="422" w:type="pct"/>
            <w:tcBorders>
              <w:bottom w:val="single" w:sz="6" w:space="0" w:color="000000"/>
              <w:right w:val="single" w:sz="6" w:space="0" w:color="000000"/>
            </w:tcBorders>
            <w:tcMar>
              <w:top w:w="15" w:type="dxa"/>
              <w:left w:w="60" w:type="dxa"/>
              <w:bottom w:w="15" w:type="dxa"/>
              <w:right w:w="60" w:type="dxa"/>
            </w:tcMar>
            <w:vAlign w:val="center"/>
            <w:hideMark/>
          </w:tcPr>
          <w:p w14:paraId="1460E772"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b/>
                <w:kern w:val="0"/>
                <w:sz w:val="20"/>
                <w:szCs w:val="20"/>
                <w14:ligatures w14:val="none"/>
              </w:rPr>
              <w:t>1667.40</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649BB0E4" w14:textId="528FDC3C" w:rsidR="00570B8D" w:rsidRPr="005B49E5" w:rsidRDefault="00931ED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926.10</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43DE08AC" w14:textId="6FC107A3" w:rsidR="00570B8D" w:rsidRPr="005B49E5" w:rsidRDefault="000C6396" w:rsidP="004136CC">
            <w:pPr>
              <w:jc w:val="center"/>
              <w:rPr>
                <w:rFonts w:eastAsia="Times New Roman" w:cs="Times New Roman"/>
                <w:b/>
                <w:kern w:val="0"/>
                <w:sz w:val="20"/>
                <w:szCs w:val="20"/>
                <w14:ligatures w14:val="none"/>
              </w:rPr>
            </w:pPr>
            <w:r w:rsidRPr="005B49E5">
              <w:rPr>
                <w:rFonts w:eastAsia="Times New Roman" w:cs="Times New Roman"/>
                <w:b/>
                <w:kern w:val="0"/>
                <w:sz w:val="20"/>
                <w:szCs w:val="20"/>
                <w14:ligatures w14:val="none"/>
              </w:rPr>
              <w:t>755.53</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37FF9344"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b/>
                <w:kern w:val="0"/>
                <w:sz w:val="20"/>
                <w:szCs w:val="20"/>
                <w14:ligatures w14:val="none"/>
              </w:rPr>
              <w:t>799.12</w:t>
            </w:r>
          </w:p>
        </w:tc>
        <w:tc>
          <w:tcPr>
            <w:tcW w:w="423" w:type="pct"/>
            <w:tcBorders>
              <w:bottom w:val="single" w:sz="6" w:space="0" w:color="000000"/>
              <w:right w:val="single" w:sz="6" w:space="0" w:color="000000"/>
            </w:tcBorders>
            <w:tcMar>
              <w:top w:w="15" w:type="dxa"/>
              <w:left w:w="60" w:type="dxa"/>
              <w:bottom w:w="15" w:type="dxa"/>
              <w:right w:w="60" w:type="dxa"/>
            </w:tcMar>
            <w:vAlign w:val="center"/>
            <w:hideMark/>
          </w:tcPr>
          <w:p w14:paraId="62C156F1" w14:textId="2E062645" w:rsidR="00570B8D" w:rsidRPr="005B49E5" w:rsidRDefault="000852EA" w:rsidP="004136CC">
            <w:pPr>
              <w:jc w:val="center"/>
              <w:rPr>
                <w:rFonts w:eastAsia="Times New Roman" w:cs="Times New Roman"/>
                <w:b/>
                <w:kern w:val="0"/>
                <w:sz w:val="20"/>
                <w:szCs w:val="20"/>
                <w14:ligatures w14:val="none"/>
              </w:rPr>
            </w:pPr>
            <w:r w:rsidRPr="005B49E5">
              <w:rPr>
                <w:rFonts w:eastAsia="Times New Roman" w:cs="Times New Roman"/>
                <w:b/>
                <w:kern w:val="0"/>
                <w:sz w:val="20"/>
                <w:szCs w:val="20"/>
                <w14:ligatures w14:val="none"/>
              </w:rPr>
              <w:t>1043.37</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2E314114" w14:textId="0892AD40" w:rsidR="00570B8D" w:rsidRPr="005B49E5" w:rsidRDefault="00FD6719"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1017.18</w:t>
            </w:r>
          </w:p>
        </w:tc>
        <w:tc>
          <w:tcPr>
            <w:tcW w:w="438" w:type="pct"/>
            <w:tcBorders>
              <w:bottom w:val="single" w:sz="6" w:space="0" w:color="000000"/>
              <w:right w:val="single" w:sz="6" w:space="0" w:color="000000"/>
            </w:tcBorders>
            <w:tcMar>
              <w:top w:w="15" w:type="dxa"/>
              <w:left w:w="60" w:type="dxa"/>
              <w:bottom w:w="15" w:type="dxa"/>
              <w:right w:w="60" w:type="dxa"/>
            </w:tcMar>
            <w:vAlign w:val="center"/>
            <w:hideMark/>
          </w:tcPr>
          <w:p w14:paraId="329A7AD4"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b/>
                <w:kern w:val="0"/>
                <w:sz w:val="20"/>
                <w:szCs w:val="20"/>
                <w14:ligatures w14:val="none"/>
              </w:rPr>
              <w:t>1114.19</w:t>
            </w:r>
          </w:p>
        </w:tc>
      </w:tr>
      <w:tr w:rsidR="00A1665D" w:rsidRPr="005B49E5" w14:paraId="049E2799" w14:textId="77777777" w:rsidTr="003A0BC4">
        <w:tc>
          <w:tcPr>
            <w:tcW w:w="550" w:type="pct"/>
            <w:vMerge/>
            <w:tcBorders>
              <w:left w:val="single" w:sz="6" w:space="0" w:color="000000"/>
              <w:bottom w:val="single" w:sz="6" w:space="0" w:color="000000"/>
              <w:right w:val="single" w:sz="6" w:space="0" w:color="000000"/>
            </w:tcBorders>
            <w:vAlign w:val="center"/>
            <w:hideMark/>
          </w:tcPr>
          <w:p w14:paraId="62C6462F" w14:textId="77777777" w:rsidR="00570B8D" w:rsidRPr="005B49E5" w:rsidRDefault="00570B8D" w:rsidP="004136CC">
            <w:pPr>
              <w:jc w:val="left"/>
              <w:rPr>
                <w:rFonts w:eastAsia="Times New Roman" w:cs="Times New Roman"/>
                <w:kern w:val="0"/>
                <w:sz w:val="20"/>
                <w:szCs w:val="20"/>
                <w14:ligatures w14:val="none"/>
              </w:rPr>
            </w:pPr>
          </w:p>
        </w:tc>
        <w:tc>
          <w:tcPr>
            <w:tcW w:w="425" w:type="pct"/>
            <w:tcBorders>
              <w:bottom w:val="single" w:sz="6" w:space="0" w:color="000000"/>
              <w:right w:val="single" w:sz="6" w:space="0" w:color="000000"/>
            </w:tcBorders>
            <w:tcMar>
              <w:top w:w="15" w:type="dxa"/>
              <w:left w:w="60" w:type="dxa"/>
              <w:bottom w:w="15" w:type="dxa"/>
              <w:right w:w="60" w:type="dxa"/>
            </w:tcMar>
            <w:vAlign w:val="center"/>
            <w:hideMark/>
          </w:tcPr>
          <w:p w14:paraId="6B7F5EE6"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MAPE</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106897FE" w14:textId="273E509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w:t>
            </w:r>
            <w:r w:rsidR="00CA55F5" w:rsidRPr="005B49E5">
              <w:rPr>
                <w:rFonts w:eastAsia="Times New Roman" w:cs="Times New Roman"/>
                <w:kern w:val="0"/>
                <w:sz w:val="20"/>
                <w:szCs w:val="20"/>
                <w14:ligatures w14:val="none"/>
              </w:rPr>
              <w:t>34</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179B9742" w14:textId="09F8E57D"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w:t>
            </w:r>
            <w:r w:rsidR="00754A16" w:rsidRPr="005B49E5">
              <w:rPr>
                <w:rFonts w:eastAsia="Times New Roman" w:cs="Times New Roman"/>
                <w:kern w:val="0"/>
                <w:sz w:val="20"/>
                <w:szCs w:val="20"/>
                <w14:ligatures w14:val="none"/>
              </w:rPr>
              <w:t>62</w:t>
            </w:r>
          </w:p>
        </w:tc>
        <w:tc>
          <w:tcPr>
            <w:tcW w:w="422" w:type="pct"/>
            <w:tcBorders>
              <w:bottom w:val="single" w:sz="6" w:space="0" w:color="000000"/>
              <w:right w:val="single" w:sz="6" w:space="0" w:color="000000"/>
            </w:tcBorders>
            <w:tcMar>
              <w:top w:w="15" w:type="dxa"/>
              <w:left w:w="60" w:type="dxa"/>
              <w:bottom w:w="15" w:type="dxa"/>
              <w:right w:w="60" w:type="dxa"/>
            </w:tcMar>
            <w:vAlign w:val="center"/>
            <w:hideMark/>
          </w:tcPr>
          <w:p w14:paraId="47068A5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b/>
                <w:kern w:val="0"/>
                <w:sz w:val="20"/>
                <w:szCs w:val="20"/>
                <w14:ligatures w14:val="none"/>
              </w:rPr>
              <w:t>1.69</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60F6948E" w14:textId="280521A1"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w:t>
            </w:r>
            <w:r w:rsidR="00DC34EF" w:rsidRPr="005B49E5">
              <w:rPr>
                <w:rFonts w:eastAsia="Times New Roman" w:cs="Times New Roman"/>
                <w:kern w:val="0"/>
                <w:sz w:val="20"/>
                <w:szCs w:val="20"/>
                <w14:ligatures w14:val="none"/>
              </w:rPr>
              <w:t>96</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6EAE0112" w14:textId="77777777" w:rsidR="00570B8D" w:rsidRPr="005B49E5" w:rsidRDefault="00570B8D" w:rsidP="004136CC">
            <w:pPr>
              <w:jc w:val="center"/>
              <w:rPr>
                <w:rFonts w:eastAsia="Times New Roman" w:cs="Times New Roman"/>
                <w:b/>
                <w:kern w:val="0"/>
                <w:sz w:val="20"/>
                <w:szCs w:val="20"/>
                <w14:ligatures w14:val="none"/>
              </w:rPr>
            </w:pPr>
            <w:r w:rsidRPr="005B49E5">
              <w:rPr>
                <w:rFonts w:eastAsia="Times New Roman" w:cs="Times New Roman"/>
                <w:b/>
                <w:kern w:val="0"/>
                <w:sz w:val="20"/>
                <w:szCs w:val="20"/>
                <w14:ligatures w14:val="none"/>
              </w:rPr>
              <w:t>3.41</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246C088D" w14:textId="43A446FF" w:rsidR="00570B8D" w:rsidRPr="005B49E5" w:rsidRDefault="002F03EB" w:rsidP="004136CC">
            <w:pPr>
              <w:jc w:val="center"/>
              <w:rPr>
                <w:rFonts w:eastAsia="Times New Roman" w:cs="Times New Roman"/>
                <w:kern w:val="0"/>
                <w:sz w:val="20"/>
                <w:szCs w:val="20"/>
                <w14:ligatures w14:val="none"/>
              </w:rPr>
            </w:pPr>
            <w:r w:rsidRPr="005B49E5">
              <w:rPr>
                <w:rFonts w:eastAsia="Times New Roman" w:cs="Times New Roman"/>
                <w:b/>
                <w:kern w:val="0"/>
                <w:sz w:val="20"/>
                <w:szCs w:val="20"/>
                <w14:ligatures w14:val="none"/>
              </w:rPr>
              <w:t>2.8</w:t>
            </w:r>
            <w:r w:rsidR="00E425F6" w:rsidRPr="005B49E5">
              <w:rPr>
                <w:rFonts w:eastAsia="Times New Roman" w:cs="Times New Roman"/>
                <w:b/>
                <w:kern w:val="0"/>
                <w:sz w:val="20"/>
                <w:szCs w:val="20"/>
                <w14:ligatures w14:val="none"/>
              </w:rPr>
              <w:t>1</w:t>
            </w:r>
          </w:p>
        </w:tc>
        <w:tc>
          <w:tcPr>
            <w:tcW w:w="423" w:type="pct"/>
            <w:tcBorders>
              <w:bottom w:val="single" w:sz="6" w:space="0" w:color="000000"/>
              <w:right w:val="single" w:sz="6" w:space="0" w:color="000000"/>
            </w:tcBorders>
            <w:tcMar>
              <w:top w:w="15" w:type="dxa"/>
              <w:left w:w="60" w:type="dxa"/>
              <w:bottom w:w="15" w:type="dxa"/>
              <w:right w:w="60" w:type="dxa"/>
            </w:tcMar>
            <w:vAlign w:val="center"/>
            <w:hideMark/>
          </w:tcPr>
          <w:p w14:paraId="5F90CA2F" w14:textId="606C0B89" w:rsidR="00570B8D" w:rsidRPr="005B49E5" w:rsidRDefault="00570B8D" w:rsidP="004136CC">
            <w:pPr>
              <w:jc w:val="center"/>
              <w:rPr>
                <w:rFonts w:eastAsia="Times New Roman" w:cs="Times New Roman"/>
                <w:b/>
                <w:kern w:val="0"/>
                <w:sz w:val="20"/>
                <w:szCs w:val="20"/>
                <w14:ligatures w14:val="none"/>
              </w:rPr>
            </w:pPr>
            <w:r w:rsidRPr="005B49E5">
              <w:rPr>
                <w:rFonts w:eastAsia="Times New Roman" w:cs="Times New Roman"/>
                <w:b/>
                <w:kern w:val="0"/>
                <w:sz w:val="20"/>
                <w:szCs w:val="20"/>
                <w14:ligatures w14:val="none"/>
              </w:rPr>
              <w:t>2.</w:t>
            </w:r>
            <w:r w:rsidR="00ED1AB8" w:rsidRPr="005B49E5">
              <w:rPr>
                <w:rFonts w:eastAsia="Times New Roman" w:cs="Times New Roman"/>
                <w:b/>
                <w:kern w:val="0"/>
                <w:sz w:val="20"/>
                <w:szCs w:val="20"/>
                <w14:ligatures w14:val="none"/>
              </w:rPr>
              <w:t>05</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50A9596B" w14:textId="64A71289"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w:t>
            </w:r>
            <w:r w:rsidR="00FD6719" w:rsidRPr="005B49E5">
              <w:rPr>
                <w:rFonts w:eastAsia="Times New Roman" w:cs="Times New Roman"/>
                <w:kern w:val="0"/>
                <w:sz w:val="20"/>
                <w:szCs w:val="20"/>
                <w14:ligatures w14:val="none"/>
              </w:rPr>
              <w:t>15</w:t>
            </w:r>
          </w:p>
        </w:tc>
        <w:tc>
          <w:tcPr>
            <w:tcW w:w="438" w:type="pct"/>
            <w:tcBorders>
              <w:bottom w:val="single" w:sz="6" w:space="0" w:color="000000"/>
              <w:right w:val="single" w:sz="6" w:space="0" w:color="000000"/>
            </w:tcBorders>
            <w:tcMar>
              <w:top w:w="15" w:type="dxa"/>
              <w:left w:w="60" w:type="dxa"/>
              <w:bottom w:w="15" w:type="dxa"/>
              <w:right w:w="60" w:type="dxa"/>
            </w:tcMar>
            <w:vAlign w:val="center"/>
            <w:hideMark/>
          </w:tcPr>
          <w:p w14:paraId="0BD850B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b/>
                <w:kern w:val="0"/>
                <w:sz w:val="20"/>
                <w:szCs w:val="20"/>
                <w14:ligatures w14:val="none"/>
              </w:rPr>
              <w:t>2.35</w:t>
            </w:r>
          </w:p>
        </w:tc>
      </w:tr>
      <w:tr w:rsidR="00A1665D" w:rsidRPr="005B49E5" w14:paraId="589D68ED" w14:textId="77777777" w:rsidTr="003A0BC4">
        <w:tc>
          <w:tcPr>
            <w:tcW w:w="550" w:type="pct"/>
            <w:vMerge/>
            <w:tcBorders>
              <w:left w:val="single" w:sz="6" w:space="0" w:color="000000"/>
              <w:bottom w:val="single" w:sz="6" w:space="0" w:color="000000"/>
              <w:right w:val="single" w:sz="6" w:space="0" w:color="000000"/>
            </w:tcBorders>
            <w:vAlign w:val="center"/>
            <w:hideMark/>
          </w:tcPr>
          <w:p w14:paraId="4261D041" w14:textId="77777777" w:rsidR="00570B8D" w:rsidRPr="005B49E5" w:rsidRDefault="00570B8D" w:rsidP="004136CC">
            <w:pPr>
              <w:jc w:val="left"/>
              <w:rPr>
                <w:rFonts w:eastAsia="Times New Roman" w:cs="Times New Roman"/>
                <w:kern w:val="0"/>
                <w:sz w:val="20"/>
                <w:szCs w:val="20"/>
                <w14:ligatures w14:val="none"/>
              </w:rPr>
            </w:pPr>
          </w:p>
        </w:tc>
        <w:tc>
          <w:tcPr>
            <w:tcW w:w="425" w:type="pct"/>
            <w:tcBorders>
              <w:bottom w:val="single" w:sz="6" w:space="0" w:color="000000"/>
              <w:right w:val="single" w:sz="6" w:space="0" w:color="000000"/>
            </w:tcBorders>
            <w:tcMar>
              <w:top w:w="15" w:type="dxa"/>
              <w:left w:w="60" w:type="dxa"/>
              <w:bottom w:w="15" w:type="dxa"/>
              <w:right w:w="60" w:type="dxa"/>
            </w:tcMar>
            <w:vAlign w:val="center"/>
            <w:hideMark/>
          </w:tcPr>
          <w:p w14:paraId="3D7F25E1"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MDA</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51DD0187" w14:textId="2411EEA9" w:rsidR="00570B8D" w:rsidRPr="005B49E5" w:rsidRDefault="00CF11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41.43</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26907B40" w14:textId="2CFC3898"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w:t>
            </w:r>
            <w:r w:rsidR="004C3D25" w:rsidRPr="005B49E5">
              <w:rPr>
                <w:rFonts w:eastAsia="Times New Roman" w:cs="Times New Roman"/>
                <w:kern w:val="0"/>
                <w:sz w:val="20"/>
                <w:szCs w:val="20"/>
                <w14:ligatures w14:val="none"/>
              </w:rPr>
              <w:t>3.89</w:t>
            </w:r>
          </w:p>
        </w:tc>
        <w:tc>
          <w:tcPr>
            <w:tcW w:w="422" w:type="pct"/>
            <w:tcBorders>
              <w:bottom w:val="single" w:sz="6" w:space="0" w:color="000000"/>
              <w:right w:val="single" w:sz="6" w:space="0" w:color="000000"/>
            </w:tcBorders>
            <w:tcMar>
              <w:top w:w="15" w:type="dxa"/>
              <w:left w:w="60" w:type="dxa"/>
              <w:bottom w:w="15" w:type="dxa"/>
              <w:right w:w="60" w:type="dxa"/>
            </w:tcMar>
            <w:vAlign w:val="center"/>
            <w:hideMark/>
          </w:tcPr>
          <w:p w14:paraId="0FD50C9C"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b/>
                <w:kern w:val="0"/>
                <w:sz w:val="20"/>
                <w:szCs w:val="20"/>
                <w14:ligatures w14:val="none"/>
              </w:rPr>
              <w:t>46.38</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7B5185A6" w14:textId="302FE983"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w:t>
            </w:r>
            <w:r w:rsidR="003D0A09" w:rsidRPr="005B49E5">
              <w:rPr>
                <w:rFonts w:eastAsia="Times New Roman" w:cs="Times New Roman"/>
                <w:kern w:val="0"/>
                <w:sz w:val="20"/>
                <w:szCs w:val="20"/>
                <w14:ligatures w14:val="none"/>
              </w:rPr>
              <w:t>8.11</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01812E5D" w14:textId="77777777" w:rsidR="00570B8D" w:rsidRPr="005B49E5" w:rsidRDefault="00570B8D" w:rsidP="004136CC">
            <w:pPr>
              <w:jc w:val="center"/>
              <w:rPr>
                <w:rFonts w:eastAsia="Times New Roman" w:cs="Times New Roman"/>
                <w:b/>
                <w:kern w:val="0"/>
                <w:sz w:val="20"/>
                <w:szCs w:val="20"/>
                <w14:ligatures w14:val="none"/>
              </w:rPr>
            </w:pPr>
            <w:r w:rsidRPr="005B49E5">
              <w:rPr>
                <w:rFonts w:eastAsia="Times New Roman" w:cs="Times New Roman"/>
                <w:b/>
                <w:kern w:val="0"/>
                <w:sz w:val="20"/>
                <w:szCs w:val="20"/>
                <w14:ligatures w14:val="none"/>
              </w:rPr>
              <w:t>46.11</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53DC5F67" w14:textId="1AE4F9E3" w:rsidR="00570B8D" w:rsidRPr="005B49E5" w:rsidRDefault="00E425F6"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51.11</w:t>
            </w:r>
          </w:p>
        </w:tc>
        <w:tc>
          <w:tcPr>
            <w:tcW w:w="423" w:type="pct"/>
            <w:tcBorders>
              <w:bottom w:val="single" w:sz="6" w:space="0" w:color="000000"/>
              <w:right w:val="single" w:sz="6" w:space="0" w:color="000000"/>
            </w:tcBorders>
            <w:tcMar>
              <w:top w:w="15" w:type="dxa"/>
              <w:left w:w="60" w:type="dxa"/>
              <w:bottom w:w="15" w:type="dxa"/>
              <w:right w:w="60" w:type="dxa"/>
            </w:tcMar>
            <w:vAlign w:val="center"/>
            <w:hideMark/>
          </w:tcPr>
          <w:p w14:paraId="4844E668" w14:textId="19AF2C4C" w:rsidR="00570B8D" w:rsidRPr="005B49E5" w:rsidRDefault="00570B8D" w:rsidP="004136CC">
            <w:pPr>
              <w:jc w:val="center"/>
              <w:rPr>
                <w:rFonts w:eastAsia="Times New Roman" w:cs="Times New Roman"/>
                <w:b/>
                <w:kern w:val="0"/>
                <w:sz w:val="20"/>
                <w:szCs w:val="20"/>
                <w14:ligatures w14:val="none"/>
              </w:rPr>
            </w:pPr>
            <w:r w:rsidRPr="005B49E5">
              <w:rPr>
                <w:rFonts w:eastAsia="Times New Roman" w:cs="Times New Roman"/>
                <w:b/>
                <w:kern w:val="0"/>
                <w:sz w:val="20"/>
                <w:szCs w:val="20"/>
                <w14:ligatures w14:val="none"/>
              </w:rPr>
              <w:t>49.</w:t>
            </w:r>
            <w:r w:rsidR="00C25B13" w:rsidRPr="005B49E5">
              <w:rPr>
                <w:rFonts w:eastAsia="Times New Roman" w:cs="Times New Roman"/>
                <w:b/>
                <w:kern w:val="0"/>
                <w:sz w:val="20"/>
                <w:szCs w:val="20"/>
                <w14:ligatures w14:val="none"/>
              </w:rPr>
              <w:t>83</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16480FFB" w14:textId="583AC6D9" w:rsidR="00570B8D" w:rsidRPr="005B49E5" w:rsidRDefault="001B56D7"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46.11</w:t>
            </w:r>
          </w:p>
        </w:tc>
        <w:tc>
          <w:tcPr>
            <w:tcW w:w="438" w:type="pct"/>
            <w:tcBorders>
              <w:bottom w:val="single" w:sz="6" w:space="0" w:color="000000"/>
              <w:right w:val="single" w:sz="6" w:space="0" w:color="000000"/>
            </w:tcBorders>
            <w:tcMar>
              <w:top w:w="15" w:type="dxa"/>
              <w:left w:w="60" w:type="dxa"/>
              <w:bottom w:w="15" w:type="dxa"/>
              <w:right w:w="60" w:type="dxa"/>
            </w:tcMar>
            <w:vAlign w:val="center"/>
            <w:hideMark/>
          </w:tcPr>
          <w:p w14:paraId="6599CEBF"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b/>
                <w:kern w:val="0"/>
                <w:sz w:val="20"/>
                <w:szCs w:val="20"/>
                <w14:ligatures w14:val="none"/>
              </w:rPr>
              <w:t>50.72</w:t>
            </w:r>
          </w:p>
        </w:tc>
      </w:tr>
      <w:tr w:rsidR="00A1665D" w:rsidRPr="005B49E5" w14:paraId="2BEFA1D4" w14:textId="77777777" w:rsidTr="003A0BC4">
        <w:tc>
          <w:tcPr>
            <w:tcW w:w="550" w:type="pct"/>
            <w:vMerge w:val="restart"/>
            <w:tcBorders>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29CF296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CNN_LSTM</w:t>
            </w:r>
          </w:p>
        </w:tc>
        <w:tc>
          <w:tcPr>
            <w:tcW w:w="425" w:type="pct"/>
            <w:tcBorders>
              <w:bottom w:val="single" w:sz="6" w:space="0" w:color="000000"/>
              <w:right w:val="single" w:sz="6" w:space="0" w:color="000000"/>
            </w:tcBorders>
            <w:tcMar>
              <w:top w:w="15" w:type="dxa"/>
              <w:left w:w="60" w:type="dxa"/>
              <w:bottom w:w="15" w:type="dxa"/>
              <w:right w:w="60" w:type="dxa"/>
            </w:tcMar>
            <w:vAlign w:val="center"/>
            <w:hideMark/>
          </w:tcPr>
          <w:p w14:paraId="0B7373EA"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RMSE</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67328D48"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3487.44</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1962E29E"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3455.59</w:t>
            </w:r>
          </w:p>
        </w:tc>
        <w:tc>
          <w:tcPr>
            <w:tcW w:w="422" w:type="pct"/>
            <w:tcBorders>
              <w:bottom w:val="single" w:sz="6" w:space="0" w:color="000000"/>
              <w:right w:val="single" w:sz="6" w:space="0" w:color="000000"/>
            </w:tcBorders>
            <w:tcMar>
              <w:top w:w="15" w:type="dxa"/>
              <w:left w:w="60" w:type="dxa"/>
              <w:bottom w:w="15" w:type="dxa"/>
              <w:right w:w="60" w:type="dxa"/>
            </w:tcMar>
            <w:vAlign w:val="center"/>
            <w:hideMark/>
          </w:tcPr>
          <w:p w14:paraId="019C8A9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3976.65</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6D7E59E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2912.51</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234B43C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1855.21</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1974782C"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2635.95</w:t>
            </w:r>
          </w:p>
        </w:tc>
        <w:tc>
          <w:tcPr>
            <w:tcW w:w="423" w:type="pct"/>
            <w:tcBorders>
              <w:bottom w:val="single" w:sz="6" w:space="0" w:color="000000"/>
              <w:right w:val="single" w:sz="6" w:space="0" w:color="000000"/>
            </w:tcBorders>
            <w:tcMar>
              <w:top w:w="15" w:type="dxa"/>
              <w:left w:w="60" w:type="dxa"/>
              <w:bottom w:w="15" w:type="dxa"/>
              <w:right w:w="60" w:type="dxa"/>
            </w:tcMar>
            <w:vAlign w:val="center"/>
            <w:hideMark/>
          </w:tcPr>
          <w:p w14:paraId="2432F705"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3136.44</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523B35C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2576.79</w:t>
            </w:r>
          </w:p>
        </w:tc>
        <w:tc>
          <w:tcPr>
            <w:tcW w:w="438" w:type="pct"/>
            <w:tcBorders>
              <w:bottom w:val="single" w:sz="6" w:space="0" w:color="000000"/>
              <w:right w:val="single" w:sz="6" w:space="0" w:color="000000"/>
            </w:tcBorders>
            <w:tcMar>
              <w:top w:w="15" w:type="dxa"/>
              <w:left w:w="60" w:type="dxa"/>
              <w:bottom w:w="15" w:type="dxa"/>
              <w:right w:w="60" w:type="dxa"/>
            </w:tcMar>
            <w:vAlign w:val="center"/>
            <w:hideMark/>
          </w:tcPr>
          <w:p w14:paraId="448B37FC"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2438.01</w:t>
            </w:r>
          </w:p>
        </w:tc>
      </w:tr>
      <w:tr w:rsidR="00A1665D" w:rsidRPr="005B49E5" w14:paraId="7F317EE3" w14:textId="77777777" w:rsidTr="003A0BC4">
        <w:tc>
          <w:tcPr>
            <w:tcW w:w="550" w:type="pct"/>
            <w:vMerge/>
            <w:tcBorders>
              <w:left w:val="single" w:sz="6" w:space="0" w:color="000000"/>
              <w:bottom w:val="single" w:sz="6" w:space="0" w:color="000000"/>
              <w:right w:val="single" w:sz="6" w:space="0" w:color="000000"/>
            </w:tcBorders>
            <w:vAlign w:val="center"/>
            <w:hideMark/>
          </w:tcPr>
          <w:p w14:paraId="23200F58" w14:textId="77777777" w:rsidR="00570B8D" w:rsidRPr="005B49E5" w:rsidRDefault="00570B8D" w:rsidP="004136CC">
            <w:pPr>
              <w:jc w:val="left"/>
              <w:rPr>
                <w:rFonts w:eastAsia="Times New Roman" w:cs="Times New Roman"/>
                <w:kern w:val="0"/>
                <w:sz w:val="20"/>
                <w:szCs w:val="20"/>
                <w14:ligatures w14:val="none"/>
              </w:rPr>
            </w:pPr>
          </w:p>
        </w:tc>
        <w:tc>
          <w:tcPr>
            <w:tcW w:w="425" w:type="pct"/>
            <w:tcBorders>
              <w:bottom w:val="single" w:sz="6" w:space="0" w:color="000000"/>
              <w:right w:val="single" w:sz="6" w:space="0" w:color="000000"/>
            </w:tcBorders>
            <w:tcMar>
              <w:top w:w="15" w:type="dxa"/>
              <w:left w:w="60" w:type="dxa"/>
              <w:bottom w:w="15" w:type="dxa"/>
              <w:right w:w="60" w:type="dxa"/>
            </w:tcMar>
            <w:vAlign w:val="center"/>
            <w:hideMark/>
          </w:tcPr>
          <w:p w14:paraId="1FF967D5"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MAPE</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3E110715"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3.50</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2E498D04"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3.57</w:t>
            </w:r>
          </w:p>
        </w:tc>
        <w:tc>
          <w:tcPr>
            <w:tcW w:w="422" w:type="pct"/>
            <w:tcBorders>
              <w:bottom w:val="single" w:sz="6" w:space="0" w:color="000000"/>
              <w:right w:val="single" w:sz="6" w:space="0" w:color="000000"/>
            </w:tcBorders>
            <w:tcMar>
              <w:top w:w="15" w:type="dxa"/>
              <w:left w:w="60" w:type="dxa"/>
              <w:bottom w:w="15" w:type="dxa"/>
              <w:right w:w="60" w:type="dxa"/>
            </w:tcMar>
            <w:vAlign w:val="center"/>
            <w:hideMark/>
          </w:tcPr>
          <w:p w14:paraId="56B3AADE"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4.53</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45AEED60"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9.39</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62D556D6"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6.37</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2D713D37"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12.19</w:t>
            </w:r>
          </w:p>
        </w:tc>
        <w:tc>
          <w:tcPr>
            <w:tcW w:w="423" w:type="pct"/>
            <w:tcBorders>
              <w:bottom w:val="single" w:sz="6" w:space="0" w:color="000000"/>
              <w:right w:val="single" w:sz="6" w:space="0" w:color="000000"/>
            </w:tcBorders>
            <w:tcMar>
              <w:top w:w="15" w:type="dxa"/>
              <w:left w:w="60" w:type="dxa"/>
              <w:bottom w:w="15" w:type="dxa"/>
              <w:right w:w="60" w:type="dxa"/>
            </w:tcMar>
            <w:vAlign w:val="center"/>
            <w:hideMark/>
          </w:tcPr>
          <w:p w14:paraId="6C4628EA"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5.86</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5A9C9337"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5.58</w:t>
            </w:r>
          </w:p>
        </w:tc>
        <w:tc>
          <w:tcPr>
            <w:tcW w:w="438" w:type="pct"/>
            <w:tcBorders>
              <w:bottom w:val="single" w:sz="6" w:space="0" w:color="000000"/>
              <w:right w:val="single" w:sz="6" w:space="0" w:color="000000"/>
            </w:tcBorders>
            <w:tcMar>
              <w:top w:w="15" w:type="dxa"/>
              <w:left w:w="60" w:type="dxa"/>
              <w:bottom w:w="15" w:type="dxa"/>
              <w:right w:w="60" w:type="dxa"/>
            </w:tcMar>
            <w:vAlign w:val="center"/>
            <w:hideMark/>
          </w:tcPr>
          <w:p w14:paraId="43C888B6"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5.37</w:t>
            </w:r>
          </w:p>
        </w:tc>
      </w:tr>
      <w:tr w:rsidR="00A1665D" w:rsidRPr="005B49E5" w14:paraId="77C0F4A2" w14:textId="77777777" w:rsidTr="003A0BC4">
        <w:tc>
          <w:tcPr>
            <w:tcW w:w="550" w:type="pct"/>
            <w:vMerge/>
            <w:tcBorders>
              <w:left w:val="single" w:sz="6" w:space="0" w:color="000000"/>
              <w:bottom w:val="single" w:sz="6" w:space="0" w:color="000000"/>
              <w:right w:val="single" w:sz="6" w:space="0" w:color="000000"/>
            </w:tcBorders>
            <w:vAlign w:val="center"/>
            <w:hideMark/>
          </w:tcPr>
          <w:p w14:paraId="28DDC353" w14:textId="77777777" w:rsidR="00570B8D" w:rsidRPr="005B49E5" w:rsidRDefault="00570B8D" w:rsidP="004136CC">
            <w:pPr>
              <w:jc w:val="left"/>
              <w:rPr>
                <w:rFonts w:eastAsia="Times New Roman" w:cs="Times New Roman"/>
                <w:kern w:val="0"/>
                <w:sz w:val="20"/>
                <w:szCs w:val="20"/>
                <w14:ligatures w14:val="none"/>
              </w:rPr>
            </w:pPr>
          </w:p>
        </w:tc>
        <w:tc>
          <w:tcPr>
            <w:tcW w:w="425" w:type="pct"/>
            <w:tcBorders>
              <w:bottom w:val="single" w:sz="6" w:space="0" w:color="000000"/>
              <w:right w:val="single" w:sz="6" w:space="0" w:color="000000"/>
            </w:tcBorders>
            <w:tcMar>
              <w:top w:w="15" w:type="dxa"/>
              <w:left w:w="60" w:type="dxa"/>
              <w:bottom w:w="15" w:type="dxa"/>
              <w:right w:w="60" w:type="dxa"/>
            </w:tcMar>
            <w:vAlign w:val="center"/>
            <w:hideMark/>
          </w:tcPr>
          <w:p w14:paraId="5E9B208A"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MDA</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003C42BA"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49.14</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22D87EF6"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46.67</w:t>
            </w:r>
          </w:p>
        </w:tc>
        <w:tc>
          <w:tcPr>
            <w:tcW w:w="422" w:type="pct"/>
            <w:tcBorders>
              <w:bottom w:val="single" w:sz="6" w:space="0" w:color="000000"/>
              <w:right w:val="single" w:sz="6" w:space="0" w:color="000000"/>
            </w:tcBorders>
            <w:tcMar>
              <w:top w:w="15" w:type="dxa"/>
              <w:left w:w="60" w:type="dxa"/>
              <w:bottom w:w="15" w:type="dxa"/>
              <w:right w:w="60" w:type="dxa"/>
            </w:tcMar>
            <w:vAlign w:val="center"/>
            <w:hideMark/>
          </w:tcPr>
          <w:p w14:paraId="668B6F58"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55.07</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0E3B723E"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45.70</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199A5DE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51.67</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52108B21"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53.62</w:t>
            </w:r>
          </w:p>
        </w:tc>
        <w:tc>
          <w:tcPr>
            <w:tcW w:w="423" w:type="pct"/>
            <w:tcBorders>
              <w:bottom w:val="single" w:sz="6" w:space="0" w:color="000000"/>
              <w:right w:val="single" w:sz="6" w:space="0" w:color="000000"/>
            </w:tcBorders>
            <w:tcMar>
              <w:top w:w="15" w:type="dxa"/>
              <w:left w:w="60" w:type="dxa"/>
              <w:bottom w:w="15" w:type="dxa"/>
              <w:right w:w="60" w:type="dxa"/>
            </w:tcMar>
            <w:vAlign w:val="center"/>
            <w:hideMark/>
          </w:tcPr>
          <w:p w14:paraId="5FB65DA2"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50.52</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7232F83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55.56</w:t>
            </w:r>
          </w:p>
        </w:tc>
        <w:tc>
          <w:tcPr>
            <w:tcW w:w="438" w:type="pct"/>
            <w:tcBorders>
              <w:bottom w:val="single" w:sz="6" w:space="0" w:color="000000"/>
              <w:right w:val="single" w:sz="6" w:space="0" w:color="000000"/>
            </w:tcBorders>
            <w:tcMar>
              <w:top w:w="15" w:type="dxa"/>
              <w:left w:w="60" w:type="dxa"/>
              <w:bottom w:w="15" w:type="dxa"/>
              <w:right w:w="60" w:type="dxa"/>
            </w:tcMar>
            <w:vAlign w:val="center"/>
            <w:hideMark/>
          </w:tcPr>
          <w:p w14:paraId="2869A3E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53.62</w:t>
            </w:r>
          </w:p>
        </w:tc>
      </w:tr>
      <w:tr w:rsidR="00A1665D" w:rsidRPr="005B49E5" w14:paraId="33860514" w14:textId="77777777" w:rsidTr="003A0BC4">
        <w:tc>
          <w:tcPr>
            <w:tcW w:w="550" w:type="pct"/>
            <w:vMerge w:val="restart"/>
            <w:tcBorders>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4075DB65"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BNN</w:t>
            </w:r>
          </w:p>
        </w:tc>
        <w:tc>
          <w:tcPr>
            <w:tcW w:w="425" w:type="pct"/>
            <w:tcBorders>
              <w:bottom w:val="single" w:sz="6" w:space="0" w:color="000000"/>
              <w:right w:val="single" w:sz="6" w:space="0" w:color="000000"/>
            </w:tcBorders>
            <w:tcMar>
              <w:top w:w="15" w:type="dxa"/>
              <w:left w:w="60" w:type="dxa"/>
              <w:bottom w:w="15" w:type="dxa"/>
              <w:right w:w="60" w:type="dxa"/>
            </w:tcMar>
            <w:vAlign w:val="center"/>
            <w:hideMark/>
          </w:tcPr>
          <w:p w14:paraId="046E84F1"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RMSE</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1EEEBD76"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14520.91</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47E71C47"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10761.95</w:t>
            </w:r>
          </w:p>
        </w:tc>
        <w:tc>
          <w:tcPr>
            <w:tcW w:w="422" w:type="pct"/>
            <w:tcBorders>
              <w:bottom w:val="single" w:sz="6" w:space="0" w:color="000000"/>
              <w:right w:val="single" w:sz="6" w:space="0" w:color="000000"/>
            </w:tcBorders>
            <w:tcMar>
              <w:top w:w="15" w:type="dxa"/>
              <w:left w:w="60" w:type="dxa"/>
              <w:bottom w:w="15" w:type="dxa"/>
              <w:right w:w="60" w:type="dxa"/>
            </w:tcMar>
            <w:vAlign w:val="center"/>
            <w:hideMark/>
          </w:tcPr>
          <w:p w14:paraId="0834A36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13775.03</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666DE841" w14:textId="68D632CF" w:rsidR="00570B8D" w:rsidRPr="005B49E5" w:rsidRDefault="0070605B"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6926.36</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21740225" w14:textId="1FA9D956" w:rsidR="00570B8D" w:rsidRPr="005B49E5" w:rsidRDefault="00051EF2"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4419.06</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7A831AEE"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11867.38</w:t>
            </w:r>
          </w:p>
        </w:tc>
        <w:tc>
          <w:tcPr>
            <w:tcW w:w="423" w:type="pct"/>
            <w:tcBorders>
              <w:bottom w:val="single" w:sz="6" w:space="0" w:color="000000"/>
              <w:right w:val="single" w:sz="6" w:space="0" w:color="000000"/>
            </w:tcBorders>
            <w:tcMar>
              <w:top w:w="15" w:type="dxa"/>
              <w:left w:w="60" w:type="dxa"/>
              <w:bottom w:w="15" w:type="dxa"/>
              <w:right w:w="60" w:type="dxa"/>
            </w:tcMar>
            <w:vAlign w:val="center"/>
            <w:hideMark/>
          </w:tcPr>
          <w:p w14:paraId="12AD2655" w14:textId="61CF986A" w:rsidR="00570B8D" w:rsidRPr="005B49E5" w:rsidRDefault="001175CC"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6282.86</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17A446C0" w14:textId="00B79459" w:rsidR="00570B8D" w:rsidRPr="005B49E5" w:rsidRDefault="00707826"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3841.02</w:t>
            </w:r>
          </w:p>
        </w:tc>
        <w:tc>
          <w:tcPr>
            <w:tcW w:w="438" w:type="pct"/>
            <w:tcBorders>
              <w:bottom w:val="single" w:sz="6" w:space="0" w:color="000000"/>
              <w:right w:val="single" w:sz="6" w:space="0" w:color="000000"/>
            </w:tcBorders>
            <w:tcMar>
              <w:top w:w="15" w:type="dxa"/>
              <w:left w:w="60" w:type="dxa"/>
              <w:bottom w:w="15" w:type="dxa"/>
              <w:right w:w="60" w:type="dxa"/>
            </w:tcMar>
            <w:vAlign w:val="center"/>
            <w:hideMark/>
          </w:tcPr>
          <w:p w14:paraId="143AEC40" w14:textId="25667DBF" w:rsidR="00570B8D" w:rsidRPr="005B49E5" w:rsidRDefault="00AA6C94"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13775.03</w:t>
            </w:r>
          </w:p>
        </w:tc>
      </w:tr>
      <w:tr w:rsidR="00A1665D" w:rsidRPr="005B49E5" w14:paraId="35CCFD4E" w14:textId="77777777" w:rsidTr="003A0BC4">
        <w:tc>
          <w:tcPr>
            <w:tcW w:w="550" w:type="pct"/>
            <w:vMerge/>
            <w:tcBorders>
              <w:left w:val="single" w:sz="6" w:space="0" w:color="000000"/>
              <w:bottom w:val="single" w:sz="6" w:space="0" w:color="000000"/>
              <w:right w:val="single" w:sz="6" w:space="0" w:color="000000"/>
            </w:tcBorders>
            <w:vAlign w:val="center"/>
            <w:hideMark/>
          </w:tcPr>
          <w:p w14:paraId="377DA217" w14:textId="77777777" w:rsidR="00570B8D" w:rsidRPr="005B49E5" w:rsidRDefault="00570B8D" w:rsidP="004136CC">
            <w:pPr>
              <w:jc w:val="left"/>
              <w:rPr>
                <w:rFonts w:eastAsia="Times New Roman" w:cs="Times New Roman"/>
                <w:kern w:val="0"/>
                <w:sz w:val="20"/>
                <w:szCs w:val="20"/>
                <w14:ligatures w14:val="none"/>
              </w:rPr>
            </w:pPr>
          </w:p>
        </w:tc>
        <w:tc>
          <w:tcPr>
            <w:tcW w:w="425" w:type="pct"/>
            <w:tcBorders>
              <w:bottom w:val="single" w:sz="6" w:space="0" w:color="000000"/>
              <w:right w:val="single" w:sz="6" w:space="0" w:color="000000"/>
            </w:tcBorders>
            <w:tcMar>
              <w:top w:w="15" w:type="dxa"/>
              <w:left w:w="60" w:type="dxa"/>
              <w:bottom w:w="15" w:type="dxa"/>
              <w:right w:w="60" w:type="dxa"/>
            </w:tcMar>
            <w:vAlign w:val="center"/>
            <w:hideMark/>
          </w:tcPr>
          <w:p w14:paraId="69C00D51"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MAPE</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07CBC8C7"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16.36</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2FE2206F"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13.22</w:t>
            </w:r>
          </w:p>
        </w:tc>
        <w:tc>
          <w:tcPr>
            <w:tcW w:w="422" w:type="pct"/>
            <w:tcBorders>
              <w:bottom w:val="single" w:sz="6" w:space="0" w:color="000000"/>
              <w:right w:val="single" w:sz="6" w:space="0" w:color="000000"/>
            </w:tcBorders>
            <w:tcMar>
              <w:top w:w="15" w:type="dxa"/>
              <w:left w:w="60" w:type="dxa"/>
              <w:bottom w:w="15" w:type="dxa"/>
              <w:right w:w="60" w:type="dxa"/>
            </w:tcMar>
            <w:vAlign w:val="center"/>
            <w:hideMark/>
          </w:tcPr>
          <w:p w14:paraId="1103074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17.73</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3C3A4D03" w14:textId="6C36CEF6" w:rsidR="00570B8D" w:rsidRPr="005B49E5" w:rsidRDefault="009972CF"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22.92</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23A9445C" w14:textId="38E0413A" w:rsidR="00570B8D" w:rsidRPr="005B49E5" w:rsidRDefault="00A9620B"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18.27</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2FB02FDA"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14.59</w:t>
            </w:r>
          </w:p>
        </w:tc>
        <w:tc>
          <w:tcPr>
            <w:tcW w:w="423" w:type="pct"/>
            <w:tcBorders>
              <w:bottom w:val="single" w:sz="6" w:space="0" w:color="000000"/>
              <w:right w:val="single" w:sz="6" w:space="0" w:color="000000"/>
            </w:tcBorders>
            <w:tcMar>
              <w:top w:w="15" w:type="dxa"/>
              <w:left w:w="60" w:type="dxa"/>
              <w:bottom w:w="15" w:type="dxa"/>
              <w:right w:w="60" w:type="dxa"/>
            </w:tcMar>
            <w:vAlign w:val="center"/>
            <w:hideMark/>
          </w:tcPr>
          <w:p w14:paraId="15287B0A" w14:textId="5D0E65E9" w:rsidR="00570B8D" w:rsidRPr="005B49E5" w:rsidRDefault="003F278F"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11.71</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4D04F4FD" w14:textId="09243924" w:rsidR="00570B8D" w:rsidRPr="005B49E5" w:rsidRDefault="003145D8"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9.29</w:t>
            </w:r>
          </w:p>
        </w:tc>
        <w:tc>
          <w:tcPr>
            <w:tcW w:w="438" w:type="pct"/>
            <w:tcBorders>
              <w:bottom w:val="single" w:sz="6" w:space="0" w:color="000000"/>
              <w:right w:val="single" w:sz="6" w:space="0" w:color="000000"/>
            </w:tcBorders>
            <w:tcMar>
              <w:top w:w="15" w:type="dxa"/>
              <w:left w:w="60" w:type="dxa"/>
              <w:bottom w:w="15" w:type="dxa"/>
              <w:right w:w="60" w:type="dxa"/>
            </w:tcMar>
            <w:vAlign w:val="center"/>
            <w:hideMark/>
          </w:tcPr>
          <w:p w14:paraId="52377D41" w14:textId="7E8CE7CB" w:rsidR="00570B8D" w:rsidRPr="005B49E5" w:rsidRDefault="0014102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17.73</w:t>
            </w:r>
          </w:p>
        </w:tc>
      </w:tr>
      <w:tr w:rsidR="00A1665D" w:rsidRPr="005B49E5" w14:paraId="35E699EE" w14:textId="77777777" w:rsidTr="003A0BC4">
        <w:tc>
          <w:tcPr>
            <w:tcW w:w="550" w:type="pct"/>
            <w:vMerge/>
            <w:tcBorders>
              <w:left w:val="single" w:sz="6" w:space="0" w:color="000000"/>
              <w:bottom w:val="single" w:sz="6" w:space="0" w:color="000000"/>
              <w:right w:val="single" w:sz="6" w:space="0" w:color="000000"/>
            </w:tcBorders>
            <w:vAlign w:val="center"/>
            <w:hideMark/>
          </w:tcPr>
          <w:p w14:paraId="141E793F" w14:textId="77777777" w:rsidR="00570B8D" w:rsidRPr="005B49E5" w:rsidRDefault="00570B8D" w:rsidP="004136CC">
            <w:pPr>
              <w:jc w:val="left"/>
              <w:rPr>
                <w:rFonts w:eastAsia="Times New Roman" w:cs="Times New Roman"/>
                <w:kern w:val="0"/>
                <w:sz w:val="20"/>
                <w:szCs w:val="20"/>
                <w14:ligatures w14:val="none"/>
              </w:rPr>
            </w:pPr>
          </w:p>
        </w:tc>
        <w:tc>
          <w:tcPr>
            <w:tcW w:w="425" w:type="pct"/>
            <w:tcBorders>
              <w:bottom w:val="single" w:sz="6" w:space="0" w:color="000000"/>
              <w:right w:val="single" w:sz="6" w:space="0" w:color="000000"/>
            </w:tcBorders>
            <w:tcMar>
              <w:top w:w="15" w:type="dxa"/>
              <w:left w:w="60" w:type="dxa"/>
              <w:bottom w:w="15" w:type="dxa"/>
              <w:right w:w="60" w:type="dxa"/>
            </w:tcMar>
            <w:vAlign w:val="center"/>
            <w:hideMark/>
          </w:tcPr>
          <w:p w14:paraId="701E2C8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MDA</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509FB55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47.42</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19FD040E"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48.33</w:t>
            </w:r>
          </w:p>
        </w:tc>
        <w:tc>
          <w:tcPr>
            <w:tcW w:w="422" w:type="pct"/>
            <w:tcBorders>
              <w:bottom w:val="single" w:sz="6" w:space="0" w:color="000000"/>
              <w:right w:val="single" w:sz="6" w:space="0" w:color="000000"/>
            </w:tcBorders>
            <w:tcMar>
              <w:top w:w="15" w:type="dxa"/>
              <w:left w:w="60" w:type="dxa"/>
              <w:bottom w:w="15" w:type="dxa"/>
              <w:right w:w="60" w:type="dxa"/>
            </w:tcMar>
            <w:vAlign w:val="center"/>
            <w:hideMark/>
          </w:tcPr>
          <w:p w14:paraId="1A915612"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44.93</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549FA0DE" w14:textId="166C440E" w:rsidR="00570B8D" w:rsidRPr="005B49E5" w:rsidRDefault="00CC1DEE"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44.67</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0AEB448F"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47.78</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7EB1E89A"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46.38</w:t>
            </w:r>
          </w:p>
        </w:tc>
        <w:tc>
          <w:tcPr>
            <w:tcW w:w="423" w:type="pct"/>
            <w:tcBorders>
              <w:bottom w:val="single" w:sz="6" w:space="0" w:color="000000"/>
              <w:right w:val="single" w:sz="6" w:space="0" w:color="000000"/>
            </w:tcBorders>
            <w:tcMar>
              <w:top w:w="15" w:type="dxa"/>
              <w:left w:w="60" w:type="dxa"/>
              <w:bottom w:w="15" w:type="dxa"/>
              <w:right w:w="60" w:type="dxa"/>
            </w:tcMar>
            <w:vAlign w:val="center"/>
            <w:hideMark/>
          </w:tcPr>
          <w:p w14:paraId="0A35672A" w14:textId="5DDB949A" w:rsidR="00570B8D" w:rsidRPr="005B49E5" w:rsidRDefault="003F278F"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52.58</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3DC37C9E" w14:textId="79523396" w:rsidR="00570B8D" w:rsidRPr="005B49E5" w:rsidRDefault="0031043B"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w:t>
            </w:r>
            <w:r w:rsidR="00FA66EE" w:rsidRPr="005B49E5">
              <w:rPr>
                <w:rFonts w:eastAsia="Times New Roman" w:cs="Times New Roman"/>
                <w:kern w:val="0"/>
                <w:sz w:val="20"/>
                <w:szCs w:val="20"/>
                <w14:ligatures w14:val="none"/>
              </w:rPr>
              <w:t>7.78</w:t>
            </w:r>
          </w:p>
        </w:tc>
        <w:tc>
          <w:tcPr>
            <w:tcW w:w="438" w:type="pct"/>
            <w:tcBorders>
              <w:bottom w:val="single" w:sz="6" w:space="0" w:color="000000"/>
              <w:right w:val="single" w:sz="6" w:space="0" w:color="000000"/>
            </w:tcBorders>
            <w:tcMar>
              <w:top w:w="15" w:type="dxa"/>
              <w:left w:w="60" w:type="dxa"/>
              <w:bottom w:w="15" w:type="dxa"/>
              <w:right w:w="60" w:type="dxa"/>
            </w:tcMar>
            <w:vAlign w:val="center"/>
            <w:hideMark/>
          </w:tcPr>
          <w:p w14:paraId="0F908262"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44.93</w:t>
            </w:r>
          </w:p>
        </w:tc>
      </w:tr>
      <w:tr w:rsidR="00A1665D" w:rsidRPr="005B49E5" w14:paraId="4FA173FE" w14:textId="77777777" w:rsidTr="003A0BC4">
        <w:tc>
          <w:tcPr>
            <w:tcW w:w="550" w:type="pct"/>
            <w:vMerge w:val="restart"/>
            <w:tcBorders>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6AAC1F5E"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RF</w:t>
            </w:r>
          </w:p>
        </w:tc>
        <w:tc>
          <w:tcPr>
            <w:tcW w:w="425" w:type="pct"/>
            <w:tcBorders>
              <w:bottom w:val="single" w:sz="6" w:space="0" w:color="000000"/>
              <w:right w:val="single" w:sz="6" w:space="0" w:color="000000"/>
            </w:tcBorders>
            <w:tcMar>
              <w:top w:w="15" w:type="dxa"/>
              <w:left w:w="60" w:type="dxa"/>
              <w:bottom w:w="15" w:type="dxa"/>
              <w:right w:w="60" w:type="dxa"/>
            </w:tcMar>
            <w:vAlign w:val="center"/>
            <w:hideMark/>
          </w:tcPr>
          <w:p w14:paraId="683C462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RMSE</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6B5CC47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1851.62</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60EA4287"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1617.63</w:t>
            </w:r>
          </w:p>
        </w:tc>
        <w:tc>
          <w:tcPr>
            <w:tcW w:w="422" w:type="pct"/>
            <w:tcBorders>
              <w:bottom w:val="single" w:sz="6" w:space="0" w:color="000000"/>
              <w:right w:val="single" w:sz="6" w:space="0" w:color="000000"/>
            </w:tcBorders>
            <w:tcMar>
              <w:top w:w="15" w:type="dxa"/>
              <w:left w:w="60" w:type="dxa"/>
              <w:bottom w:w="15" w:type="dxa"/>
              <w:right w:w="60" w:type="dxa"/>
            </w:tcMar>
            <w:vAlign w:val="center"/>
            <w:hideMark/>
          </w:tcPr>
          <w:p w14:paraId="16071687"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1866.03</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28F7F895"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2636.88</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4C08472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1797.28</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749F0AB2"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895.99</w:t>
            </w:r>
          </w:p>
        </w:tc>
        <w:tc>
          <w:tcPr>
            <w:tcW w:w="423" w:type="pct"/>
            <w:tcBorders>
              <w:bottom w:val="single" w:sz="6" w:space="0" w:color="000000"/>
              <w:right w:val="single" w:sz="6" w:space="0" w:color="000000"/>
            </w:tcBorders>
            <w:tcMar>
              <w:top w:w="15" w:type="dxa"/>
              <w:left w:w="60" w:type="dxa"/>
              <w:bottom w:w="15" w:type="dxa"/>
              <w:right w:w="60" w:type="dxa"/>
            </w:tcMar>
            <w:vAlign w:val="center"/>
            <w:hideMark/>
          </w:tcPr>
          <w:p w14:paraId="146A32D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2018.98</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492D5CC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1062.12</w:t>
            </w:r>
          </w:p>
        </w:tc>
        <w:tc>
          <w:tcPr>
            <w:tcW w:w="438" w:type="pct"/>
            <w:tcBorders>
              <w:bottom w:val="single" w:sz="6" w:space="0" w:color="000000"/>
              <w:right w:val="single" w:sz="6" w:space="0" w:color="000000"/>
            </w:tcBorders>
            <w:tcMar>
              <w:top w:w="15" w:type="dxa"/>
              <w:left w:w="60" w:type="dxa"/>
              <w:bottom w:w="15" w:type="dxa"/>
              <w:right w:w="60" w:type="dxa"/>
            </w:tcMar>
            <w:vAlign w:val="center"/>
            <w:hideMark/>
          </w:tcPr>
          <w:p w14:paraId="6C4C8BF0"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1219.61</w:t>
            </w:r>
          </w:p>
        </w:tc>
      </w:tr>
      <w:tr w:rsidR="00A1665D" w:rsidRPr="005B49E5" w14:paraId="611D8CAF" w14:textId="77777777" w:rsidTr="003A0BC4">
        <w:tc>
          <w:tcPr>
            <w:tcW w:w="550" w:type="pct"/>
            <w:vMerge/>
            <w:tcBorders>
              <w:left w:val="single" w:sz="6" w:space="0" w:color="000000"/>
              <w:bottom w:val="single" w:sz="6" w:space="0" w:color="000000"/>
              <w:right w:val="single" w:sz="6" w:space="0" w:color="000000"/>
            </w:tcBorders>
            <w:vAlign w:val="center"/>
            <w:hideMark/>
          </w:tcPr>
          <w:p w14:paraId="7FEBB036" w14:textId="77777777" w:rsidR="00570B8D" w:rsidRPr="005B49E5" w:rsidRDefault="00570B8D" w:rsidP="004136CC">
            <w:pPr>
              <w:jc w:val="left"/>
              <w:rPr>
                <w:rFonts w:eastAsia="Times New Roman" w:cs="Times New Roman"/>
                <w:kern w:val="0"/>
                <w:sz w:val="20"/>
                <w:szCs w:val="20"/>
                <w14:ligatures w14:val="none"/>
              </w:rPr>
            </w:pPr>
          </w:p>
        </w:tc>
        <w:tc>
          <w:tcPr>
            <w:tcW w:w="425" w:type="pct"/>
            <w:tcBorders>
              <w:bottom w:val="single" w:sz="6" w:space="0" w:color="000000"/>
              <w:right w:val="single" w:sz="6" w:space="0" w:color="000000"/>
            </w:tcBorders>
            <w:tcMar>
              <w:top w:w="15" w:type="dxa"/>
              <w:left w:w="60" w:type="dxa"/>
              <w:bottom w:w="15" w:type="dxa"/>
              <w:right w:w="60" w:type="dxa"/>
            </w:tcMar>
            <w:vAlign w:val="center"/>
            <w:hideMark/>
          </w:tcPr>
          <w:p w14:paraId="0FD3F8C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MAPE</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51FB0F1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1.70</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277F567A"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1.61</w:t>
            </w:r>
          </w:p>
        </w:tc>
        <w:tc>
          <w:tcPr>
            <w:tcW w:w="422" w:type="pct"/>
            <w:tcBorders>
              <w:bottom w:val="single" w:sz="6" w:space="0" w:color="000000"/>
              <w:right w:val="single" w:sz="6" w:space="0" w:color="000000"/>
            </w:tcBorders>
            <w:tcMar>
              <w:top w:w="15" w:type="dxa"/>
              <w:left w:w="60" w:type="dxa"/>
              <w:bottom w:w="15" w:type="dxa"/>
              <w:right w:w="60" w:type="dxa"/>
            </w:tcMar>
            <w:vAlign w:val="center"/>
            <w:hideMark/>
          </w:tcPr>
          <w:p w14:paraId="5B254DBA"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1.91</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4123B661"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8.51</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121890F7"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6.61</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537E1285"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3.92</w:t>
            </w:r>
          </w:p>
        </w:tc>
        <w:tc>
          <w:tcPr>
            <w:tcW w:w="423" w:type="pct"/>
            <w:tcBorders>
              <w:bottom w:val="single" w:sz="6" w:space="0" w:color="000000"/>
              <w:right w:val="single" w:sz="6" w:space="0" w:color="000000"/>
            </w:tcBorders>
            <w:tcMar>
              <w:top w:w="15" w:type="dxa"/>
              <w:left w:w="60" w:type="dxa"/>
              <w:bottom w:w="15" w:type="dxa"/>
              <w:right w:w="60" w:type="dxa"/>
            </w:tcMar>
            <w:vAlign w:val="center"/>
            <w:hideMark/>
          </w:tcPr>
          <w:p w14:paraId="26995A66"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3.29</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642DCBFA"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2.37</w:t>
            </w:r>
          </w:p>
        </w:tc>
        <w:tc>
          <w:tcPr>
            <w:tcW w:w="438" w:type="pct"/>
            <w:tcBorders>
              <w:bottom w:val="single" w:sz="6" w:space="0" w:color="000000"/>
              <w:right w:val="single" w:sz="6" w:space="0" w:color="000000"/>
            </w:tcBorders>
            <w:tcMar>
              <w:top w:w="15" w:type="dxa"/>
              <w:left w:w="60" w:type="dxa"/>
              <w:bottom w:w="15" w:type="dxa"/>
              <w:right w:w="60" w:type="dxa"/>
            </w:tcMar>
            <w:vAlign w:val="center"/>
            <w:hideMark/>
          </w:tcPr>
          <w:p w14:paraId="4BF71641"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2.67</w:t>
            </w:r>
          </w:p>
        </w:tc>
      </w:tr>
      <w:tr w:rsidR="00A1665D" w:rsidRPr="005B49E5" w14:paraId="51C31443" w14:textId="77777777" w:rsidTr="003A0BC4">
        <w:tc>
          <w:tcPr>
            <w:tcW w:w="550" w:type="pct"/>
            <w:vMerge/>
            <w:tcBorders>
              <w:left w:val="single" w:sz="6" w:space="0" w:color="000000"/>
              <w:bottom w:val="single" w:sz="6" w:space="0" w:color="000000"/>
              <w:right w:val="single" w:sz="6" w:space="0" w:color="000000"/>
            </w:tcBorders>
            <w:vAlign w:val="center"/>
            <w:hideMark/>
          </w:tcPr>
          <w:p w14:paraId="45AB03F2" w14:textId="77777777" w:rsidR="00570B8D" w:rsidRPr="005B49E5" w:rsidRDefault="00570B8D" w:rsidP="004136CC">
            <w:pPr>
              <w:jc w:val="left"/>
              <w:rPr>
                <w:rFonts w:eastAsia="Times New Roman" w:cs="Times New Roman"/>
                <w:kern w:val="0"/>
                <w:sz w:val="20"/>
                <w:szCs w:val="20"/>
                <w14:ligatures w14:val="none"/>
              </w:rPr>
            </w:pPr>
          </w:p>
        </w:tc>
        <w:tc>
          <w:tcPr>
            <w:tcW w:w="425" w:type="pct"/>
            <w:tcBorders>
              <w:bottom w:val="single" w:sz="6" w:space="0" w:color="000000"/>
              <w:right w:val="single" w:sz="6" w:space="0" w:color="000000"/>
            </w:tcBorders>
            <w:tcMar>
              <w:top w:w="15" w:type="dxa"/>
              <w:left w:w="60" w:type="dxa"/>
              <w:bottom w:w="15" w:type="dxa"/>
              <w:right w:w="60" w:type="dxa"/>
            </w:tcMar>
            <w:vAlign w:val="center"/>
            <w:hideMark/>
          </w:tcPr>
          <w:p w14:paraId="4CC323BE"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MDA</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753F1F24"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45.70</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119A903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46.11</w:t>
            </w:r>
          </w:p>
        </w:tc>
        <w:tc>
          <w:tcPr>
            <w:tcW w:w="422" w:type="pct"/>
            <w:tcBorders>
              <w:bottom w:val="single" w:sz="6" w:space="0" w:color="000000"/>
              <w:right w:val="single" w:sz="6" w:space="0" w:color="000000"/>
            </w:tcBorders>
            <w:tcMar>
              <w:top w:w="15" w:type="dxa"/>
              <w:left w:w="60" w:type="dxa"/>
              <w:bottom w:w="15" w:type="dxa"/>
              <w:right w:w="60" w:type="dxa"/>
            </w:tcMar>
            <w:vAlign w:val="center"/>
            <w:hideMark/>
          </w:tcPr>
          <w:p w14:paraId="719BED7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49.28</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05F2CE3F"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50.17</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4EDF07D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49.44</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5D3CFC2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62.32</w:t>
            </w:r>
          </w:p>
        </w:tc>
        <w:tc>
          <w:tcPr>
            <w:tcW w:w="423" w:type="pct"/>
            <w:tcBorders>
              <w:bottom w:val="single" w:sz="6" w:space="0" w:color="000000"/>
              <w:right w:val="single" w:sz="6" w:space="0" w:color="000000"/>
            </w:tcBorders>
            <w:tcMar>
              <w:top w:w="15" w:type="dxa"/>
              <w:left w:w="60" w:type="dxa"/>
              <w:bottom w:w="15" w:type="dxa"/>
              <w:right w:w="60" w:type="dxa"/>
            </w:tcMar>
            <w:vAlign w:val="center"/>
            <w:hideMark/>
          </w:tcPr>
          <w:p w14:paraId="07A33D37"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48.45</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1C702BE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43.33</w:t>
            </w:r>
          </w:p>
        </w:tc>
        <w:tc>
          <w:tcPr>
            <w:tcW w:w="438" w:type="pct"/>
            <w:tcBorders>
              <w:bottom w:val="single" w:sz="6" w:space="0" w:color="000000"/>
              <w:right w:val="single" w:sz="6" w:space="0" w:color="000000"/>
            </w:tcBorders>
            <w:tcMar>
              <w:top w:w="15" w:type="dxa"/>
              <w:left w:w="60" w:type="dxa"/>
              <w:bottom w:w="15" w:type="dxa"/>
              <w:right w:w="60" w:type="dxa"/>
            </w:tcMar>
            <w:vAlign w:val="center"/>
            <w:hideMark/>
          </w:tcPr>
          <w:p w14:paraId="16518E0C"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43.88</w:t>
            </w:r>
          </w:p>
        </w:tc>
      </w:tr>
      <w:tr w:rsidR="00A1665D" w:rsidRPr="005B49E5" w14:paraId="3D01F323" w14:textId="77777777" w:rsidTr="003A0BC4">
        <w:tc>
          <w:tcPr>
            <w:tcW w:w="550" w:type="pct"/>
            <w:vMerge w:val="restart"/>
            <w:tcBorders>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43ED2721"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LINEAR</w:t>
            </w:r>
          </w:p>
        </w:tc>
        <w:tc>
          <w:tcPr>
            <w:tcW w:w="425" w:type="pct"/>
            <w:tcBorders>
              <w:bottom w:val="single" w:sz="6" w:space="0" w:color="000000"/>
              <w:right w:val="single" w:sz="6" w:space="0" w:color="000000"/>
            </w:tcBorders>
            <w:tcMar>
              <w:top w:w="15" w:type="dxa"/>
              <w:left w:w="60" w:type="dxa"/>
              <w:bottom w:w="15" w:type="dxa"/>
              <w:right w:w="60" w:type="dxa"/>
            </w:tcMar>
            <w:vAlign w:val="center"/>
            <w:hideMark/>
          </w:tcPr>
          <w:p w14:paraId="7C030031"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RMSE</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1A2B4486"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12346.95</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08F091B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12268.16</w:t>
            </w:r>
          </w:p>
        </w:tc>
        <w:tc>
          <w:tcPr>
            <w:tcW w:w="422" w:type="pct"/>
            <w:tcBorders>
              <w:bottom w:val="single" w:sz="6" w:space="0" w:color="000000"/>
              <w:right w:val="single" w:sz="6" w:space="0" w:color="000000"/>
            </w:tcBorders>
            <w:tcMar>
              <w:top w:w="15" w:type="dxa"/>
              <w:left w:w="60" w:type="dxa"/>
              <w:bottom w:w="15" w:type="dxa"/>
              <w:right w:w="60" w:type="dxa"/>
            </w:tcMar>
            <w:vAlign w:val="center"/>
            <w:hideMark/>
          </w:tcPr>
          <w:p w14:paraId="1013B6F6"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11998.50</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5F5EB0CA"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7218.50</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4EB122C7"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10228.29</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7C900D9F"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11086.65</w:t>
            </w:r>
          </w:p>
        </w:tc>
        <w:tc>
          <w:tcPr>
            <w:tcW w:w="423" w:type="pct"/>
            <w:tcBorders>
              <w:bottom w:val="single" w:sz="6" w:space="0" w:color="000000"/>
              <w:right w:val="single" w:sz="6" w:space="0" w:color="000000"/>
            </w:tcBorders>
            <w:tcMar>
              <w:top w:w="15" w:type="dxa"/>
              <w:left w:w="60" w:type="dxa"/>
              <w:bottom w:w="15" w:type="dxa"/>
              <w:right w:w="60" w:type="dxa"/>
            </w:tcMar>
            <w:vAlign w:val="center"/>
            <w:hideMark/>
          </w:tcPr>
          <w:p w14:paraId="3D678B17"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4843.72</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484FD4C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4584.93</w:t>
            </w:r>
          </w:p>
        </w:tc>
        <w:tc>
          <w:tcPr>
            <w:tcW w:w="438" w:type="pct"/>
            <w:tcBorders>
              <w:bottom w:val="single" w:sz="6" w:space="0" w:color="000000"/>
              <w:right w:val="single" w:sz="6" w:space="0" w:color="000000"/>
            </w:tcBorders>
            <w:tcMar>
              <w:top w:w="15" w:type="dxa"/>
              <w:left w:w="60" w:type="dxa"/>
              <w:bottom w:w="15" w:type="dxa"/>
              <w:right w:w="60" w:type="dxa"/>
            </w:tcMar>
            <w:vAlign w:val="center"/>
            <w:hideMark/>
          </w:tcPr>
          <w:p w14:paraId="39A2FE48"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4252.37</w:t>
            </w:r>
          </w:p>
        </w:tc>
      </w:tr>
      <w:tr w:rsidR="00A1665D" w:rsidRPr="005B49E5" w14:paraId="6A61F94E" w14:textId="77777777" w:rsidTr="003A0BC4">
        <w:tc>
          <w:tcPr>
            <w:tcW w:w="550" w:type="pct"/>
            <w:vMerge/>
            <w:tcBorders>
              <w:left w:val="single" w:sz="6" w:space="0" w:color="000000"/>
              <w:bottom w:val="single" w:sz="6" w:space="0" w:color="000000"/>
              <w:right w:val="single" w:sz="6" w:space="0" w:color="000000"/>
            </w:tcBorders>
            <w:vAlign w:val="center"/>
            <w:hideMark/>
          </w:tcPr>
          <w:p w14:paraId="0ED95D89" w14:textId="77777777" w:rsidR="00570B8D" w:rsidRPr="005B49E5" w:rsidRDefault="00570B8D" w:rsidP="004136CC">
            <w:pPr>
              <w:jc w:val="left"/>
              <w:rPr>
                <w:rFonts w:eastAsia="Times New Roman" w:cs="Times New Roman"/>
                <w:kern w:val="0"/>
                <w:sz w:val="20"/>
                <w:szCs w:val="20"/>
                <w14:ligatures w14:val="none"/>
              </w:rPr>
            </w:pPr>
          </w:p>
        </w:tc>
        <w:tc>
          <w:tcPr>
            <w:tcW w:w="425" w:type="pct"/>
            <w:tcBorders>
              <w:bottom w:val="single" w:sz="6" w:space="0" w:color="000000"/>
              <w:right w:val="single" w:sz="6" w:space="0" w:color="000000"/>
            </w:tcBorders>
            <w:tcMar>
              <w:top w:w="15" w:type="dxa"/>
              <w:left w:w="60" w:type="dxa"/>
              <w:bottom w:w="15" w:type="dxa"/>
              <w:right w:w="60" w:type="dxa"/>
            </w:tcMar>
            <w:vAlign w:val="center"/>
            <w:hideMark/>
          </w:tcPr>
          <w:p w14:paraId="43E5FFC0"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MAPE</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69913E51"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13.83</w:t>
            </w:r>
          </w:p>
        </w:tc>
        <w:tc>
          <w:tcPr>
            <w:tcW w:w="469" w:type="pct"/>
            <w:tcBorders>
              <w:bottom w:val="single" w:sz="6" w:space="0" w:color="000000"/>
              <w:right w:val="single" w:sz="6" w:space="0" w:color="000000"/>
            </w:tcBorders>
            <w:tcMar>
              <w:top w:w="15" w:type="dxa"/>
              <w:left w:w="60" w:type="dxa"/>
              <w:bottom w:w="15" w:type="dxa"/>
              <w:right w:w="60" w:type="dxa"/>
            </w:tcMar>
            <w:vAlign w:val="center"/>
            <w:hideMark/>
          </w:tcPr>
          <w:p w14:paraId="041093E7"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14.09</w:t>
            </w:r>
          </w:p>
        </w:tc>
        <w:tc>
          <w:tcPr>
            <w:tcW w:w="422" w:type="pct"/>
            <w:tcBorders>
              <w:bottom w:val="single" w:sz="6" w:space="0" w:color="000000"/>
              <w:right w:val="single" w:sz="6" w:space="0" w:color="000000"/>
            </w:tcBorders>
            <w:tcMar>
              <w:top w:w="15" w:type="dxa"/>
              <w:left w:w="60" w:type="dxa"/>
              <w:bottom w:w="15" w:type="dxa"/>
              <w:right w:w="60" w:type="dxa"/>
            </w:tcMar>
            <w:vAlign w:val="center"/>
            <w:hideMark/>
          </w:tcPr>
          <w:p w14:paraId="0B06BCA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14.59</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1C80A4FF"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28.08</w:t>
            </w:r>
          </w:p>
        </w:tc>
        <w:tc>
          <w:tcPr>
            <w:tcW w:w="440" w:type="pct"/>
            <w:tcBorders>
              <w:bottom w:val="single" w:sz="6" w:space="0" w:color="000000"/>
              <w:right w:val="single" w:sz="6" w:space="0" w:color="000000"/>
            </w:tcBorders>
            <w:tcMar>
              <w:top w:w="15" w:type="dxa"/>
              <w:left w:w="60" w:type="dxa"/>
              <w:bottom w:w="15" w:type="dxa"/>
              <w:right w:w="60" w:type="dxa"/>
            </w:tcMar>
            <w:vAlign w:val="center"/>
            <w:hideMark/>
          </w:tcPr>
          <w:p w14:paraId="0E4678F2"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44.37</w:t>
            </w:r>
          </w:p>
        </w:tc>
        <w:tc>
          <w:tcPr>
            <w:tcW w:w="467" w:type="pct"/>
            <w:tcBorders>
              <w:bottom w:val="single" w:sz="6" w:space="0" w:color="000000"/>
              <w:right w:val="single" w:sz="6" w:space="0" w:color="000000"/>
            </w:tcBorders>
            <w:tcMar>
              <w:top w:w="15" w:type="dxa"/>
              <w:left w:w="60" w:type="dxa"/>
              <w:bottom w:w="15" w:type="dxa"/>
              <w:right w:w="60" w:type="dxa"/>
            </w:tcMar>
            <w:vAlign w:val="center"/>
            <w:hideMark/>
          </w:tcPr>
          <w:p w14:paraId="409A9921"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54.37</w:t>
            </w:r>
          </w:p>
        </w:tc>
        <w:tc>
          <w:tcPr>
            <w:tcW w:w="423" w:type="pct"/>
            <w:tcBorders>
              <w:bottom w:val="single" w:sz="6" w:space="0" w:color="000000"/>
              <w:right w:val="single" w:sz="6" w:space="0" w:color="000000"/>
            </w:tcBorders>
            <w:tcMar>
              <w:top w:w="15" w:type="dxa"/>
              <w:left w:w="60" w:type="dxa"/>
              <w:bottom w:w="15" w:type="dxa"/>
              <w:right w:w="60" w:type="dxa"/>
            </w:tcMar>
            <w:vAlign w:val="center"/>
            <w:hideMark/>
          </w:tcPr>
          <w:p w14:paraId="05F17031"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11.23</w:t>
            </w:r>
          </w:p>
        </w:tc>
        <w:tc>
          <w:tcPr>
            <w:tcW w:w="449" w:type="pct"/>
            <w:tcBorders>
              <w:bottom w:val="single" w:sz="6" w:space="0" w:color="000000"/>
              <w:right w:val="single" w:sz="6" w:space="0" w:color="000000"/>
            </w:tcBorders>
            <w:tcMar>
              <w:top w:w="15" w:type="dxa"/>
              <w:left w:w="60" w:type="dxa"/>
              <w:bottom w:w="15" w:type="dxa"/>
              <w:right w:w="60" w:type="dxa"/>
            </w:tcMar>
            <w:vAlign w:val="center"/>
            <w:hideMark/>
          </w:tcPr>
          <w:p w14:paraId="1A69BC2E"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10.6</w:t>
            </w:r>
          </w:p>
        </w:tc>
        <w:tc>
          <w:tcPr>
            <w:tcW w:w="438" w:type="pct"/>
            <w:tcBorders>
              <w:bottom w:val="single" w:sz="6" w:space="0" w:color="000000"/>
              <w:right w:val="single" w:sz="6" w:space="0" w:color="000000"/>
            </w:tcBorders>
            <w:tcMar>
              <w:top w:w="15" w:type="dxa"/>
              <w:left w:w="60" w:type="dxa"/>
              <w:bottom w:w="15" w:type="dxa"/>
              <w:right w:w="60" w:type="dxa"/>
            </w:tcMar>
            <w:vAlign w:val="center"/>
            <w:hideMark/>
          </w:tcPr>
          <w:p w14:paraId="6564E2E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9.59</w:t>
            </w:r>
          </w:p>
        </w:tc>
      </w:tr>
      <w:tr w:rsidR="00A1665D" w:rsidRPr="005B49E5" w14:paraId="00A9F14F" w14:textId="77777777" w:rsidTr="003A0BC4">
        <w:tc>
          <w:tcPr>
            <w:tcW w:w="550" w:type="pct"/>
            <w:vMerge/>
            <w:tcBorders>
              <w:left w:val="single" w:sz="6" w:space="0" w:color="000000"/>
              <w:bottom w:val="single" w:sz="4" w:space="0" w:color="auto"/>
              <w:right w:val="single" w:sz="6" w:space="0" w:color="000000"/>
            </w:tcBorders>
            <w:vAlign w:val="center"/>
            <w:hideMark/>
          </w:tcPr>
          <w:p w14:paraId="4BA61E6B" w14:textId="77777777" w:rsidR="00570B8D" w:rsidRPr="005B49E5" w:rsidRDefault="00570B8D" w:rsidP="004136CC">
            <w:pPr>
              <w:jc w:val="left"/>
              <w:rPr>
                <w:rFonts w:eastAsia="Times New Roman" w:cs="Times New Roman"/>
                <w:kern w:val="0"/>
                <w:sz w:val="20"/>
                <w:szCs w:val="20"/>
                <w14:ligatures w14:val="none"/>
              </w:rPr>
            </w:pPr>
          </w:p>
        </w:tc>
        <w:tc>
          <w:tcPr>
            <w:tcW w:w="425" w:type="pct"/>
            <w:tcBorders>
              <w:bottom w:val="single" w:sz="4" w:space="0" w:color="auto"/>
              <w:right w:val="single" w:sz="6" w:space="0" w:color="000000"/>
            </w:tcBorders>
            <w:tcMar>
              <w:top w:w="15" w:type="dxa"/>
              <w:left w:w="60" w:type="dxa"/>
              <w:bottom w:w="15" w:type="dxa"/>
              <w:right w:w="60" w:type="dxa"/>
            </w:tcMar>
            <w:vAlign w:val="center"/>
            <w:hideMark/>
          </w:tcPr>
          <w:p w14:paraId="3EE9DD17"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MDA</w:t>
            </w:r>
          </w:p>
        </w:tc>
        <w:tc>
          <w:tcPr>
            <w:tcW w:w="467" w:type="pct"/>
            <w:tcBorders>
              <w:bottom w:val="single" w:sz="4" w:space="0" w:color="auto"/>
              <w:right w:val="single" w:sz="6" w:space="0" w:color="000000"/>
            </w:tcBorders>
            <w:tcMar>
              <w:top w:w="15" w:type="dxa"/>
              <w:left w:w="60" w:type="dxa"/>
              <w:bottom w:w="15" w:type="dxa"/>
              <w:right w:w="60" w:type="dxa"/>
            </w:tcMar>
            <w:vAlign w:val="center"/>
            <w:hideMark/>
          </w:tcPr>
          <w:p w14:paraId="2CD39C9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45.18</w:t>
            </w:r>
          </w:p>
        </w:tc>
        <w:tc>
          <w:tcPr>
            <w:tcW w:w="469" w:type="pct"/>
            <w:tcBorders>
              <w:bottom w:val="single" w:sz="4" w:space="0" w:color="auto"/>
              <w:right w:val="single" w:sz="6" w:space="0" w:color="000000"/>
            </w:tcBorders>
            <w:tcMar>
              <w:top w:w="15" w:type="dxa"/>
              <w:left w:w="60" w:type="dxa"/>
              <w:bottom w:w="15" w:type="dxa"/>
              <w:right w:w="60" w:type="dxa"/>
            </w:tcMar>
            <w:vAlign w:val="center"/>
            <w:hideMark/>
          </w:tcPr>
          <w:p w14:paraId="4D2C0408"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45.70</w:t>
            </w:r>
          </w:p>
        </w:tc>
        <w:tc>
          <w:tcPr>
            <w:tcW w:w="422" w:type="pct"/>
            <w:tcBorders>
              <w:bottom w:val="single" w:sz="4" w:space="0" w:color="auto"/>
              <w:right w:val="single" w:sz="6" w:space="0" w:color="000000"/>
            </w:tcBorders>
            <w:tcMar>
              <w:top w:w="15" w:type="dxa"/>
              <w:left w:w="60" w:type="dxa"/>
              <w:bottom w:w="15" w:type="dxa"/>
              <w:right w:w="60" w:type="dxa"/>
            </w:tcMar>
            <w:vAlign w:val="center"/>
            <w:hideMark/>
          </w:tcPr>
          <w:p w14:paraId="2CA38E4F"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48.18</w:t>
            </w:r>
          </w:p>
        </w:tc>
        <w:tc>
          <w:tcPr>
            <w:tcW w:w="449" w:type="pct"/>
            <w:tcBorders>
              <w:bottom w:val="single" w:sz="4" w:space="0" w:color="auto"/>
              <w:right w:val="single" w:sz="6" w:space="0" w:color="000000"/>
            </w:tcBorders>
            <w:tcMar>
              <w:top w:w="15" w:type="dxa"/>
              <w:left w:w="60" w:type="dxa"/>
              <w:bottom w:w="15" w:type="dxa"/>
              <w:right w:w="60" w:type="dxa"/>
            </w:tcMar>
            <w:vAlign w:val="center"/>
            <w:hideMark/>
          </w:tcPr>
          <w:p w14:paraId="199739A7"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46.08</w:t>
            </w:r>
          </w:p>
        </w:tc>
        <w:tc>
          <w:tcPr>
            <w:tcW w:w="440" w:type="pct"/>
            <w:tcBorders>
              <w:bottom w:val="single" w:sz="4" w:space="0" w:color="auto"/>
              <w:right w:val="single" w:sz="6" w:space="0" w:color="000000"/>
            </w:tcBorders>
            <w:tcMar>
              <w:top w:w="15" w:type="dxa"/>
              <w:left w:w="60" w:type="dxa"/>
              <w:bottom w:w="15" w:type="dxa"/>
              <w:right w:w="60" w:type="dxa"/>
            </w:tcMar>
            <w:vAlign w:val="center"/>
            <w:hideMark/>
          </w:tcPr>
          <w:p w14:paraId="598B840C"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47.51</w:t>
            </w:r>
          </w:p>
        </w:tc>
        <w:tc>
          <w:tcPr>
            <w:tcW w:w="467" w:type="pct"/>
            <w:tcBorders>
              <w:bottom w:val="single" w:sz="4" w:space="0" w:color="auto"/>
              <w:right w:val="single" w:sz="6" w:space="0" w:color="000000"/>
            </w:tcBorders>
            <w:tcMar>
              <w:top w:w="15" w:type="dxa"/>
              <w:left w:w="60" w:type="dxa"/>
              <w:bottom w:w="15" w:type="dxa"/>
              <w:right w:w="60" w:type="dxa"/>
            </w:tcMar>
            <w:vAlign w:val="center"/>
            <w:hideMark/>
          </w:tcPr>
          <w:p w14:paraId="5855AC08"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45.45</w:t>
            </w:r>
          </w:p>
        </w:tc>
        <w:tc>
          <w:tcPr>
            <w:tcW w:w="423" w:type="pct"/>
            <w:tcBorders>
              <w:bottom w:val="single" w:sz="4" w:space="0" w:color="auto"/>
              <w:right w:val="single" w:sz="6" w:space="0" w:color="000000"/>
            </w:tcBorders>
            <w:tcMar>
              <w:top w:w="15" w:type="dxa"/>
              <w:left w:w="60" w:type="dxa"/>
              <w:bottom w:w="15" w:type="dxa"/>
              <w:right w:w="60" w:type="dxa"/>
            </w:tcMar>
            <w:vAlign w:val="center"/>
            <w:hideMark/>
          </w:tcPr>
          <w:p w14:paraId="69B5896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50.6</w:t>
            </w:r>
          </w:p>
        </w:tc>
        <w:tc>
          <w:tcPr>
            <w:tcW w:w="449" w:type="pct"/>
            <w:tcBorders>
              <w:bottom w:val="single" w:sz="4" w:space="0" w:color="auto"/>
              <w:right w:val="single" w:sz="6" w:space="0" w:color="000000"/>
            </w:tcBorders>
            <w:tcMar>
              <w:top w:w="15" w:type="dxa"/>
              <w:left w:w="60" w:type="dxa"/>
              <w:bottom w:w="15" w:type="dxa"/>
              <w:right w:w="60" w:type="dxa"/>
            </w:tcMar>
            <w:vAlign w:val="center"/>
            <w:hideMark/>
          </w:tcPr>
          <w:p w14:paraId="7465B7E4"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54.75</w:t>
            </w:r>
          </w:p>
        </w:tc>
        <w:tc>
          <w:tcPr>
            <w:tcW w:w="438" w:type="pct"/>
            <w:tcBorders>
              <w:bottom w:val="single" w:sz="4" w:space="0" w:color="auto"/>
              <w:right w:val="single" w:sz="6" w:space="0" w:color="000000"/>
            </w:tcBorders>
            <w:tcMar>
              <w:top w:w="15" w:type="dxa"/>
              <w:left w:w="60" w:type="dxa"/>
              <w:bottom w:w="15" w:type="dxa"/>
              <w:right w:w="60" w:type="dxa"/>
            </w:tcMar>
            <w:vAlign w:val="center"/>
            <w:hideMark/>
          </w:tcPr>
          <w:p w14:paraId="7D4CA6DA"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54.55</w:t>
            </w:r>
          </w:p>
        </w:tc>
      </w:tr>
      <w:tr w:rsidR="00A1665D" w:rsidRPr="005B49E5" w14:paraId="4F055D39" w14:textId="77777777" w:rsidTr="003A0BC4">
        <w:tc>
          <w:tcPr>
            <w:tcW w:w="550" w:type="pct"/>
            <w:vMerge w:val="restart"/>
            <w:tcBorders>
              <w:top w:val="single" w:sz="4" w:space="0" w:color="auto"/>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129B1DC6"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XGBOOST</w:t>
            </w:r>
          </w:p>
        </w:tc>
        <w:tc>
          <w:tcPr>
            <w:tcW w:w="425"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63D1DFA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RMSE</w:t>
            </w:r>
          </w:p>
        </w:tc>
        <w:tc>
          <w:tcPr>
            <w:tcW w:w="467"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057D6A17"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2007.07</w:t>
            </w:r>
          </w:p>
        </w:tc>
        <w:tc>
          <w:tcPr>
            <w:tcW w:w="469"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375BA582"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2041.93</w:t>
            </w:r>
          </w:p>
        </w:tc>
        <w:tc>
          <w:tcPr>
            <w:tcW w:w="422"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51E94C0F"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2497.70</w:t>
            </w:r>
          </w:p>
        </w:tc>
        <w:tc>
          <w:tcPr>
            <w:tcW w:w="449"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7E17C180"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2973.20</w:t>
            </w:r>
          </w:p>
        </w:tc>
        <w:tc>
          <w:tcPr>
            <w:tcW w:w="440"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7067347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1996.40</w:t>
            </w:r>
          </w:p>
        </w:tc>
        <w:tc>
          <w:tcPr>
            <w:tcW w:w="467"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4254F23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1474.28</w:t>
            </w:r>
          </w:p>
        </w:tc>
        <w:tc>
          <w:tcPr>
            <w:tcW w:w="423"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4FDD870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2781.04</w:t>
            </w:r>
          </w:p>
        </w:tc>
        <w:tc>
          <w:tcPr>
            <w:tcW w:w="449"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00928106"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1202.68</w:t>
            </w:r>
          </w:p>
        </w:tc>
        <w:tc>
          <w:tcPr>
            <w:tcW w:w="438" w:type="pct"/>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0F6C765C"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1264.46</w:t>
            </w:r>
          </w:p>
        </w:tc>
      </w:tr>
      <w:tr w:rsidR="00A1665D" w:rsidRPr="005B49E5" w14:paraId="40378BFA" w14:textId="77777777" w:rsidTr="003A0BC4">
        <w:tc>
          <w:tcPr>
            <w:tcW w:w="550" w:type="pct"/>
            <w:vMerge/>
            <w:tcBorders>
              <w:top w:val="single" w:sz="6" w:space="0" w:color="000000"/>
              <w:left w:val="single" w:sz="6" w:space="0" w:color="000000"/>
              <w:bottom w:val="single" w:sz="6" w:space="0" w:color="000000"/>
              <w:right w:val="single" w:sz="6" w:space="0" w:color="000000"/>
            </w:tcBorders>
            <w:vAlign w:val="center"/>
            <w:hideMark/>
          </w:tcPr>
          <w:p w14:paraId="1BD622B9" w14:textId="77777777" w:rsidR="00570B8D" w:rsidRPr="005B49E5" w:rsidRDefault="00570B8D" w:rsidP="004136CC">
            <w:pPr>
              <w:jc w:val="left"/>
              <w:rPr>
                <w:rFonts w:eastAsia="Times New Roman" w:cs="Times New Roman"/>
                <w:kern w:val="0"/>
                <w:sz w:val="20"/>
                <w:szCs w:val="20"/>
                <w14:ligatures w14:val="none"/>
              </w:rPr>
            </w:pPr>
          </w:p>
        </w:tc>
        <w:tc>
          <w:tcPr>
            <w:tcW w:w="425"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00FEC84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MAPE</w:t>
            </w:r>
          </w:p>
        </w:tc>
        <w:tc>
          <w:tcPr>
            <w:tcW w:w="467"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49555688"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1.91</w:t>
            </w:r>
          </w:p>
        </w:tc>
        <w:tc>
          <w:tcPr>
            <w:tcW w:w="469"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69E56EF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2.06</w:t>
            </w:r>
          </w:p>
        </w:tc>
        <w:tc>
          <w:tcPr>
            <w:tcW w:w="422"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21DF74BE"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2.54</w:t>
            </w:r>
          </w:p>
        </w:tc>
        <w:tc>
          <w:tcPr>
            <w:tcW w:w="449"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148E638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10.01</w:t>
            </w:r>
          </w:p>
        </w:tc>
        <w:tc>
          <w:tcPr>
            <w:tcW w:w="440"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358D2F5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8.29</w:t>
            </w:r>
          </w:p>
        </w:tc>
        <w:tc>
          <w:tcPr>
            <w:tcW w:w="467"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045D519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6.92</w:t>
            </w:r>
          </w:p>
        </w:tc>
        <w:tc>
          <w:tcPr>
            <w:tcW w:w="423"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0B10619B"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4.44</w:t>
            </w:r>
          </w:p>
        </w:tc>
        <w:tc>
          <w:tcPr>
            <w:tcW w:w="449"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0E7D36E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2.73</w:t>
            </w:r>
          </w:p>
        </w:tc>
        <w:tc>
          <w:tcPr>
            <w:tcW w:w="438"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74B0DDB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2.82</w:t>
            </w:r>
          </w:p>
        </w:tc>
      </w:tr>
      <w:tr w:rsidR="00A1665D" w:rsidRPr="005B49E5" w14:paraId="21508F77" w14:textId="77777777" w:rsidTr="003A0BC4">
        <w:tc>
          <w:tcPr>
            <w:tcW w:w="550" w:type="pct"/>
            <w:vMerge/>
            <w:tcBorders>
              <w:top w:val="single" w:sz="6" w:space="0" w:color="000000"/>
              <w:left w:val="single" w:sz="6" w:space="0" w:color="000000"/>
              <w:bottom w:val="single" w:sz="6" w:space="0" w:color="000000"/>
              <w:right w:val="single" w:sz="6" w:space="0" w:color="000000"/>
            </w:tcBorders>
            <w:vAlign w:val="center"/>
            <w:hideMark/>
          </w:tcPr>
          <w:p w14:paraId="2E01DA73" w14:textId="77777777" w:rsidR="00570B8D" w:rsidRPr="005B49E5" w:rsidRDefault="00570B8D" w:rsidP="004136CC">
            <w:pPr>
              <w:jc w:val="left"/>
              <w:rPr>
                <w:rFonts w:eastAsia="Times New Roman" w:cs="Times New Roman"/>
                <w:kern w:val="0"/>
                <w:sz w:val="20"/>
                <w:szCs w:val="20"/>
                <w14:ligatures w14:val="none"/>
              </w:rPr>
            </w:pPr>
          </w:p>
        </w:tc>
        <w:tc>
          <w:tcPr>
            <w:tcW w:w="425"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18264572"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MDA</w:t>
            </w:r>
          </w:p>
        </w:tc>
        <w:tc>
          <w:tcPr>
            <w:tcW w:w="467"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0F42EDD3"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48.11</w:t>
            </w:r>
          </w:p>
        </w:tc>
        <w:tc>
          <w:tcPr>
            <w:tcW w:w="469"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15AA6F1A"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46.11</w:t>
            </w:r>
          </w:p>
        </w:tc>
        <w:tc>
          <w:tcPr>
            <w:tcW w:w="422"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4674FBCE"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50.72</w:t>
            </w:r>
          </w:p>
        </w:tc>
        <w:tc>
          <w:tcPr>
            <w:tcW w:w="449"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10ECF2FE"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49.14</w:t>
            </w:r>
          </w:p>
        </w:tc>
        <w:tc>
          <w:tcPr>
            <w:tcW w:w="440"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6D32B5FD"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47.22</w:t>
            </w:r>
          </w:p>
        </w:tc>
        <w:tc>
          <w:tcPr>
            <w:tcW w:w="467"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4D7CA232"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43.48</w:t>
            </w:r>
          </w:p>
        </w:tc>
        <w:tc>
          <w:tcPr>
            <w:tcW w:w="423"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41673899"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46.05</w:t>
            </w:r>
          </w:p>
        </w:tc>
        <w:tc>
          <w:tcPr>
            <w:tcW w:w="449"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2FF316A8" w14:textId="77777777" w:rsidR="00570B8D" w:rsidRPr="005B49E5" w:rsidRDefault="00570B8D" w:rsidP="004136CC">
            <w:pPr>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48.33</w:t>
            </w:r>
          </w:p>
        </w:tc>
        <w:tc>
          <w:tcPr>
            <w:tcW w:w="438" w:type="pct"/>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1BB8F30A" w14:textId="77777777" w:rsidR="00570B8D" w:rsidRPr="005B49E5" w:rsidRDefault="00570B8D" w:rsidP="004136CC">
            <w:pPr>
              <w:keepNext/>
              <w:jc w:val="center"/>
              <w:rPr>
                <w:rFonts w:eastAsia="Times New Roman" w:cs="Times New Roman"/>
                <w:kern w:val="0"/>
                <w:sz w:val="20"/>
                <w:szCs w:val="20"/>
                <w14:ligatures w14:val="none"/>
              </w:rPr>
            </w:pPr>
            <w:r w:rsidRPr="005B49E5">
              <w:rPr>
                <w:rFonts w:eastAsia="Times New Roman" w:cs="Times New Roman"/>
                <w:kern w:val="0"/>
                <w:sz w:val="20"/>
                <w:szCs w:val="20"/>
                <w14:ligatures w14:val="none"/>
              </w:rPr>
              <w:t>46.38</w:t>
            </w:r>
          </w:p>
        </w:tc>
      </w:tr>
    </w:tbl>
    <w:p w14:paraId="15BD2760" w14:textId="62692339" w:rsidR="00080CA7" w:rsidRPr="00B81438" w:rsidRDefault="004D19EC" w:rsidP="007827DE">
      <w:pPr>
        <w:pStyle w:val="Caption"/>
      </w:pPr>
      <w:bookmarkStart w:id="471" w:name="_Toc138175870"/>
      <w:r w:rsidRPr="00B81438">
        <w:t xml:space="preserve">Bảng </w:t>
      </w:r>
      <w:fldSimple w:instr=" STYLEREF 1 \s ">
        <w:r w:rsidRPr="00B81438">
          <w:rPr>
            <w:noProof/>
          </w:rPr>
          <w:t>6</w:t>
        </w:r>
      </w:fldSimple>
      <w:r w:rsidRPr="00B81438">
        <w:t>.</w:t>
      </w:r>
      <w:fldSimple w:instr=" SEQ Bảng \* ARABIC \s 1 ">
        <w:r w:rsidRPr="00B81438">
          <w:rPr>
            <w:noProof/>
          </w:rPr>
          <w:t>1</w:t>
        </w:r>
      </w:fldSimple>
      <w:r w:rsidRPr="00B81438">
        <w:t xml:space="preserve"> Bảng so sánh hiệu quả thuật toán trên tập dữ liệu test</w:t>
      </w:r>
      <w:bookmarkEnd w:id="471"/>
    </w:p>
    <w:p w14:paraId="6AB78035" w14:textId="77777777" w:rsidR="0008772E" w:rsidRPr="00B81438" w:rsidRDefault="0008772E" w:rsidP="0008772E">
      <w:pPr>
        <w:rPr>
          <w:szCs w:val="26"/>
        </w:rPr>
      </w:pPr>
    </w:p>
    <w:tbl>
      <w:tblPr>
        <w:tblW w:w="10620" w:type="dxa"/>
        <w:tblInd w:w="-728" w:type="dxa"/>
        <w:tblCellMar>
          <w:top w:w="15" w:type="dxa"/>
          <w:left w:w="15" w:type="dxa"/>
          <w:bottom w:w="15" w:type="dxa"/>
          <w:right w:w="15" w:type="dxa"/>
        </w:tblCellMar>
        <w:tblLook w:val="04A0" w:firstRow="1" w:lastRow="0" w:firstColumn="1" w:lastColumn="0" w:noHBand="0" w:noVBand="1"/>
      </w:tblPr>
      <w:tblGrid>
        <w:gridCol w:w="1176"/>
        <w:gridCol w:w="893"/>
        <w:gridCol w:w="984"/>
        <w:gridCol w:w="996"/>
        <w:gridCol w:w="990"/>
        <w:gridCol w:w="870"/>
        <w:gridCol w:w="932"/>
        <w:gridCol w:w="989"/>
        <w:gridCol w:w="870"/>
        <w:gridCol w:w="930"/>
        <w:gridCol w:w="990"/>
      </w:tblGrid>
      <w:tr w:rsidR="00963B3B" w:rsidRPr="007805A5" w14:paraId="72997B3E" w14:textId="77777777" w:rsidTr="00FF6C32">
        <w:tc>
          <w:tcPr>
            <w:tcW w:w="2069" w:type="dxa"/>
            <w:gridSpan w:val="2"/>
            <w:vMerge w:val="restart"/>
            <w:tcBorders>
              <w:top w:val="single" w:sz="6" w:space="0" w:color="000000"/>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75BCA2D5"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Tên Model</w:t>
            </w:r>
          </w:p>
        </w:tc>
        <w:tc>
          <w:tcPr>
            <w:tcW w:w="2970" w:type="dxa"/>
            <w:gridSpan w:val="3"/>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60BFCC2C" w14:textId="77777777" w:rsidR="00570B8D" w:rsidRPr="007805A5" w:rsidRDefault="00570B8D" w:rsidP="004136CC">
            <w:pPr>
              <w:ind w:right="432"/>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VCB</w:t>
            </w:r>
          </w:p>
        </w:tc>
        <w:tc>
          <w:tcPr>
            <w:tcW w:w="2791" w:type="dxa"/>
            <w:gridSpan w:val="3"/>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3908AB7F" w14:textId="77777777" w:rsidR="00570B8D" w:rsidRPr="007805A5" w:rsidRDefault="00570B8D" w:rsidP="004136CC">
            <w:pPr>
              <w:ind w:left="-462"/>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STB</w:t>
            </w:r>
          </w:p>
        </w:tc>
        <w:tc>
          <w:tcPr>
            <w:tcW w:w="2790" w:type="dxa"/>
            <w:gridSpan w:val="3"/>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1CA7F61D"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BID</w:t>
            </w:r>
          </w:p>
        </w:tc>
      </w:tr>
      <w:tr w:rsidR="00963B3B" w:rsidRPr="007805A5" w14:paraId="39AC9520" w14:textId="77777777" w:rsidTr="00FF6C32">
        <w:tc>
          <w:tcPr>
            <w:tcW w:w="2069" w:type="dxa"/>
            <w:gridSpan w:val="2"/>
            <w:vMerge/>
            <w:tcBorders>
              <w:top w:val="single" w:sz="6" w:space="0" w:color="000000"/>
              <w:left w:val="single" w:sz="6" w:space="0" w:color="000000"/>
              <w:bottom w:val="single" w:sz="6" w:space="0" w:color="000000"/>
              <w:right w:val="single" w:sz="6" w:space="0" w:color="000000"/>
            </w:tcBorders>
            <w:vAlign w:val="center"/>
            <w:hideMark/>
          </w:tcPr>
          <w:p w14:paraId="0519E905" w14:textId="77777777" w:rsidR="00570B8D" w:rsidRPr="007805A5" w:rsidRDefault="00570B8D" w:rsidP="004136CC">
            <w:pPr>
              <w:jc w:val="left"/>
              <w:rPr>
                <w:rFonts w:eastAsia="Times New Roman" w:cs="Times New Roman"/>
                <w:kern w:val="0"/>
                <w:sz w:val="20"/>
                <w:szCs w:val="20"/>
                <w14:ligatures w14:val="none"/>
              </w:rPr>
            </w:pP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4E0D2315"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6-3-1</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6907B44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7-2-1</w:t>
            </w:r>
          </w:p>
        </w:tc>
        <w:tc>
          <w:tcPr>
            <w:tcW w:w="990" w:type="dxa"/>
            <w:tcBorders>
              <w:bottom w:val="single" w:sz="6" w:space="0" w:color="000000"/>
              <w:right w:val="single" w:sz="4" w:space="0" w:color="auto"/>
            </w:tcBorders>
            <w:tcMar>
              <w:top w:w="15" w:type="dxa"/>
              <w:left w:w="60" w:type="dxa"/>
              <w:bottom w:w="15" w:type="dxa"/>
              <w:right w:w="60" w:type="dxa"/>
            </w:tcMar>
            <w:vAlign w:val="center"/>
            <w:hideMark/>
          </w:tcPr>
          <w:p w14:paraId="679C8F04"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8-1-1</w:t>
            </w:r>
          </w:p>
        </w:tc>
        <w:tc>
          <w:tcPr>
            <w:tcW w:w="0" w:type="auto"/>
            <w:tcBorders>
              <w:left w:val="single" w:sz="4" w:space="0" w:color="auto"/>
              <w:bottom w:val="single" w:sz="6" w:space="0" w:color="000000"/>
              <w:right w:val="single" w:sz="6" w:space="0" w:color="000000"/>
            </w:tcBorders>
            <w:tcMar>
              <w:top w:w="15" w:type="dxa"/>
              <w:left w:w="60" w:type="dxa"/>
              <w:bottom w:w="15" w:type="dxa"/>
              <w:right w:w="60" w:type="dxa"/>
            </w:tcMar>
            <w:vAlign w:val="center"/>
            <w:hideMark/>
          </w:tcPr>
          <w:p w14:paraId="7C276A43"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6-3-1</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0F24761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7-2-1</w:t>
            </w:r>
          </w:p>
        </w:tc>
        <w:tc>
          <w:tcPr>
            <w:tcW w:w="989" w:type="dxa"/>
            <w:tcBorders>
              <w:bottom w:val="single" w:sz="6" w:space="0" w:color="000000"/>
              <w:right w:val="single" w:sz="4" w:space="0" w:color="auto"/>
            </w:tcBorders>
            <w:tcMar>
              <w:top w:w="15" w:type="dxa"/>
              <w:left w:w="60" w:type="dxa"/>
              <w:bottom w:w="15" w:type="dxa"/>
              <w:right w:w="60" w:type="dxa"/>
            </w:tcMar>
            <w:vAlign w:val="center"/>
            <w:hideMark/>
          </w:tcPr>
          <w:p w14:paraId="04D2290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8-1-1</w:t>
            </w:r>
          </w:p>
        </w:tc>
        <w:tc>
          <w:tcPr>
            <w:tcW w:w="870" w:type="dxa"/>
            <w:tcBorders>
              <w:left w:val="single" w:sz="4" w:space="0" w:color="auto"/>
              <w:bottom w:val="single" w:sz="6" w:space="0" w:color="000000"/>
              <w:right w:val="single" w:sz="6" w:space="0" w:color="000000"/>
            </w:tcBorders>
            <w:tcMar>
              <w:top w:w="15" w:type="dxa"/>
              <w:left w:w="60" w:type="dxa"/>
              <w:bottom w:w="15" w:type="dxa"/>
              <w:right w:w="60" w:type="dxa"/>
            </w:tcMar>
            <w:vAlign w:val="center"/>
            <w:hideMark/>
          </w:tcPr>
          <w:p w14:paraId="0D7D4DB0"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6-3-1</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1B19FF6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7-2-1</w:t>
            </w:r>
          </w:p>
        </w:tc>
        <w:tc>
          <w:tcPr>
            <w:tcW w:w="990" w:type="dxa"/>
            <w:tcBorders>
              <w:bottom w:val="single" w:sz="6" w:space="0" w:color="000000"/>
              <w:right w:val="single" w:sz="4" w:space="0" w:color="auto"/>
            </w:tcBorders>
            <w:tcMar>
              <w:top w:w="15" w:type="dxa"/>
              <w:left w:w="60" w:type="dxa"/>
              <w:bottom w:w="15" w:type="dxa"/>
              <w:right w:w="60" w:type="dxa"/>
            </w:tcMar>
            <w:vAlign w:val="center"/>
            <w:hideMark/>
          </w:tcPr>
          <w:p w14:paraId="4F66E6AF"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8-1-1</w:t>
            </w:r>
          </w:p>
        </w:tc>
      </w:tr>
      <w:tr w:rsidR="00FF6C32" w:rsidRPr="007805A5" w14:paraId="30A2662E" w14:textId="77777777" w:rsidTr="00FF6C32">
        <w:tc>
          <w:tcPr>
            <w:tcW w:w="1176" w:type="dxa"/>
            <w:vMerge w:val="restart"/>
            <w:tcBorders>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2CE1C664"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ARIMAX</w:t>
            </w: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6C84B50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RMSE</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3A21D16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33391.54</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3E6BC3B9"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31459.33</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47405F7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25922.56</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0B9BD245"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4616.37</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73DE59B6"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2562.14</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3424813F"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6154.51</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777F178A"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24822.45</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61B6F82D"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15059.03</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435BB7AE"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13493.51</w:t>
            </w:r>
          </w:p>
        </w:tc>
      </w:tr>
      <w:tr w:rsidR="00FF6C32" w:rsidRPr="007805A5" w14:paraId="12C0EE44" w14:textId="77777777" w:rsidTr="00FF6C32">
        <w:tc>
          <w:tcPr>
            <w:tcW w:w="1176" w:type="dxa"/>
            <w:vMerge/>
            <w:tcBorders>
              <w:left w:val="single" w:sz="6" w:space="0" w:color="000000"/>
              <w:bottom w:val="single" w:sz="6" w:space="0" w:color="000000"/>
              <w:right w:val="single" w:sz="6" w:space="0" w:color="000000"/>
            </w:tcBorders>
            <w:vAlign w:val="center"/>
            <w:hideMark/>
          </w:tcPr>
          <w:p w14:paraId="6136AFA0" w14:textId="77777777" w:rsidR="00570B8D" w:rsidRPr="007805A5" w:rsidRDefault="00570B8D" w:rsidP="004136CC">
            <w:pPr>
              <w:jc w:val="left"/>
              <w:rPr>
                <w:rFonts w:eastAsia="Times New Roman" w:cs="Times New Roman"/>
                <w:kern w:val="0"/>
                <w:sz w:val="20"/>
                <w:szCs w:val="20"/>
                <w14:ligatures w14:val="none"/>
              </w:rPr>
            </w:pP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09FC80D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MAPE</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36E696C9"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36.17</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47337416"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34.04</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1BF94C62"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27.92</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45F3FDA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17.28</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3C56D665"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8.99</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6A6BBBA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23.39</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420AE323"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55.57</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36B89E04"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33.52</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6392D34C"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29.98</w:t>
            </w:r>
          </w:p>
        </w:tc>
      </w:tr>
      <w:tr w:rsidR="00FF6C32" w:rsidRPr="007805A5" w14:paraId="3C895EA5" w14:textId="77777777" w:rsidTr="00FF6C32">
        <w:tc>
          <w:tcPr>
            <w:tcW w:w="1176" w:type="dxa"/>
            <w:vMerge/>
            <w:tcBorders>
              <w:left w:val="single" w:sz="6" w:space="0" w:color="000000"/>
              <w:bottom w:val="single" w:sz="6" w:space="0" w:color="000000"/>
              <w:right w:val="single" w:sz="6" w:space="0" w:color="000000"/>
            </w:tcBorders>
            <w:vAlign w:val="center"/>
            <w:hideMark/>
          </w:tcPr>
          <w:p w14:paraId="0E817083" w14:textId="77777777" w:rsidR="00570B8D" w:rsidRPr="007805A5" w:rsidRDefault="00570B8D" w:rsidP="004136CC">
            <w:pPr>
              <w:jc w:val="left"/>
              <w:rPr>
                <w:rFonts w:eastAsia="Times New Roman" w:cs="Times New Roman"/>
                <w:kern w:val="0"/>
                <w:sz w:val="20"/>
                <w:szCs w:val="20"/>
                <w14:ligatures w14:val="none"/>
              </w:rPr>
            </w:pP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16C601D9"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MDA</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45419469"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67.57</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7FE74AE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67.57</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67322436"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67.57</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09A41BCA"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68.67</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77CAC4A2"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68.47</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38E67A28"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68.47</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7CE91B62"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62.16</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15CC6A0D"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62.16</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5E0D3A7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61.26</w:t>
            </w:r>
          </w:p>
        </w:tc>
      </w:tr>
      <w:tr w:rsidR="00FF6C32" w:rsidRPr="007805A5" w14:paraId="31E8804E" w14:textId="77777777" w:rsidTr="00FF6C32">
        <w:tc>
          <w:tcPr>
            <w:tcW w:w="1176" w:type="dxa"/>
            <w:vMerge w:val="restart"/>
            <w:tcBorders>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7D00B13C"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SARIMAX</w:t>
            </w: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1E9C4E13"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RMSE</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6D6BEB5E"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33191.15</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60316564"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31215.40</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620B8B10"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25948.98</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6FE2C79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4305.90</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6A0EEEF3"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2570.79</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59F1C20F"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6155.81</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2AAE94DD" w14:textId="77777777" w:rsidR="00570B8D" w:rsidRPr="007805A5" w:rsidRDefault="00570B8D" w:rsidP="004136CC">
            <w:pPr>
              <w:jc w:val="left"/>
              <w:rPr>
                <w:rFonts w:eastAsia="Times New Roman" w:cs="Times New Roman"/>
                <w:kern w:val="0"/>
                <w:sz w:val="20"/>
                <w:szCs w:val="20"/>
                <w14:ligatures w14:val="none"/>
              </w:rPr>
            </w:pPr>
            <w:r w:rsidRPr="007805A5">
              <w:rPr>
                <w:rFonts w:eastAsia="Times New Roman" w:cs="Times New Roman"/>
                <w:kern w:val="0"/>
                <w:sz w:val="20"/>
                <w:szCs w:val="20"/>
                <w14:ligatures w14:val="none"/>
              </w:rPr>
              <w:t>24886.70</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0691ACD8"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15087.70</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1DA083AF"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14071.03</w:t>
            </w:r>
          </w:p>
        </w:tc>
      </w:tr>
      <w:tr w:rsidR="00FF6C32" w:rsidRPr="007805A5" w14:paraId="4798E78B" w14:textId="77777777" w:rsidTr="00FF6C32">
        <w:tc>
          <w:tcPr>
            <w:tcW w:w="1176" w:type="dxa"/>
            <w:vMerge/>
            <w:tcBorders>
              <w:left w:val="single" w:sz="6" w:space="0" w:color="000000"/>
              <w:bottom w:val="single" w:sz="6" w:space="0" w:color="000000"/>
              <w:right w:val="single" w:sz="6" w:space="0" w:color="000000"/>
            </w:tcBorders>
            <w:vAlign w:val="center"/>
            <w:hideMark/>
          </w:tcPr>
          <w:p w14:paraId="3F8EFEDC" w14:textId="77777777" w:rsidR="00570B8D" w:rsidRPr="007805A5" w:rsidRDefault="00570B8D" w:rsidP="004136CC">
            <w:pPr>
              <w:jc w:val="left"/>
              <w:rPr>
                <w:rFonts w:eastAsia="Times New Roman" w:cs="Times New Roman"/>
                <w:kern w:val="0"/>
                <w:sz w:val="20"/>
                <w:szCs w:val="20"/>
                <w14:ligatures w14:val="none"/>
              </w:rPr>
            </w:pP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6BD4258C"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MAPE</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44B14DB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35.95</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60FF4802"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33.76</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3C7A6F76"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27.95</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4012C993"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16.04</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2BCBDFB9"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9.03</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47529572"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23.39</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463C1D1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55.71</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0B33E92D"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33.59</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61850836"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31.28</w:t>
            </w:r>
          </w:p>
        </w:tc>
      </w:tr>
      <w:tr w:rsidR="00FF6C32" w:rsidRPr="007805A5" w14:paraId="61989383" w14:textId="77777777" w:rsidTr="00FF6C32">
        <w:tc>
          <w:tcPr>
            <w:tcW w:w="1176" w:type="dxa"/>
            <w:vMerge/>
            <w:tcBorders>
              <w:left w:val="single" w:sz="6" w:space="0" w:color="000000"/>
              <w:bottom w:val="single" w:sz="6" w:space="0" w:color="000000"/>
              <w:right w:val="single" w:sz="6" w:space="0" w:color="000000"/>
            </w:tcBorders>
            <w:vAlign w:val="center"/>
            <w:hideMark/>
          </w:tcPr>
          <w:p w14:paraId="4FF796DD" w14:textId="77777777" w:rsidR="00570B8D" w:rsidRPr="007805A5" w:rsidRDefault="00570B8D" w:rsidP="004136CC">
            <w:pPr>
              <w:jc w:val="left"/>
              <w:rPr>
                <w:rFonts w:eastAsia="Times New Roman" w:cs="Times New Roman"/>
                <w:kern w:val="0"/>
                <w:sz w:val="20"/>
                <w:szCs w:val="20"/>
                <w14:ligatures w14:val="none"/>
              </w:rPr>
            </w:pP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68636E2E"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MDA</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4986C90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38.74</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52DA1396"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38.74</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132E54BC"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38.74</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737571B5"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38.83</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7B981C8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41.58</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158C0100"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38.74</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370F2442"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50.45</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5AEEC7D9"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50.45</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1575C1CD"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50.45</w:t>
            </w:r>
          </w:p>
        </w:tc>
      </w:tr>
      <w:tr w:rsidR="00FF6C32" w:rsidRPr="007805A5" w14:paraId="09500DDE" w14:textId="77777777" w:rsidTr="00FF6C32">
        <w:tc>
          <w:tcPr>
            <w:tcW w:w="1176" w:type="dxa"/>
            <w:vMerge w:val="restart"/>
            <w:tcBorders>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355FF1B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ARIMA</w:t>
            </w: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3CC8CD40"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RMSE</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7E76ECEF"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15295.94</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336C811D"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6240.43</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64A20BC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19239.52</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37AAADC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2829.96</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29D8A480"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9361.04</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772B7EBD"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3290.10</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5AAA1A5C"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13734.99</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4AC22572"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2276.00</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15236115"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9249.73</w:t>
            </w:r>
          </w:p>
        </w:tc>
      </w:tr>
      <w:tr w:rsidR="00FF6C32" w:rsidRPr="007805A5" w14:paraId="5574EAC5" w14:textId="77777777" w:rsidTr="00FF6C32">
        <w:tc>
          <w:tcPr>
            <w:tcW w:w="1176" w:type="dxa"/>
            <w:vMerge/>
            <w:tcBorders>
              <w:left w:val="single" w:sz="6" w:space="0" w:color="000000"/>
              <w:bottom w:val="single" w:sz="6" w:space="0" w:color="000000"/>
              <w:right w:val="single" w:sz="6" w:space="0" w:color="000000"/>
            </w:tcBorders>
            <w:vAlign w:val="center"/>
            <w:hideMark/>
          </w:tcPr>
          <w:p w14:paraId="5F30A9B4" w14:textId="77777777" w:rsidR="00570B8D" w:rsidRPr="007805A5" w:rsidRDefault="00570B8D" w:rsidP="004136CC">
            <w:pPr>
              <w:jc w:val="left"/>
              <w:rPr>
                <w:rFonts w:eastAsia="Times New Roman" w:cs="Times New Roman"/>
                <w:kern w:val="0"/>
                <w:sz w:val="20"/>
                <w:szCs w:val="20"/>
                <w14:ligatures w14:val="none"/>
              </w:rPr>
            </w:pP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68EB5719"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MAPE</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27794BD3"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15.89</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735EAD26"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5.52</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1225804C"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20.33</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43B78FE4"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10.50</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74180514"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36.25</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5887B5A4"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11.42</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69504BA3"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30.58</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48729E1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4.17</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70284F3E"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20.38</w:t>
            </w:r>
          </w:p>
        </w:tc>
      </w:tr>
      <w:tr w:rsidR="00FF6C32" w:rsidRPr="007805A5" w14:paraId="1ECB820B" w14:textId="77777777" w:rsidTr="00FF6C32">
        <w:tc>
          <w:tcPr>
            <w:tcW w:w="1176" w:type="dxa"/>
            <w:vMerge/>
            <w:tcBorders>
              <w:left w:val="single" w:sz="6" w:space="0" w:color="000000"/>
              <w:bottom w:val="single" w:sz="6" w:space="0" w:color="000000"/>
              <w:right w:val="single" w:sz="6" w:space="0" w:color="000000"/>
            </w:tcBorders>
            <w:vAlign w:val="center"/>
            <w:hideMark/>
          </w:tcPr>
          <w:p w14:paraId="015F5B1E" w14:textId="77777777" w:rsidR="00570B8D" w:rsidRPr="007805A5" w:rsidRDefault="00570B8D" w:rsidP="004136CC">
            <w:pPr>
              <w:jc w:val="left"/>
              <w:rPr>
                <w:rFonts w:eastAsia="Times New Roman" w:cs="Times New Roman"/>
                <w:kern w:val="0"/>
                <w:sz w:val="20"/>
                <w:szCs w:val="20"/>
                <w14:ligatures w14:val="none"/>
              </w:rPr>
            </w:pP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42372F5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MDA</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5A1F10B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38.74</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74D11D0F"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45.95</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1554CDD3"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20.33</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7168D76A"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54.81</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5E1CED73"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54.95</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16CE3D0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39.64</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01071C3E"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50.45</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08D337F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49.55</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2A15BB9F"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50.45</w:t>
            </w:r>
          </w:p>
        </w:tc>
      </w:tr>
      <w:tr w:rsidR="00FF6C32" w:rsidRPr="007805A5" w14:paraId="06B79344" w14:textId="77777777" w:rsidTr="00FF6C32">
        <w:tc>
          <w:tcPr>
            <w:tcW w:w="1176" w:type="dxa"/>
            <w:vMerge w:val="restart"/>
            <w:tcBorders>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00488F78"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RNN</w:t>
            </w: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7AB4918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RMSE</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7C408ABA"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1420.71</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5316F08A"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1353.79</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3216B86C"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b/>
                <w:kern w:val="0"/>
                <w:sz w:val="20"/>
                <w:szCs w:val="20"/>
                <w14:ligatures w14:val="none"/>
              </w:rPr>
              <w:t>1642.10</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2CADDC5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420.71</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24EB4FB9"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848.67</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725E3CAD"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465.85</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244ABC33"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b/>
                <w:kern w:val="0"/>
                <w:sz w:val="20"/>
                <w:szCs w:val="20"/>
                <w14:ligatures w14:val="none"/>
              </w:rPr>
              <w:t>923.88</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6222B409"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b/>
                <w:kern w:val="0"/>
                <w:sz w:val="20"/>
                <w:szCs w:val="20"/>
                <w14:ligatures w14:val="none"/>
              </w:rPr>
              <w:t>626.05</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6861B05B" w14:textId="77777777" w:rsidR="00570B8D" w:rsidRPr="007805A5" w:rsidRDefault="00570B8D" w:rsidP="004136CC">
            <w:pPr>
              <w:jc w:val="center"/>
              <w:rPr>
                <w:rFonts w:eastAsia="Times New Roman" w:cs="Times New Roman"/>
                <w:b/>
                <w:kern w:val="0"/>
                <w:sz w:val="20"/>
                <w:szCs w:val="20"/>
                <w14:ligatures w14:val="none"/>
              </w:rPr>
            </w:pPr>
            <w:r w:rsidRPr="007805A5">
              <w:rPr>
                <w:rFonts w:eastAsia="Times New Roman" w:cs="Times New Roman"/>
                <w:b/>
                <w:kern w:val="0"/>
                <w:sz w:val="20"/>
                <w:szCs w:val="20"/>
                <w14:ligatures w14:val="none"/>
              </w:rPr>
              <w:t>532.36</w:t>
            </w:r>
          </w:p>
        </w:tc>
      </w:tr>
      <w:tr w:rsidR="00FF6C32" w:rsidRPr="007805A5" w14:paraId="108F9E54" w14:textId="77777777" w:rsidTr="00FF6C32">
        <w:tc>
          <w:tcPr>
            <w:tcW w:w="1176" w:type="dxa"/>
            <w:vMerge/>
            <w:tcBorders>
              <w:left w:val="single" w:sz="6" w:space="0" w:color="000000"/>
              <w:bottom w:val="single" w:sz="6" w:space="0" w:color="000000"/>
              <w:right w:val="single" w:sz="6" w:space="0" w:color="000000"/>
            </w:tcBorders>
            <w:vAlign w:val="center"/>
            <w:hideMark/>
          </w:tcPr>
          <w:p w14:paraId="4B994303" w14:textId="77777777" w:rsidR="00570B8D" w:rsidRPr="007805A5" w:rsidRDefault="00570B8D" w:rsidP="004136CC">
            <w:pPr>
              <w:jc w:val="left"/>
              <w:rPr>
                <w:rFonts w:eastAsia="Times New Roman" w:cs="Times New Roman"/>
                <w:kern w:val="0"/>
                <w:sz w:val="20"/>
                <w:szCs w:val="20"/>
                <w14:ligatures w14:val="none"/>
              </w:rPr>
            </w:pP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51ACA37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MAPE</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670873E8"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1.24</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4A537D66"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1.11</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7FFE7E0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b/>
                <w:kern w:val="0"/>
                <w:sz w:val="20"/>
                <w:szCs w:val="20"/>
                <w14:ligatures w14:val="none"/>
              </w:rPr>
              <w:t>1.39</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6135D9C9"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1.26</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69F0EEFA"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2.84</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5B0CC96E"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1.38</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14986E49"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b/>
                <w:kern w:val="0"/>
                <w:sz w:val="20"/>
                <w:szCs w:val="20"/>
                <w14:ligatures w14:val="none"/>
              </w:rPr>
              <w:t>1.69</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36CB9A85"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b/>
                <w:kern w:val="0"/>
                <w:sz w:val="20"/>
                <w:szCs w:val="20"/>
                <w14:ligatures w14:val="none"/>
              </w:rPr>
              <w:t>1.04</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3BF3BC67" w14:textId="77777777" w:rsidR="00570B8D" w:rsidRPr="007805A5" w:rsidRDefault="00570B8D" w:rsidP="004136CC">
            <w:pPr>
              <w:jc w:val="center"/>
              <w:rPr>
                <w:rFonts w:eastAsia="Times New Roman" w:cs="Times New Roman"/>
                <w:b/>
                <w:kern w:val="0"/>
                <w:sz w:val="20"/>
                <w:szCs w:val="20"/>
                <w14:ligatures w14:val="none"/>
              </w:rPr>
            </w:pPr>
            <w:r w:rsidRPr="007805A5">
              <w:rPr>
                <w:rFonts w:eastAsia="Times New Roman" w:cs="Times New Roman"/>
                <w:b/>
                <w:kern w:val="0"/>
                <w:sz w:val="20"/>
                <w:szCs w:val="20"/>
                <w14:ligatures w14:val="none"/>
              </w:rPr>
              <w:t>0.90</w:t>
            </w:r>
          </w:p>
        </w:tc>
      </w:tr>
      <w:tr w:rsidR="00FF6C32" w:rsidRPr="007805A5" w14:paraId="61987928" w14:textId="77777777" w:rsidTr="00FF6C32">
        <w:tc>
          <w:tcPr>
            <w:tcW w:w="1176" w:type="dxa"/>
            <w:vMerge/>
            <w:tcBorders>
              <w:left w:val="single" w:sz="6" w:space="0" w:color="000000"/>
              <w:bottom w:val="single" w:sz="6" w:space="0" w:color="000000"/>
              <w:right w:val="single" w:sz="6" w:space="0" w:color="000000"/>
            </w:tcBorders>
            <w:vAlign w:val="center"/>
            <w:hideMark/>
          </w:tcPr>
          <w:p w14:paraId="70B9A6FF" w14:textId="77777777" w:rsidR="00570B8D" w:rsidRPr="007805A5" w:rsidRDefault="00570B8D" w:rsidP="004136CC">
            <w:pPr>
              <w:jc w:val="left"/>
              <w:rPr>
                <w:rFonts w:eastAsia="Times New Roman" w:cs="Times New Roman"/>
                <w:kern w:val="0"/>
                <w:sz w:val="20"/>
                <w:szCs w:val="20"/>
                <w14:ligatures w14:val="none"/>
              </w:rPr>
            </w:pP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1D488478"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MDA</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020E9E94"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51.43</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05E642F9"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50.00</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6DA40E9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b/>
                <w:kern w:val="0"/>
                <w:sz w:val="20"/>
                <w:szCs w:val="20"/>
                <w14:ligatures w14:val="none"/>
              </w:rPr>
              <w:t>44.29</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49CFC5C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52.86</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42E3509D"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35.71</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2598716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42.86</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64433224"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b/>
                <w:kern w:val="0"/>
                <w:sz w:val="20"/>
                <w:szCs w:val="20"/>
                <w14:ligatures w14:val="none"/>
              </w:rPr>
              <w:t>52.86</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00E771FD"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b/>
                <w:kern w:val="0"/>
                <w:sz w:val="20"/>
                <w:szCs w:val="20"/>
                <w14:ligatures w14:val="none"/>
              </w:rPr>
              <w:t>47.14</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4A0CA165" w14:textId="77777777" w:rsidR="00570B8D" w:rsidRPr="007805A5" w:rsidRDefault="00570B8D" w:rsidP="004136CC">
            <w:pPr>
              <w:jc w:val="center"/>
              <w:rPr>
                <w:rFonts w:eastAsia="Times New Roman" w:cs="Times New Roman"/>
                <w:b/>
                <w:kern w:val="0"/>
                <w:sz w:val="20"/>
                <w:szCs w:val="20"/>
                <w14:ligatures w14:val="none"/>
              </w:rPr>
            </w:pPr>
            <w:r w:rsidRPr="007805A5">
              <w:rPr>
                <w:rFonts w:eastAsia="Times New Roman" w:cs="Times New Roman"/>
                <w:b/>
                <w:kern w:val="0"/>
                <w:sz w:val="20"/>
                <w:szCs w:val="20"/>
                <w14:ligatures w14:val="none"/>
              </w:rPr>
              <w:t>41.43</w:t>
            </w:r>
          </w:p>
        </w:tc>
      </w:tr>
      <w:tr w:rsidR="00FF6C32" w:rsidRPr="007805A5" w14:paraId="136D46F5" w14:textId="77777777" w:rsidTr="00FF6C32">
        <w:tc>
          <w:tcPr>
            <w:tcW w:w="1176" w:type="dxa"/>
            <w:vMerge w:val="restart"/>
            <w:tcBorders>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316CD43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LSTM</w:t>
            </w: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37151B6A"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RMSE</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3FC99384"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2008.66</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332CF8E9"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1755.77</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5F55C0D5"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2605.95</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77D3A270"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2483.56</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0D0B9495"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1048.01</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104FCF34"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683.16</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60CCC4C5"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2768.62</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2AA5B354"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2131.01</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31DD575D"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769.30</w:t>
            </w:r>
          </w:p>
        </w:tc>
      </w:tr>
      <w:tr w:rsidR="00FF6C32" w:rsidRPr="007805A5" w14:paraId="17BE1DF8" w14:textId="77777777" w:rsidTr="00FF6C32">
        <w:tc>
          <w:tcPr>
            <w:tcW w:w="1176" w:type="dxa"/>
            <w:vMerge/>
            <w:tcBorders>
              <w:left w:val="single" w:sz="6" w:space="0" w:color="000000"/>
              <w:bottom w:val="single" w:sz="6" w:space="0" w:color="000000"/>
              <w:right w:val="single" w:sz="6" w:space="0" w:color="000000"/>
            </w:tcBorders>
            <w:vAlign w:val="center"/>
            <w:hideMark/>
          </w:tcPr>
          <w:p w14:paraId="6247D302" w14:textId="77777777" w:rsidR="00570B8D" w:rsidRPr="007805A5" w:rsidRDefault="00570B8D" w:rsidP="004136CC">
            <w:pPr>
              <w:jc w:val="left"/>
              <w:rPr>
                <w:rFonts w:eastAsia="Times New Roman" w:cs="Times New Roman"/>
                <w:kern w:val="0"/>
                <w:sz w:val="20"/>
                <w:szCs w:val="20"/>
                <w14:ligatures w14:val="none"/>
              </w:rPr>
            </w:pP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7876E1C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MAPE</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03C1226F"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1.70</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2352AF34"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1.46</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36181E2E"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2.26</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564A9EB4"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8.98</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07B750FC"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3.23</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1EAA951D"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2.05</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11272A8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5.98</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2697C208"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4.54</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26FB74D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1.39</w:t>
            </w:r>
          </w:p>
        </w:tc>
      </w:tr>
      <w:tr w:rsidR="00FF6C32" w:rsidRPr="007805A5" w14:paraId="7F54978E" w14:textId="77777777" w:rsidTr="00FF6C32">
        <w:tc>
          <w:tcPr>
            <w:tcW w:w="1176" w:type="dxa"/>
            <w:vMerge/>
            <w:tcBorders>
              <w:left w:val="single" w:sz="6" w:space="0" w:color="000000"/>
              <w:bottom w:val="single" w:sz="4" w:space="0" w:color="auto"/>
              <w:right w:val="single" w:sz="6" w:space="0" w:color="000000"/>
            </w:tcBorders>
            <w:vAlign w:val="center"/>
            <w:hideMark/>
          </w:tcPr>
          <w:p w14:paraId="73907FF8" w14:textId="77777777" w:rsidR="00570B8D" w:rsidRPr="007805A5" w:rsidRDefault="00570B8D" w:rsidP="004136CC">
            <w:pPr>
              <w:jc w:val="left"/>
              <w:rPr>
                <w:rFonts w:eastAsia="Times New Roman" w:cs="Times New Roman"/>
                <w:kern w:val="0"/>
                <w:sz w:val="20"/>
                <w:szCs w:val="20"/>
                <w14:ligatures w14:val="none"/>
              </w:rPr>
            </w:pPr>
          </w:p>
        </w:tc>
        <w:tc>
          <w:tcPr>
            <w:tcW w:w="893" w:type="dxa"/>
            <w:tcBorders>
              <w:bottom w:val="single" w:sz="4" w:space="0" w:color="auto"/>
              <w:right w:val="single" w:sz="6" w:space="0" w:color="000000"/>
            </w:tcBorders>
            <w:tcMar>
              <w:top w:w="15" w:type="dxa"/>
              <w:left w:w="60" w:type="dxa"/>
              <w:bottom w:w="15" w:type="dxa"/>
              <w:right w:w="60" w:type="dxa"/>
            </w:tcMar>
            <w:vAlign w:val="center"/>
            <w:hideMark/>
          </w:tcPr>
          <w:p w14:paraId="098A34E0"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MDA</w:t>
            </w:r>
          </w:p>
        </w:tc>
        <w:tc>
          <w:tcPr>
            <w:tcW w:w="984" w:type="dxa"/>
            <w:tcBorders>
              <w:bottom w:val="single" w:sz="4" w:space="0" w:color="auto"/>
              <w:right w:val="single" w:sz="6" w:space="0" w:color="000000"/>
            </w:tcBorders>
            <w:tcMar>
              <w:top w:w="15" w:type="dxa"/>
              <w:left w:w="60" w:type="dxa"/>
              <w:bottom w:w="15" w:type="dxa"/>
              <w:right w:w="60" w:type="dxa"/>
            </w:tcMar>
            <w:vAlign w:val="center"/>
            <w:hideMark/>
          </w:tcPr>
          <w:p w14:paraId="161B1885"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44.67</w:t>
            </w:r>
          </w:p>
        </w:tc>
        <w:tc>
          <w:tcPr>
            <w:tcW w:w="996" w:type="dxa"/>
            <w:tcBorders>
              <w:bottom w:val="single" w:sz="4" w:space="0" w:color="auto"/>
              <w:right w:val="single" w:sz="6" w:space="0" w:color="000000"/>
            </w:tcBorders>
            <w:tcMar>
              <w:top w:w="15" w:type="dxa"/>
              <w:left w:w="60" w:type="dxa"/>
              <w:bottom w:w="15" w:type="dxa"/>
              <w:right w:w="60" w:type="dxa"/>
            </w:tcMar>
            <w:vAlign w:val="center"/>
            <w:hideMark/>
          </w:tcPr>
          <w:p w14:paraId="28886110"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1.46</w:t>
            </w:r>
          </w:p>
        </w:tc>
        <w:tc>
          <w:tcPr>
            <w:tcW w:w="990" w:type="dxa"/>
            <w:tcBorders>
              <w:bottom w:val="single" w:sz="4" w:space="0" w:color="auto"/>
              <w:right w:val="single" w:sz="6" w:space="0" w:color="000000"/>
            </w:tcBorders>
            <w:tcMar>
              <w:top w:w="15" w:type="dxa"/>
              <w:left w:w="60" w:type="dxa"/>
              <w:bottom w:w="15" w:type="dxa"/>
              <w:right w:w="60" w:type="dxa"/>
            </w:tcMar>
            <w:vAlign w:val="center"/>
            <w:hideMark/>
          </w:tcPr>
          <w:p w14:paraId="130065E0"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40.58</w:t>
            </w:r>
          </w:p>
        </w:tc>
        <w:tc>
          <w:tcPr>
            <w:tcW w:w="0" w:type="auto"/>
            <w:tcBorders>
              <w:bottom w:val="single" w:sz="4" w:space="0" w:color="auto"/>
              <w:right w:val="single" w:sz="6" w:space="0" w:color="000000"/>
            </w:tcBorders>
            <w:tcMar>
              <w:top w:w="15" w:type="dxa"/>
              <w:left w:w="60" w:type="dxa"/>
              <w:bottom w:w="15" w:type="dxa"/>
              <w:right w:w="60" w:type="dxa"/>
            </w:tcMar>
            <w:vAlign w:val="center"/>
            <w:hideMark/>
          </w:tcPr>
          <w:p w14:paraId="11510BA8"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51.89</w:t>
            </w:r>
          </w:p>
        </w:tc>
        <w:tc>
          <w:tcPr>
            <w:tcW w:w="932" w:type="dxa"/>
            <w:tcBorders>
              <w:bottom w:val="single" w:sz="4" w:space="0" w:color="auto"/>
              <w:right w:val="single" w:sz="6" w:space="0" w:color="000000"/>
            </w:tcBorders>
            <w:tcMar>
              <w:top w:w="15" w:type="dxa"/>
              <w:left w:w="60" w:type="dxa"/>
              <w:bottom w:w="15" w:type="dxa"/>
              <w:right w:w="60" w:type="dxa"/>
            </w:tcMar>
            <w:vAlign w:val="center"/>
            <w:hideMark/>
          </w:tcPr>
          <w:p w14:paraId="6D38F83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51.11</w:t>
            </w:r>
          </w:p>
        </w:tc>
        <w:tc>
          <w:tcPr>
            <w:tcW w:w="989" w:type="dxa"/>
            <w:tcBorders>
              <w:bottom w:val="single" w:sz="4" w:space="0" w:color="auto"/>
              <w:right w:val="single" w:sz="6" w:space="0" w:color="000000"/>
            </w:tcBorders>
            <w:tcMar>
              <w:top w:w="15" w:type="dxa"/>
              <w:left w:w="60" w:type="dxa"/>
              <w:bottom w:w="15" w:type="dxa"/>
              <w:right w:w="60" w:type="dxa"/>
            </w:tcMar>
            <w:vAlign w:val="center"/>
            <w:hideMark/>
          </w:tcPr>
          <w:p w14:paraId="3D97E539"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46.38</w:t>
            </w:r>
          </w:p>
        </w:tc>
        <w:tc>
          <w:tcPr>
            <w:tcW w:w="870" w:type="dxa"/>
            <w:tcBorders>
              <w:bottom w:val="single" w:sz="4" w:space="0" w:color="auto"/>
              <w:right w:val="single" w:sz="6" w:space="0" w:color="000000"/>
            </w:tcBorders>
            <w:tcMar>
              <w:top w:w="15" w:type="dxa"/>
              <w:left w:w="60" w:type="dxa"/>
              <w:bottom w:w="15" w:type="dxa"/>
              <w:right w:w="60" w:type="dxa"/>
            </w:tcMar>
            <w:vAlign w:val="center"/>
            <w:hideMark/>
          </w:tcPr>
          <w:p w14:paraId="074183DE"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44.67</w:t>
            </w:r>
          </w:p>
        </w:tc>
        <w:tc>
          <w:tcPr>
            <w:tcW w:w="930" w:type="dxa"/>
            <w:tcBorders>
              <w:bottom w:val="single" w:sz="4" w:space="0" w:color="auto"/>
              <w:right w:val="single" w:sz="6" w:space="0" w:color="000000"/>
            </w:tcBorders>
            <w:tcMar>
              <w:top w:w="15" w:type="dxa"/>
              <w:left w:w="60" w:type="dxa"/>
              <w:bottom w:w="15" w:type="dxa"/>
              <w:right w:w="60" w:type="dxa"/>
            </w:tcMar>
            <w:vAlign w:val="center"/>
            <w:hideMark/>
          </w:tcPr>
          <w:p w14:paraId="776C8C0D"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42.22</w:t>
            </w:r>
          </w:p>
        </w:tc>
        <w:tc>
          <w:tcPr>
            <w:tcW w:w="990" w:type="dxa"/>
            <w:tcBorders>
              <w:bottom w:val="single" w:sz="4" w:space="0" w:color="auto"/>
              <w:right w:val="single" w:sz="6" w:space="0" w:color="000000"/>
            </w:tcBorders>
            <w:tcMar>
              <w:top w:w="15" w:type="dxa"/>
              <w:left w:w="60" w:type="dxa"/>
              <w:bottom w:w="15" w:type="dxa"/>
              <w:right w:w="60" w:type="dxa"/>
            </w:tcMar>
            <w:vAlign w:val="center"/>
            <w:hideMark/>
          </w:tcPr>
          <w:p w14:paraId="1A45B59A"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37.68</w:t>
            </w:r>
          </w:p>
        </w:tc>
      </w:tr>
      <w:tr w:rsidR="00FF6C32" w:rsidRPr="007805A5" w14:paraId="4999186E" w14:textId="77777777" w:rsidTr="00FF6C32">
        <w:tc>
          <w:tcPr>
            <w:tcW w:w="1176" w:type="dxa"/>
            <w:vMerge w:val="restart"/>
            <w:tcBorders>
              <w:top w:val="single" w:sz="4" w:space="0" w:color="auto"/>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6B470EC8"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GRU</w:t>
            </w:r>
          </w:p>
        </w:tc>
        <w:tc>
          <w:tcPr>
            <w:tcW w:w="893" w:type="dxa"/>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200EF396"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RMSE</w:t>
            </w:r>
          </w:p>
        </w:tc>
        <w:tc>
          <w:tcPr>
            <w:tcW w:w="984" w:type="dxa"/>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78A38EBD" w14:textId="280887FD" w:rsidR="00570B8D" w:rsidRPr="007805A5" w:rsidRDefault="00863A76" w:rsidP="004136CC">
            <w:pPr>
              <w:jc w:val="center"/>
              <w:rPr>
                <w:rFonts w:eastAsia="Times New Roman" w:cs="Times New Roman"/>
                <w:b/>
                <w:kern w:val="0"/>
                <w:sz w:val="20"/>
                <w:szCs w:val="20"/>
                <w14:ligatures w14:val="none"/>
              </w:rPr>
            </w:pPr>
            <w:r w:rsidRPr="007805A5">
              <w:rPr>
                <w:rFonts w:eastAsia="Times New Roman" w:cs="Times New Roman"/>
                <w:b/>
                <w:kern w:val="0"/>
                <w:sz w:val="20"/>
                <w:szCs w:val="20"/>
                <w14:ligatures w14:val="none"/>
              </w:rPr>
              <w:t>1414.12</w:t>
            </w:r>
          </w:p>
        </w:tc>
        <w:tc>
          <w:tcPr>
            <w:tcW w:w="996" w:type="dxa"/>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35A7F347" w14:textId="49EED79E" w:rsidR="00570B8D" w:rsidRPr="007805A5" w:rsidRDefault="0013529A" w:rsidP="004136CC">
            <w:pPr>
              <w:jc w:val="center"/>
              <w:rPr>
                <w:rFonts w:eastAsia="Times New Roman" w:cs="Times New Roman"/>
                <w:b/>
                <w:kern w:val="0"/>
                <w:sz w:val="20"/>
                <w:szCs w:val="20"/>
                <w14:ligatures w14:val="none"/>
              </w:rPr>
            </w:pPr>
            <w:r w:rsidRPr="007805A5">
              <w:rPr>
                <w:rFonts w:eastAsia="Times New Roman" w:cs="Times New Roman"/>
                <w:b/>
                <w:kern w:val="0"/>
                <w:sz w:val="20"/>
                <w:szCs w:val="20"/>
                <w14:ligatures w14:val="none"/>
              </w:rPr>
              <w:t>1330.24</w:t>
            </w:r>
          </w:p>
        </w:tc>
        <w:tc>
          <w:tcPr>
            <w:tcW w:w="990" w:type="dxa"/>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072CC622" w14:textId="440E3FE3" w:rsidR="00570B8D" w:rsidRPr="007805A5" w:rsidRDefault="00DB0AC5"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1696.97</w:t>
            </w:r>
          </w:p>
        </w:tc>
        <w:tc>
          <w:tcPr>
            <w:tcW w:w="0" w:type="auto"/>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5BB9C9EF" w14:textId="45F78003" w:rsidR="00570B8D" w:rsidRPr="007805A5" w:rsidRDefault="008C6AE6" w:rsidP="004136CC">
            <w:pPr>
              <w:jc w:val="center"/>
              <w:rPr>
                <w:rFonts w:eastAsia="Times New Roman" w:cs="Times New Roman"/>
                <w:kern w:val="0"/>
                <w:sz w:val="20"/>
                <w:szCs w:val="20"/>
                <w14:ligatures w14:val="none"/>
              </w:rPr>
            </w:pPr>
            <w:r w:rsidRPr="007805A5">
              <w:rPr>
                <w:rFonts w:eastAsia="Times New Roman" w:cs="Times New Roman"/>
                <w:b/>
                <w:kern w:val="0"/>
                <w:sz w:val="20"/>
                <w:szCs w:val="20"/>
                <w14:ligatures w14:val="none"/>
              </w:rPr>
              <w:t>643.97</w:t>
            </w:r>
          </w:p>
        </w:tc>
        <w:tc>
          <w:tcPr>
            <w:tcW w:w="932" w:type="dxa"/>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0184CFE3" w14:textId="2F36F289" w:rsidR="00570B8D" w:rsidRPr="007805A5" w:rsidRDefault="00CC09D7" w:rsidP="004136CC">
            <w:pPr>
              <w:jc w:val="center"/>
              <w:rPr>
                <w:rFonts w:eastAsia="Times New Roman" w:cs="Times New Roman"/>
                <w:b/>
                <w:kern w:val="0"/>
                <w:sz w:val="20"/>
                <w:szCs w:val="20"/>
                <w14:ligatures w14:val="none"/>
              </w:rPr>
            </w:pPr>
            <w:r w:rsidRPr="007805A5">
              <w:rPr>
                <w:rFonts w:eastAsia="Times New Roman" w:cs="Times New Roman"/>
                <w:b/>
                <w:kern w:val="0"/>
                <w:sz w:val="20"/>
                <w:szCs w:val="20"/>
                <w14:ligatures w14:val="none"/>
              </w:rPr>
              <w:t>476.05</w:t>
            </w:r>
          </w:p>
        </w:tc>
        <w:tc>
          <w:tcPr>
            <w:tcW w:w="989" w:type="dxa"/>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5F27E6D1" w14:textId="4467B8BE"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b/>
                <w:kern w:val="0"/>
                <w:sz w:val="20"/>
                <w:szCs w:val="20"/>
                <w14:ligatures w14:val="none"/>
              </w:rPr>
              <w:t>4</w:t>
            </w:r>
            <w:r w:rsidR="00513D9B" w:rsidRPr="007805A5">
              <w:rPr>
                <w:rFonts w:eastAsia="Times New Roman" w:cs="Times New Roman"/>
                <w:b/>
                <w:kern w:val="0"/>
                <w:sz w:val="20"/>
                <w:szCs w:val="20"/>
                <w14:ligatures w14:val="none"/>
              </w:rPr>
              <w:t>38.31</w:t>
            </w:r>
          </w:p>
        </w:tc>
        <w:tc>
          <w:tcPr>
            <w:tcW w:w="870" w:type="dxa"/>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18CED857" w14:textId="1BAB0641" w:rsidR="00570B8D" w:rsidRPr="007805A5" w:rsidRDefault="00371717"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961.24</w:t>
            </w:r>
          </w:p>
        </w:tc>
        <w:tc>
          <w:tcPr>
            <w:tcW w:w="930" w:type="dxa"/>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524E3C93" w14:textId="7A8C99E5" w:rsidR="00570B8D" w:rsidRPr="007805A5" w:rsidRDefault="008255B5"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646.73</w:t>
            </w:r>
          </w:p>
        </w:tc>
        <w:tc>
          <w:tcPr>
            <w:tcW w:w="990" w:type="dxa"/>
            <w:tcBorders>
              <w:top w:val="single" w:sz="4" w:space="0" w:color="auto"/>
              <w:bottom w:val="single" w:sz="6" w:space="0" w:color="000000"/>
              <w:right w:val="single" w:sz="6" w:space="0" w:color="000000"/>
            </w:tcBorders>
            <w:tcMar>
              <w:top w:w="15" w:type="dxa"/>
              <w:left w:w="60" w:type="dxa"/>
              <w:bottom w:w="15" w:type="dxa"/>
              <w:right w:w="60" w:type="dxa"/>
            </w:tcMar>
            <w:vAlign w:val="center"/>
            <w:hideMark/>
          </w:tcPr>
          <w:p w14:paraId="1E76AB5F" w14:textId="193D46CE" w:rsidR="00570B8D" w:rsidRPr="007805A5" w:rsidRDefault="00612D1E"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632.76</w:t>
            </w:r>
          </w:p>
        </w:tc>
      </w:tr>
      <w:tr w:rsidR="00FF6C32" w:rsidRPr="007805A5" w14:paraId="5AE3AFE7" w14:textId="77777777" w:rsidTr="00FF6C32">
        <w:tc>
          <w:tcPr>
            <w:tcW w:w="1176" w:type="dxa"/>
            <w:vMerge/>
            <w:tcBorders>
              <w:top w:val="single" w:sz="6" w:space="0" w:color="000000"/>
              <w:left w:val="single" w:sz="6" w:space="0" w:color="000000"/>
              <w:bottom w:val="single" w:sz="6" w:space="0" w:color="000000"/>
              <w:right w:val="single" w:sz="6" w:space="0" w:color="000000"/>
            </w:tcBorders>
            <w:vAlign w:val="center"/>
            <w:hideMark/>
          </w:tcPr>
          <w:p w14:paraId="114B014A" w14:textId="77777777" w:rsidR="00570B8D" w:rsidRPr="007805A5" w:rsidRDefault="00570B8D" w:rsidP="004136CC">
            <w:pPr>
              <w:jc w:val="left"/>
              <w:rPr>
                <w:rFonts w:eastAsia="Times New Roman" w:cs="Times New Roman"/>
                <w:kern w:val="0"/>
                <w:sz w:val="20"/>
                <w:szCs w:val="20"/>
                <w14:ligatures w14:val="none"/>
              </w:rPr>
            </w:pPr>
          </w:p>
        </w:tc>
        <w:tc>
          <w:tcPr>
            <w:tcW w:w="893" w:type="dxa"/>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057D38BF"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MAPE</w:t>
            </w:r>
          </w:p>
        </w:tc>
        <w:tc>
          <w:tcPr>
            <w:tcW w:w="984" w:type="dxa"/>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2FF6A817" w14:textId="63A48E4F" w:rsidR="00570B8D" w:rsidRPr="007805A5" w:rsidRDefault="00570B8D" w:rsidP="004136CC">
            <w:pPr>
              <w:jc w:val="center"/>
              <w:rPr>
                <w:rFonts w:eastAsia="Times New Roman" w:cs="Times New Roman"/>
                <w:b/>
                <w:kern w:val="0"/>
                <w:sz w:val="20"/>
                <w:szCs w:val="20"/>
                <w14:ligatures w14:val="none"/>
              </w:rPr>
            </w:pPr>
            <w:r w:rsidRPr="007805A5">
              <w:rPr>
                <w:rFonts w:eastAsia="Times New Roman" w:cs="Times New Roman"/>
                <w:b/>
                <w:kern w:val="0"/>
                <w:sz w:val="20"/>
                <w:szCs w:val="20"/>
                <w14:ligatures w14:val="none"/>
              </w:rPr>
              <w:t>1.</w:t>
            </w:r>
            <w:r w:rsidR="00863A76" w:rsidRPr="007805A5">
              <w:rPr>
                <w:rFonts w:eastAsia="Times New Roman" w:cs="Times New Roman"/>
                <w:b/>
                <w:kern w:val="0"/>
                <w:sz w:val="20"/>
                <w:szCs w:val="20"/>
                <w14:ligatures w14:val="none"/>
              </w:rPr>
              <w:t>19</w:t>
            </w:r>
          </w:p>
        </w:tc>
        <w:tc>
          <w:tcPr>
            <w:tcW w:w="996" w:type="dxa"/>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249B56BE" w14:textId="08848758" w:rsidR="00570B8D" w:rsidRPr="007805A5" w:rsidRDefault="00F96D9E" w:rsidP="004136CC">
            <w:pPr>
              <w:jc w:val="center"/>
              <w:rPr>
                <w:rFonts w:eastAsia="Times New Roman" w:cs="Times New Roman"/>
                <w:b/>
                <w:kern w:val="0"/>
                <w:sz w:val="20"/>
                <w:szCs w:val="20"/>
                <w14:ligatures w14:val="none"/>
              </w:rPr>
            </w:pPr>
            <w:r w:rsidRPr="007805A5">
              <w:rPr>
                <w:rFonts w:eastAsia="Times New Roman" w:cs="Times New Roman"/>
                <w:b/>
                <w:kern w:val="0"/>
                <w:sz w:val="20"/>
                <w:szCs w:val="20"/>
                <w14:ligatures w14:val="none"/>
              </w:rPr>
              <w:t>1.12</w:t>
            </w:r>
          </w:p>
        </w:tc>
        <w:tc>
          <w:tcPr>
            <w:tcW w:w="990" w:type="dxa"/>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765B8F70" w14:textId="4F3D27F1"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w:t>
            </w:r>
            <w:r w:rsidR="00D9395D" w:rsidRPr="007805A5">
              <w:rPr>
                <w:rFonts w:eastAsia="Times New Roman" w:cs="Times New Roman"/>
                <w:kern w:val="0"/>
                <w:sz w:val="20"/>
                <w:szCs w:val="20"/>
                <w14:ligatures w14:val="none"/>
              </w:rPr>
              <w:t>44</w:t>
            </w:r>
          </w:p>
        </w:tc>
        <w:tc>
          <w:tcPr>
            <w:tcW w:w="0" w:type="auto"/>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319AA26A" w14:textId="102A4354" w:rsidR="00570B8D" w:rsidRPr="007805A5" w:rsidRDefault="008C6AE6" w:rsidP="004136CC">
            <w:pPr>
              <w:jc w:val="center"/>
              <w:rPr>
                <w:rFonts w:eastAsia="Times New Roman" w:cs="Times New Roman"/>
                <w:kern w:val="0"/>
                <w:sz w:val="20"/>
                <w:szCs w:val="20"/>
                <w14:ligatures w14:val="none"/>
              </w:rPr>
            </w:pPr>
            <w:r w:rsidRPr="007805A5">
              <w:rPr>
                <w:rFonts w:eastAsia="Times New Roman" w:cs="Times New Roman"/>
                <w:b/>
                <w:kern w:val="0"/>
                <w:sz w:val="20"/>
                <w:szCs w:val="20"/>
                <w14:ligatures w14:val="none"/>
              </w:rPr>
              <w:t>2.12</w:t>
            </w:r>
          </w:p>
        </w:tc>
        <w:tc>
          <w:tcPr>
            <w:tcW w:w="932" w:type="dxa"/>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1455978C" w14:textId="0A364724"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b/>
                <w:kern w:val="0"/>
                <w:sz w:val="20"/>
                <w:szCs w:val="20"/>
                <w14:ligatures w14:val="none"/>
              </w:rPr>
              <w:t>1.</w:t>
            </w:r>
            <w:r w:rsidR="00266786" w:rsidRPr="007805A5">
              <w:rPr>
                <w:rFonts w:eastAsia="Times New Roman" w:cs="Times New Roman"/>
                <w:b/>
                <w:kern w:val="0"/>
                <w:sz w:val="20"/>
                <w:szCs w:val="20"/>
                <w14:ligatures w14:val="none"/>
              </w:rPr>
              <w:t>27</w:t>
            </w:r>
          </w:p>
        </w:tc>
        <w:tc>
          <w:tcPr>
            <w:tcW w:w="989" w:type="dxa"/>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32A3A3F0" w14:textId="28D297B8"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b/>
                <w:kern w:val="0"/>
                <w:sz w:val="20"/>
                <w:szCs w:val="20"/>
                <w14:ligatures w14:val="none"/>
              </w:rPr>
              <w:t>1.2</w:t>
            </w:r>
            <w:r w:rsidR="003C4E65" w:rsidRPr="007805A5">
              <w:rPr>
                <w:rFonts w:eastAsia="Times New Roman" w:cs="Times New Roman"/>
                <w:b/>
                <w:kern w:val="0"/>
                <w:sz w:val="20"/>
                <w:szCs w:val="20"/>
                <w14:ligatures w14:val="none"/>
              </w:rPr>
              <w:t>7</w:t>
            </w:r>
          </w:p>
        </w:tc>
        <w:tc>
          <w:tcPr>
            <w:tcW w:w="870" w:type="dxa"/>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4AD4EC01" w14:textId="5E6F972D"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w:t>
            </w:r>
            <w:r w:rsidR="00371717" w:rsidRPr="007805A5">
              <w:rPr>
                <w:rFonts w:eastAsia="Times New Roman" w:cs="Times New Roman"/>
                <w:kern w:val="0"/>
                <w:sz w:val="20"/>
                <w:szCs w:val="20"/>
                <w14:ligatures w14:val="none"/>
              </w:rPr>
              <w:t>80</w:t>
            </w:r>
          </w:p>
        </w:tc>
        <w:tc>
          <w:tcPr>
            <w:tcW w:w="930" w:type="dxa"/>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656EB695" w14:textId="6962E193"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w:t>
            </w:r>
            <w:r w:rsidR="00D131BD" w:rsidRPr="007805A5">
              <w:rPr>
                <w:rFonts w:eastAsia="Times New Roman" w:cs="Times New Roman"/>
                <w:kern w:val="0"/>
                <w:sz w:val="20"/>
                <w:szCs w:val="20"/>
                <w14:ligatures w14:val="none"/>
              </w:rPr>
              <w:t>06</w:t>
            </w:r>
          </w:p>
        </w:tc>
        <w:tc>
          <w:tcPr>
            <w:tcW w:w="990" w:type="dxa"/>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635F5243" w14:textId="7A0A2B5C" w:rsidR="00570B8D" w:rsidRPr="007805A5" w:rsidRDefault="00612D1E"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1.02</w:t>
            </w:r>
          </w:p>
        </w:tc>
      </w:tr>
      <w:tr w:rsidR="00FF6C32" w:rsidRPr="007805A5" w14:paraId="1F0A85F0" w14:textId="77777777" w:rsidTr="00FF6C32">
        <w:tc>
          <w:tcPr>
            <w:tcW w:w="1176" w:type="dxa"/>
            <w:vMerge/>
            <w:tcBorders>
              <w:top w:val="single" w:sz="6" w:space="0" w:color="000000"/>
              <w:left w:val="single" w:sz="6" w:space="0" w:color="000000"/>
              <w:bottom w:val="single" w:sz="6" w:space="0" w:color="000000"/>
              <w:right w:val="single" w:sz="6" w:space="0" w:color="000000"/>
            </w:tcBorders>
            <w:vAlign w:val="center"/>
            <w:hideMark/>
          </w:tcPr>
          <w:p w14:paraId="6BE00968" w14:textId="77777777" w:rsidR="00570B8D" w:rsidRPr="007805A5" w:rsidRDefault="00570B8D" w:rsidP="004136CC">
            <w:pPr>
              <w:jc w:val="left"/>
              <w:rPr>
                <w:rFonts w:eastAsia="Times New Roman" w:cs="Times New Roman"/>
                <w:kern w:val="0"/>
                <w:sz w:val="20"/>
                <w:szCs w:val="20"/>
                <w14:ligatures w14:val="none"/>
              </w:rPr>
            </w:pPr>
          </w:p>
        </w:tc>
        <w:tc>
          <w:tcPr>
            <w:tcW w:w="893" w:type="dxa"/>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0CD5C87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MDA</w:t>
            </w:r>
          </w:p>
        </w:tc>
        <w:tc>
          <w:tcPr>
            <w:tcW w:w="984" w:type="dxa"/>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0078C72B" w14:textId="51253D4A" w:rsidR="00570B8D" w:rsidRPr="007805A5" w:rsidRDefault="00570B8D" w:rsidP="004136CC">
            <w:pPr>
              <w:jc w:val="center"/>
              <w:rPr>
                <w:rFonts w:eastAsia="Times New Roman" w:cs="Times New Roman"/>
                <w:b/>
                <w:kern w:val="0"/>
                <w:sz w:val="20"/>
                <w:szCs w:val="20"/>
                <w14:ligatures w14:val="none"/>
              </w:rPr>
            </w:pPr>
            <w:r w:rsidRPr="007805A5">
              <w:rPr>
                <w:rFonts w:eastAsia="Times New Roman" w:cs="Times New Roman"/>
                <w:b/>
                <w:kern w:val="0"/>
                <w:sz w:val="20"/>
                <w:szCs w:val="20"/>
                <w14:ligatures w14:val="none"/>
              </w:rPr>
              <w:t>4</w:t>
            </w:r>
            <w:r w:rsidR="00A76599" w:rsidRPr="007805A5">
              <w:rPr>
                <w:rFonts w:eastAsia="Times New Roman" w:cs="Times New Roman"/>
                <w:b/>
                <w:kern w:val="0"/>
                <w:sz w:val="20"/>
                <w:szCs w:val="20"/>
                <w14:ligatures w14:val="none"/>
              </w:rPr>
              <w:t>1.43</w:t>
            </w:r>
          </w:p>
        </w:tc>
        <w:tc>
          <w:tcPr>
            <w:tcW w:w="996" w:type="dxa"/>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347D5DBE" w14:textId="19BEE4F2" w:rsidR="00570B8D" w:rsidRPr="007805A5" w:rsidRDefault="00352F3A" w:rsidP="004136CC">
            <w:pPr>
              <w:jc w:val="center"/>
              <w:rPr>
                <w:rFonts w:eastAsia="Times New Roman" w:cs="Times New Roman"/>
                <w:b/>
                <w:kern w:val="0"/>
                <w:sz w:val="20"/>
                <w:szCs w:val="20"/>
                <w14:ligatures w14:val="none"/>
              </w:rPr>
            </w:pPr>
            <w:r w:rsidRPr="007805A5">
              <w:rPr>
                <w:rFonts w:eastAsia="Times New Roman" w:cs="Times New Roman"/>
                <w:b/>
                <w:kern w:val="0"/>
                <w:sz w:val="20"/>
                <w:szCs w:val="20"/>
                <w14:ligatures w14:val="none"/>
              </w:rPr>
              <w:t>5</w:t>
            </w:r>
            <w:r w:rsidR="00570B8D" w:rsidRPr="007805A5">
              <w:rPr>
                <w:rFonts w:eastAsia="Times New Roman" w:cs="Times New Roman"/>
                <w:b/>
                <w:kern w:val="0"/>
                <w:sz w:val="20"/>
                <w:szCs w:val="20"/>
                <w14:ligatures w14:val="none"/>
              </w:rPr>
              <w:t>2.86</w:t>
            </w:r>
          </w:p>
        </w:tc>
        <w:tc>
          <w:tcPr>
            <w:tcW w:w="990" w:type="dxa"/>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4882007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42.86</w:t>
            </w:r>
          </w:p>
        </w:tc>
        <w:tc>
          <w:tcPr>
            <w:tcW w:w="0" w:type="auto"/>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3E57B9CB" w14:textId="7769EF77" w:rsidR="00570B8D" w:rsidRPr="007805A5" w:rsidRDefault="0078381E" w:rsidP="004136CC">
            <w:pPr>
              <w:jc w:val="center"/>
              <w:rPr>
                <w:rFonts w:eastAsia="Times New Roman" w:cs="Times New Roman"/>
                <w:kern w:val="0"/>
                <w:sz w:val="20"/>
                <w:szCs w:val="20"/>
                <w14:ligatures w14:val="none"/>
              </w:rPr>
            </w:pPr>
            <w:r w:rsidRPr="007805A5">
              <w:rPr>
                <w:rFonts w:eastAsia="Times New Roman" w:cs="Times New Roman"/>
                <w:b/>
                <w:kern w:val="0"/>
                <w:sz w:val="20"/>
                <w:szCs w:val="20"/>
                <w14:ligatures w14:val="none"/>
              </w:rPr>
              <w:t>55.71</w:t>
            </w:r>
          </w:p>
        </w:tc>
        <w:tc>
          <w:tcPr>
            <w:tcW w:w="932" w:type="dxa"/>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467F6E86"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b/>
                <w:kern w:val="0"/>
                <w:sz w:val="20"/>
                <w:szCs w:val="20"/>
                <w14:ligatures w14:val="none"/>
              </w:rPr>
              <w:t>55.71</w:t>
            </w:r>
          </w:p>
        </w:tc>
        <w:tc>
          <w:tcPr>
            <w:tcW w:w="989" w:type="dxa"/>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21BFD2FD"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b/>
                <w:kern w:val="0"/>
                <w:sz w:val="20"/>
                <w:szCs w:val="20"/>
                <w14:ligatures w14:val="none"/>
              </w:rPr>
              <w:t>55.71</w:t>
            </w:r>
          </w:p>
        </w:tc>
        <w:tc>
          <w:tcPr>
            <w:tcW w:w="870" w:type="dxa"/>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570DF240"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52.86</w:t>
            </w:r>
          </w:p>
        </w:tc>
        <w:tc>
          <w:tcPr>
            <w:tcW w:w="930" w:type="dxa"/>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4D135FE2" w14:textId="1BA67605"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w:t>
            </w:r>
            <w:r w:rsidR="00594E93" w:rsidRPr="007805A5">
              <w:rPr>
                <w:rFonts w:eastAsia="Times New Roman" w:cs="Times New Roman"/>
                <w:kern w:val="0"/>
                <w:sz w:val="20"/>
                <w:szCs w:val="20"/>
                <w14:ligatures w14:val="none"/>
              </w:rPr>
              <w:t>1.43</w:t>
            </w:r>
          </w:p>
        </w:tc>
        <w:tc>
          <w:tcPr>
            <w:tcW w:w="990" w:type="dxa"/>
            <w:tcBorders>
              <w:top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7B524ABF" w14:textId="1296CB72" w:rsidR="00570B8D" w:rsidRPr="007805A5" w:rsidRDefault="000D3422"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52.86</w:t>
            </w:r>
          </w:p>
        </w:tc>
      </w:tr>
      <w:tr w:rsidR="00FF6C32" w:rsidRPr="007805A5" w14:paraId="1178D57B" w14:textId="77777777" w:rsidTr="00FF6C32">
        <w:tc>
          <w:tcPr>
            <w:tcW w:w="1176" w:type="dxa"/>
            <w:vMerge w:val="restart"/>
            <w:tcBorders>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71C10819"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CNN_LSTM</w:t>
            </w: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1560A4F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RMSE</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37A55134"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7688.50</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5C28F794"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6294.02</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2AAED1BE"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6745.87</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0FB12BDC"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977.58</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1AEC557D"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809.16</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77986995"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1312.10</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2D177CC8"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8415.04</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791ABDAC"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8184.59</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11EB7875"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3522.38</w:t>
            </w:r>
          </w:p>
        </w:tc>
      </w:tr>
      <w:tr w:rsidR="00FF6C32" w:rsidRPr="007805A5" w14:paraId="54184E7D" w14:textId="77777777" w:rsidTr="00FF6C32">
        <w:tc>
          <w:tcPr>
            <w:tcW w:w="1176" w:type="dxa"/>
            <w:vMerge/>
            <w:tcBorders>
              <w:left w:val="single" w:sz="6" w:space="0" w:color="000000"/>
              <w:bottom w:val="single" w:sz="6" w:space="0" w:color="000000"/>
              <w:right w:val="single" w:sz="6" w:space="0" w:color="000000"/>
            </w:tcBorders>
            <w:vAlign w:val="center"/>
            <w:hideMark/>
          </w:tcPr>
          <w:p w14:paraId="63A29344" w14:textId="77777777" w:rsidR="00570B8D" w:rsidRPr="007805A5" w:rsidRDefault="00570B8D" w:rsidP="004136CC">
            <w:pPr>
              <w:jc w:val="left"/>
              <w:rPr>
                <w:rFonts w:eastAsia="Times New Roman" w:cs="Times New Roman"/>
                <w:kern w:val="0"/>
                <w:sz w:val="20"/>
                <w:szCs w:val="20"/>
                <w14:ligatures w14:val="none"/>
              </w:rPr>
            </w:pP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6EF891C2"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MAPE</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50FCBB8F"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7.66</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0AB42F00"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6.24</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3D7BC28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6.72</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4FE1AED9"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3.16</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1FFD8876"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2.59</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5C68D13C"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4.36</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3C2FD7BE"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18.61</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127471E9"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18.05</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1842C1FA"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7.55</w:t>
            </w:r>
          </w:p>
        </w:tc>
      </w:tr>
      <w:tr w:rsidR="00FF6C32" w:rsidRPr="007805A5" w14:paraId="3DCC4A81" w14:textId="77777777" w:rsidTr="00FF6C32">
        <w:tc>
          <w:tcPr>
            <w:tcW w:w="1176" w:type="dxa"/>
            <w:vMerge/>
            <w:tcBorders>
              <w:left w:val="single" w:sz="6" w:space="0" w:color="000000"/>
              <w:bottom w:val="single" w:sz="6" w:space="0" w:color="000000"/>
              <w:right w:val="single" w:sz="6" w:space="0" w:color="000000"/>
            </w:tcBorders>
            <w:vAlign w:val="center"/>
            <w:hideMark/>
          </w:tcPr>
          <w:p w14:paraId="4387F3DE" w14:textId="77777777" w:rsidR="00570B8D" w:rsidRPr="007805A5" w:rsidRDefault="00570B8D" w:rsidP="004136CC">
            <w:pPr>
              <w:jc w:val="left"/>
              <w:rPr>
                <w:rFonts w:eastAsia="Times New Roman" w:cs="Times New Roman"/>
                <w:kern w:val="0"/>
                <w:sz w:val="20"/>
                <w:szCs w:val="20"/>
                <w14:ligatures w14:val="none"/>
              </w:rPr>
            </w:pP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51A3590C"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MDA</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029C138E"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42.86</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38A6DB2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44.29</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7432DD62"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42.86</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5E63E47F"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51.43</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3941CB8E"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47.14</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2C2AE43F"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57.14</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048320AE"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52.86</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358953E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52.86</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7063C01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52.86</w:t>
            </w:r>
          </w:p>
        </w:tc>
      </w:tr>
      <w:tr w:rsidR="00FF6C32" w:rsidRPr="007805A5" w14:paraId="48B3C222" w14:textId="77777777" w:rsidTr="00FF6C32">
        <w:tc>
          <w:tcPr>
            <w:tcW w:w="1176" w:type="dxa"/>
            <w:vMerge w:val="restart"/>
            <w:tcBorders>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61531A4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BNN</w:t>
            </w: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4C248A82"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RMSE</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30E28035"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16044.47</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7C5D491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39501.27</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21C90CE2" w14:textId="346B1757" w:rsidR="00570B8D" w:rsidRPr="007805A5" w:rsidRDefault="00DB07F3"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21718.64</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39000FBF" w14:textId="1093B0B1" w:rsidR="00570B8D" w:rsidRPr="007805A5" w:rsidRDefault="00DD3588"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17274.37</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5268DD77" w14:textId="7172C786" w:rsidR="00570B8D" w:rsidRPr="007805A5" w:rsidRDefault="001E6265"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13967.10</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1C04F839" w14:textId="3458D3F1" w:rsidR="00570B8D" w:rsidRPr="007805A5" w:rsidRDefault="005E1988"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19085.52</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05B35BF5" w14:textId="4CBED1AE" w:rsidR="00570B8D" w:rsidRPr="007805A5" w:rsidRDefault="00440243"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11437.10</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4CDB70CA" w14:textId="20F9B0A3" w:rsidR="00570B8D" w:rsidRPr="007805A5" w:rsidRDefault="003A3CA2"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11898.80</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1982C45C" w14:textId="7644FFBD" w:rsidR="00570B8D" w:rsidRPr="007805A5" w:rsidRDefault="00DE53D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14209.27</w:t>
            </w:r>
          </w:p>
        </w:tc>
      </w:tr>
      <w:tr w:rsidR="00FF6C32" w:rsidRPr="007805A5" w14:paraId="48D53C2E" w14:textId="77777777" w:rsidTr="00FF6C32">
        <w:tc>
          <w:tcPr>
            <w:tcW w:w="1176" w:type="dxa"/>
            <w:vMerge/>
            <w:tcBorders>
              <w:left w:val="single" w:sz="6" w:space="0" w:color="000000"/>
              <w:bottom w:val="single" w:sz="6" w:space="0" w:color="000000"/>
              <w:right w:val="single" w:sz="6" w:space="0" w:color="000000"/>
            </w:tcBorders>
            <w:vAlign w:val="center"/>
            <w:hideMark/>
          </w:tcPr>
          <w:p w14:paraId="332B5B7C" w14:textId="77777777" w:rsidR="00570B8D" w:rsidRPr="007805A5" w:rsidRDefault="00570B8D" w:rsidP="004136CC">
            <w:pPr>
              <w:jc w:val="left"/>
              <w:rPr>
                <w:rFonts w:eastAsia="Times New Roman" w:cs="Times New Roman"/>
                <w:kern w:val="0"/>
                <w:sz w:val="20"/>
                <w:szCs w:val="20"/>
                <w14:ligatures w14:val="none"/>
              </w:rPr>
            </w:pP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2161625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MAPE</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30056EB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16.94</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5B75C35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42.54</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4FD3BE6A"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23.08</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093CD23C" w14:textId="013AA03B" w:rsidR="00570B8D" w:rsidRPr="007805A5" w:rsidRDefault="009D1344"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65.27</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7D5A0695" w14:textId="5448DBCF" w:rsidR="00570B8D" w:rsidRPr="007805A5" w:rsidRDefault="005D587F"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52.87</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01BB8A94" w14:textId="21948BBD" w:rsidR="00570B8D" w:rsidRPr="007805A5" w:rsidRDefault="00EC5E39"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72.06</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12BFFA67" w14:textId="6E177797" w:rsidR="00570B8D" w:rsidRPr="007805A5" w:rsidRDefault="00BB02BB"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25.34</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69F60275" w14:textId="4FEA4F09"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w:t>
            </w:r>
            <w:r w:rsidR="00FC58BC" w:rsidRPr="007805A5">
              <w:rPr>
                <w:rFonts w:eastAsia="Times New Roman" w:cs="Times New Roman"/>
                <w:kern w:val="0"/>
                <w:sz w:val="20"/>
                <w:szCs w:val="20"/>
                <w14:ligatures w14:val="none"/>
              </w:rPr>
              <w:t>6.41</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1DC92676" w14:textId="27E92D44"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w:t>
            </w:r>
            <w:r w:rsidR="006E73D0" w:rsidRPr="007805A5">
              <w:rPr>
                <w:rFonts w:eastAsia="Times New Roman" w:cs="Times New Roman"/>
                <w:kern w:val="0"/>
                <w:sz w:val="20"/>
                <w:szCs w:val="20"/>
                <w14:ligatures w14:val="none"/>
              </w:rPr>
              <w:t>1.32</w:t>
            </w:r>
          </w:p>
        </w:tc>
      </w:tr>
      <w:tr w:rsidR="00FF6C32" w:rsidRPr="007805A5" w14:paraId="3234D8BB" w14:textId="77777777" w:rsidTr="00FF6C32">
        <w:tc>
          <w:tcPr>
            <w:tcW w:w="1176" w:type="dxa"/>
            <w:vMerge/>
            <w:tcBorders>
              <w:left w:val="single" w:sz="6" w:space="0" w:color="000000"/>
              <w:bottom w:val="single" w:sz="6" w:space="0" w:color="000000"/>
              <w:right w:val="single" w:sz="6" w:space="0" w:color="000000"/>
            </w:tcBorders>
            <w:vAlign w:val="center"/>
            <w:hideMark/>
          </w:tcPr>
          <w:p w14:paraId="37729D35" w14:textId="77777777" w:rsidR="00570B8D" w:rsidRPr="007805A5" w:rsidRDefault="00570B8D" w:rsidP="004136CC">
            <w:pPr>
              <w:jc w:val="left"/>
              <w:rPr>
                <w:rFonts w:eastAsia="Times New Roman" w:cs="Times New Roman"/>
                <w:kern w:val="0"/>
                <w:sz w:val="20"/>
                <w:szCs w:val="20"/>
                <w14:ligatures w14:val="none"/>
              </w:rPr>
            </w:pP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4305D4B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MDA</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51BD6D5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55.71</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6B191AD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42.86</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3D27A1B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42.86</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3472D93F" w14:textId="45DDECA2" w:rsidR="00570B8D" w:rsidRPr="007805A5" w:rsidRDefault="00D53E08"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35.71</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3505067A" w14:textId="2B47E256" w:rsidR="00570B8D" w:rsidRPr="007805A5" w:rsidRDefault="00F6336C"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35.71</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1CD63FD4" w14:textId="3B9DB7E9" w:rsidR="00570B8D" w:rsidRPr="007805A5" w:rsidRDefault="00EB3541"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35.71</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625B62C2" w14:textId="7D9CE6EF" w:rsidR="00570B8D" w:rsidRPr="007805A5" w:rsidRDefault="00786821"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52</w:t>
            </w:r>
            <w:r w:rsidR="00570B8D" w:rsidRPr="007805A5">
              <w:rPr>
                <w:rFonts w:eastAsia="Times New Roman" w:cs="Times New Roman"/>
                <w:kern w:val="0"/>
                <w:sz w:val="20"/>
                <w:szCs w:val="20"/>
                <w14:ligatures w14:val="none"/>
              </w:rPr>
              <w:t>.86</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66E895E6" w14:textId="09947BFF" w:rsidR="00570B8D" w:rsidRPr="007805A5" w:rsidRDefault="00786821"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52</w:t>
            </w:r>
            <w:r w:rsidR="00570B8D" w:rsidRPr="007805A5">
              <w:rPr>
                <w:rFonts w:eastAsia="Times New Roman" w:cs="Times New Roman"/>
                <w:kern w:val="0"/>
                <w:sz w:val="20"/>
                <w:szCs w:val="20"/>
                <w14:ligatures w14:val="none"/>
              </w:rPr>
              <w:t>.86</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03CB8834" w14:textId="5109D45A" w:rsidR="00570B8D" w:rsidRPr="007805A5" w:rsidRDefault="00786821"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52.86</w:t>
            </w:r>
          </w:p>
        </w:tc>
      </w:tr>
      <w:tr w:rsidR="00FF6C32" w:rsidRPr="007805A5" w14:paraId="4063EDDE" w14:textId="77777777" w:rsidTr="00FF6C32">
        <w:tc>
          <w:tcPr>
            <w:tcW w:w="1176" w:type="dxa"/>
            <w:vMerge w:val="restart"/>
            <w:tcBorders>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306B4D5C"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RF</w:t>
            </w: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1F838A95"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RMSE</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14682689"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6060.23</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7A9B1648"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3710.33</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2AB2B10F"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4362.72</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243F4B5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1573.26</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2B39251D"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652.02</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4A519656"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545.84</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3701420D"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4140.16</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464FBA46"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1980.26</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7BA9E93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1302.63</w:t>
            </w:r>
          </w:p>
        </w:tc>
      </w:tr>
      <w:tr w:rsidR="00FF6C32" w:rsidRPr="007805A5" w14:paraId="4C4FF742" w14:textId="77777777" w:rsidTr="00FF6C32">
        <w:tc>
          <w:tcPr>
            <w:tcW w:w="1176" w:type="dxa"/>
            <w:vMerge/>
            <w:tcBorders>
              <w:left w:val="single" w:sz="6" w:space="0" w:color="000000"/>
              <w:bottom w:val="single" w:sz="6" w:space="0" w:color="000000"/>
              <w:right w:val="single" w:sz="6" w:space="0" w:color="000000"/>
            </w:tcBorders>
            <w:vAlign w:val="center"/>
            <w:hideMark/>
          </w:tcPr>
          <w:p w14:paraId="54A93B3C" w14:textId="77777777" w:rsidR="00570B8D" w:rsidRPr="007805A5" w:rsidRDefault="00570B8D" w:rsidP="004136CC">
            <w:pPr>
              <w:jc w:val="left"/>
              <w:rPr>
                <w:rFonts w:eastAsia="Times New Roman" w:cs="Times New Roman"/>
                <w:kern w:val="0"/>
                <w:sz w:val="20"/>
                <w:szCs w:val="20"/>
                <w14:ligatures w14:val="none"/>
              </w:rPr>
            </w:pP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7B52419D"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MAPE</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1DAC158E"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5.05</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6DC3A34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2.44</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055AD713"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3.24</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08F99B18"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5.38</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6ABF9B1E"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2.02</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53AEBEF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1.55</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71E0E73D"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8.85</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5C14035F"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4.01</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06D2493A"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2.49</w:t>
            </w:r>
          </w:p>
        </w:tc>
      </w:tr>
      <w:tr w:rsidR="00FF6C32" w:rsidRPr="007805A5" w14:paraId="21A8865F" w14:textId="77777777" w:rsidTr="00FF6C32">
        <w:tc>
          <w:tcPr>
            <w:tcW w:w="1176" w:type="dxa"/>
            <w:vMerge/>
            <w:tcBorders>
              <w:left w:val="single" w:sz="6" w:space="0" w:color="000000"/>
              <w:bottom w:val="single" w:sz="6" w:space="0" w:color="000000"/>
              <w:right w:val="single" w:sz="6" w:space="0" w:color="000000"/>
            </w:tcBorders>
            <w:vAlign w:val="center"/>
            <w:hideMark/>
          </w:tcPr>
          <w:p w14:paraId="32CD79DE" w14:textId="77777777" w:rsidR="00570B8D" w:rsidRPr="007805A5" w:rsidRDefault="00570B8D" w:rsidP="004136CC">
            <w:pPr>
              <w:jc w:val="left"/>
              <w:rPr>
                <w:rFonts w:eastAsia="Times New Roman" w:cs="Times New Roman"/>
                <w:kern w:val="0"/>
                <w:sz w:val="20"/>
                <w:szCs w:val="20"/>
                <w14:ligatures w14:val="none"/>
              </w:rPr>
            </w:pP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0FC8F9CA"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MDA</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2C23807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45.71</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69034285"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51.43</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3D1BCF7E"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42.86</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6EF3F32E"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55.71</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1FC526D2"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60.00</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696F0A8C"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1.55</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63F488E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52.86</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37350346"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37.14</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07CB69DA"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52.86</w:t>
            </w:r>
          </w:p>
        </w:tc>
      </w:tr>
      <w:tr w:rsidR="00FF6C32" w:rsidRPr="007805A5" w14:paraId="47D54BC5" w14:textId="77777777" w:rsidTr="00FF6C32">
        <w:tc>
          <w:tcPr>
            <w:tcW w:w="1176" w:type="dxa"/>
            <w:vMerge w:val="restart"/>
            <w:tcBorders>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5937AA80"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LINEAR</w:t>
            </w: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4794CEFC"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RMSE</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32D57543"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7654.97</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42004B6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5123.35</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205993E0"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3624.42</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278AA99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6803.94</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0D995FC0"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10492.67</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4FFB045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8398.58</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6BE180C6"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3405.77</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4516149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3785.13</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7B214EB4"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3958.15</w:t>
            </w:r>
          </w:p>
        </w:tc>
      </w:tr>
      <w:tr w:rsidR="00FF6C32" w:rsidRPr="007805A5" w14:paraId="1539E8C8" w14:textId="77777777" w:rsidTr="00FF6C32">
        <w:tc>
          <w:tcPr>
            <w:tcW w:w="1176" w:type="dxa"/>
            <w:vMerge/>
            <w:tcBorders>
              <w:left w:val="single" w:sz="6" w:space="0" w:color="000000"/>
              <w:bottom w:val="single" w:sz="6" w:space="0" w:color="000000"/>
              <w:right w:val="single" w:sz="6" w:space="0" w:color="000000"/>
            </w:tcBorders>
            <w:vAlign w:val="center"/>
            <w:hideMark/>
          </w:tcPr>
          <w:p w14:paraId="5CC8B27C" w14:textId="77777777" w:rsidR="00570B8D" w:rsidRPr="007805A5" w:rsidRDefault="00570B8D" w:rsidP="004136CC">
            <w:pPr>
              <w:jc w:val="left"/>
              <w:rPr>
                <w:rFonts w:eastAsia="Times New Roman" w:cs="Times New Roman"/>
                <w:kern w:val="0"/>
                <w:sz w:val="20"/>
                <w:szCs w:val="20"/>
                <w14:ligatures w14:val="none"/>
              </w:rPr>
            </w:pP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1A742ACC"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MAPE</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759A8F3A"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7.75</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457589F9"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4.84</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493AF07F"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2.96</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75290636"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26.28</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41E029CC"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40.66</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4FB04B6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32.51</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39499585"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6.84</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56F9E6C2"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7.77</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4C16795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8.18</w:t>
            </w:r>
          </w:p>
        </w:tc>
      </w:tr>
      <w:tr w:rsidR="00FF6C32" w:rsidRPr="007805A5" w14:paraId="3D3E02B1" w14:textId="77777777" w:rsidTr="00FF6C32">
        <w:tc>
          <w:tcPr>
            <w:tcW w:w="1176" w:type="dxa"/>
            <w:vMerge/>
            <w:tcBorders>
              <w:left w:val="single" w:sz="6" w:space="0" w:color="000000"/>
              <w:bottom w:val="single" w:sz="6" w:space="0" w:color="000000"/>
              <w:right w:val="single" w:sz="6" w:space="0" w:color="000000"/>
            </w:tcBorders>
            <w:vAlign w:val="center"/>
            <w:hideMark/>
          </w:tcPr>
          <w:p w14:paraId="69A402E4" w14:textId="77777777" w:rsidR="00570B8D" w:rsidRPr="007805A5" w:rsidRDefault="00570B8D" w:rsidP="004136CC">
            <w:pPr>
              <w:jc w:val="left"/>
              <w:rPr>
                <w:rFonts w:eastAsia="Times New Roman" w:cs="Times New Roman"/>
                <w:kern w:val="0"/>
                <w:sz w:val="20"/>
                <w:szCs w:val="20"/>
                <w14:ligatures w14:val="none"/>
              </w:rPr>
            </w:pP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540FD48C"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MDA</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7E59D20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54.95</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56DB4835"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55.86</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356E0839"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54.05</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593E4CE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54.95</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4619C7E2"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54.95</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6616143F"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54.95</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7813AB58"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51.35</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25A155D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51.35</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3966F126"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51.35</w:t>
            </w:r>
          </w:p>
        </w:tc>
      </w:tr>
      <w:tr w:rsidR="00FF6C32" w:rsidRPr="007805A5" w14:paraId="168C3E46" w14:textId="77777777" w:rsidTr="00FF6C32">
        <w:tc>
          <w:tcPr>
            <w:tcW w:w="1176" w:type="dxa"/>
            <w:vMerge w:val="restart"/>
            <w:tcBorders>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0EFA0982"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XGBOOST</w:t>
            </w: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294B8576"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RMSE</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514BD369"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5966.43</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64FA514A"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7559.18</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720D5E2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7202.21</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05E2931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1865.86</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60323378"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971.23</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00ED796F"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769.15</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31584DF3"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6303.06</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23B326B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1161.72</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2AE10BBE"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1031.05</w:t>
            </w:r>
          </w:p>
        </w:tc>
      </w:tr>
      <w:tr w:rsidR="00FF6C32" w:rsidRPr="007805A5" w14:paraId="74A5851B" w14:textId="77777777" w:rsidTr="00FF6C32">
        <w:tc>
          <w:tcPr>
            <w:tcW w:w="1176" w:type="dxa"/>
            <w:vMerge/>
            <w:tcBorders>
              <w:left w:val="single" w:sz="6" w:space="0" w:color="000000"/>
              <w:bottom w:val="single" w:sz="6" w:space="0" w:color="000000"/>
              <w:right w:val="single" w:sz="6" w:space="0" w:color="000000"/>
            </w:tcBorders>
            <w:vAlign w:val="center"/>
            <w:hideMark/>
          </w:tcPr>
          <w:p w14:paraId="1D3DAEC7" w14:textId="77777777" w:rsidR="00570B8D" w:rsidRPr="007805A5" w:rsidRDefault="00570B8D" w:rsidP="004136CC">
            <w:pPr>
              <w:jc w:val="left"/>
              <w:rPr>
                <w:rFonts w:eastAsia="Times New Roman" w:cs="Times New Roman"/>
                <w:kern w:val="0"/>
                <w:sz w:val="20"/>
                <w:szCs w:val="20"/>
                <w14:ligatures w14:val="none"/>
              </w:rPr>
            </w:pP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6266D1FC"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MAPE</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1D928FE5"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4.99</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1AA7102C"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7.03</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16242282"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6.58</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034C8363"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6.18</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29591C3F"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3.19</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5A9D67F7"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2.48</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63AA5FB8"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13.77</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1A2712C0"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2.11</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680721B8"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1.71</w:t>
            </w:r>
          </w:p>
        </w:tc>
      </w:tr>
      <w:tr w:rsidR="00FF6C32" w:rsidRPr="007805A5" w14:paraId="35921B47" w14:textId="77777777" w:rsidTr="00FF6C32">
        <w:tc>
          <w:tcPr>
            <w:tcW w:w="1176" w:type="dxa"/>
            <w:vMerge/>
            <w:tcBorders>
              <w:left w:val="single" w:sz="6" w:space="0" w:color="000000"/>
              <w:bottom w:val="single" w:sz="6" w:space="0" w:color="000000"/>
              <w:right w:val="single" w:sz="6" w:space="0" w:color="000000"/>
            </w:tcBorders>
            <w:vAlign w:val="center"/>
            <w:hideMark/>
          </w:tcPr>
          <w:p w14:paraId="0CF040EB" w14:textId="77777777" w:rsidR="00570B8D" w:rsidRPr="007805A5" w:rsidRDefault="00570B8D" w:rsidP="004136CC">
            <w:pPr>
              <w:jc w:val="left"/>
              <w:rPr>
                <w:rFonts w:eastAsia="Times New Roman" w:cs="Times New Roman"/>
                <w:kern w:val="0"/>
                <w:sz w:val="20"/>
                <w:szCs w:val="20"/>
                <w14:ligatures w14:val="none"/>
              </w:rPr>
            </w:pPr>
          </w:p>
        </w:tc>
        <w:tc>
          <w:tcPr>
            <w:tcW w:w="893" w:type="dxa"/>
            <w:tcBorders>
              <w:bottom w:val="single" w:sz="6" w:space="0" w:color="000000"/>
              <w:right w:val="single" w:sz="6" w:space="0" w:color="000000"/>
            </w:tcBorders>
            <w:tcMar>
              <w:top w:w="15" w:type="dxa"/>
              <w:left w:w="60" w:type="dxa"/>
              <w:bottom w:w="15" w:type="dxa"/>
              <w:right w:w="60" w:type="dxa"/>
            </w:tcMar>
            <w:vAlign w:val="center"/>
            <w:hideMark/>
          </w:tcPr>
          <w:p w14:paraId="77F71E41"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MDA</w:t>
            </w:r>
          </w:p>
        </w:tc>
        <w:tc>
          <w:tcPr>
            <w:tcW w:w="984" w:type="dxa"/>
            <w:tcBorders>
              <w:bottom w:val="single" w:sz="6" w:space="0" w:color="000000"/>
              <w:right w:val="single" w:sz="6" w:space="0" w:color="000000"/>
            </w:tcBorders>
            <w:tcMar>
              <w:top w:w="15" w:type="dxa"/>
              <w:left w:w="60" w:type="dxa"/>
              <w:bottom w:w="15" w:type="dxa"/>
              <w:right w:w="60" w:type="dxa"/>
            </w:tcMar>
            <w:vAlign w:val="center"/>
            <w:hideMark/>
          </w:tcPr>
          <w:p w14:paraId="5E50AE3B"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44.29</w:t>
            </w:r>
          </w:p>
        </w:tc>
        <w:tc>
          <w:tcPr>
            <w:tcW w:w="996" w:type="dxa"/>
            <w:tcBorders>
              <w:bottom w:val="single" w:sz="6" w:space="0" w:color="000000"/>
              <w:right w:val="single" w:sz="6" w:space="0" w:color="000000"/>
            </w:tcBorders>
            <w:tcMar>
              <w:top w:w="15" w:type="dxa"/>
              <w:left w:w="60" w:type="dxa"/>
              <w:bottom w:w="15" w:type="dxa"/>
              <w:right w:w="60" w:type="dxa"/>
            </w:tcMar>
            <w:vAlign w:val="center"/>
            <w:hideMark/>
          </w:tcPr>
          <w:p w14:paraId="5838E8C5"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42.86</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1A46B785"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42.86</w:t>
            </w:r>
          </w:p>
        </w:tc>
        <w:tc>
          <w:tcPr>
            <w:tcW w:w="0" w:type="auto"/>
            <w:tcBorders>
              <w:bottom w:val="single" w:sz="6" w:space="0" w:color="000000"/>
              <w:right w:val="single" w:sz="6" w:space="0" w:color="000000"/>
            </w:tcBorders>
            <w:tcMar>
              <w:top w:w="15" w:type="dxa"/>
              <w:left w:w="60" w:type="dxa"/>
              <w:bottom w:w="15" w:type="dxa"/>
              <w:right w:w="60" w:type="dxa"/>
            </w:tcMar>
            <w:vAlign w:val="center"/>
            <w:hideMark/>
          </w:tcPr>
          <w:p w14:paraId="25FB16A6"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57.14</w:t>
            </w:r>
          </w:p>
        </w:tc>
        <w:tc>
          <w:tcPr>
            <w:tcW w:w="932" w:type="dxa"/>
            <w:tcBorders>
              <w:bottom w:val="single" w:sz="6" w:space="0" w:color="000000"/>
              <w:right w:val="single" w:sz="6" w:space="0" w:color="000000"/>
            </w:tcBorders>
            <w:tcMar>
              <w:top w:w="15" w:type="dxa"/>
              <w:left w:w="60" w:type="dxa"/>
              <w:bottom w:w="15" w:type="dxa"/>
              <w:right w:w="60" w:type="dxa"/>
            </w:tcMar>
            <w:vAlign w:val="center"/>
            <w:hideMark/>
          </w:tcPr>
          <w:p w14:paraId="2CA0B406"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54.29</w:t>
            </w:r>
          </w:p>
        </w:tc>
        <w:tc>
          <w:tcPr>
            <w:tcW w:w="989" w:type="dxa"/>
            <w:tcBorders>
              <w:bottom w:val="single" w:sz="6" w:space="0" w:color="000000"/>
              <w:right w:val="single" w:sz="6" w:space="0" w:color="000000"/>
            </w:tcBorders>
            <w:tcMar>
              <w:top w:w="15" w:type="dxa"/>
              <w:left w:w="60" w:type="dxa"/>
              <w:bottom w:w="15" w:type="dxa"/>
              <w:right w:w="60" w:type="dxa"/>
            </w:tcMar>
            <w:vAlign w:val="center"/>
            <w:hideMark/>
          </w:tcPr>
          <w:p w14:paraId="2C271C3A"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55.71</w:t>
            </w:r>
          </w:p>
        </w:tc>
        <w:tc>
          <w:tcPr>
            <w:tcW w:w="870" w:type="dxa"/>
            <w:tcBorders>
              <w:bottom w:val="single" w:sz="6" w:space="0" w:color="000000"/>
              <w:right w:val="single" w:sz="6" w:space="0" w:color="000000"/>
            </w:tcBorders>
            <w:tcMar>
              <w:top w:w="15" w:type="dxa"/>
              <w:left w:w="60" w:type="dxa"/>
              <w:bottom w:w="15" w:type="dxa"/>
              <w:right w:w="60" w:type="dxa"/>
            </w:tcMar>
            <w:vAlign w:val="center"/>
            <w:hideMark/>
          </w:tcPr>
          <w:p w14:paraId="7372B2EF"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52.86</w:t>
            </w:r>
          </w:p>
        </w:tc>
        <w:tc>
          <w:tcPr>
            <w:tcW w:w="930" w:type="dxa"/>
            <w:tcBorders>
              <w:bottom w:val="single" w:sz="6" w:space="0" w:color="000000"/>
              <w:right w:val="single" w:sz="6" w:space="0" w:color="000000"/>
            </w:tcBorders>
            <w:tcMar>
              <w:top w:w="15" w:type="dxa"/>
              <w:left w:w="60" w:type="dxa"/>
              <w:bottom w:w="15" w:type="dxa"/>
              <w:right w:w="60" w:type="dxa"/>
            </w:tcMar>
            <w:vAlign w:val="center"/>
            <w:hideMark/>
          </w:tcPr>
          <w:p w14:paraId="1247812C" w14:textId="77777777" w:rsidR="00570B8D" w:rsidRPr="007805A5" w:rsidRDefault="00570B8D" w:rsidP="004136CC">
            <w:pPr>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41.43</w:t>
            </w:r>
          </w:p>
        </w:tc>
        <w:tc>
          <w:tcPr>
            <w:tcW w:w="990" w:type="dxa"/>
            <w:tcBorders>
              <w:bottom w:val="single" w:sz="6" w:space="0" w:color="000000"/>
              <w:right w:val="single" w:sz="6" w:space="0" w:color="000000"/>
            </w:tcBorders>
            <w:tcMar>
              <w:top w:w="15" w:type="dxa"/>
              <w:left w:w="60" w:type="dxa"/>
              <w:bottom w:w="15" w:type="dxa"/>
              <w:right w:w="60" w:type="dxa"/>
            </w:tcMar>
            <w:vAlign w:val="center"/>
            <w:hideMark/>
          </w:tcPr>
          <w:p w14:paraId="5C3342AF" w14:textId="77777777" w:rsidR="00570B8D" w:rsidRPr="007805A5" w:rsidRDefault="00570B8D" w:rsidP="004136CC">
            <w:pPr>
              <w:keepNext/>
              <w:jc w:val="center"/>
              <w:rPr>
                <w:rFonts w:eastAsia="Times New Roman" w:cs="Times New Roman"/>
                <w:kern w:val="0"/>
                <w:sz w:val="20"/>
                <w:szCs w:val="20"/>
                <w14:ligatures w14:val="none"/>
              </w:rPr>
            </w:pPr>
            <w:r w:rsidRPr="007805A5">
              <w:rPr>
                <w:rFonts w:eastAsia="Times New Roman" w:cs="Times New Roman"/>
                <w:kern w:val="0"/>
                <w:sz w:val="20"/>
                <w:szCs w:val="20"/>
                <w14:ligatures w14:val="none"/>
              </w:rPr>
              <w:t>51.43</w:t>
            </w:r>
          </w:p>
        </w:tc>
      </w:tr>
    </w:tbl>
    <w:p w14:paraId="4701A87A" w14:textId="1E7CA8C1" w:rsidR="00F55CF2" w:rsidRPr="00B81438" w:rsidRDefault="004D19EC" w:rsidP="007827DE">
      <w:pPr>
        <w:pStyle w:val="Caption"/>
      </w:pPr>
      <w:bookmarkStart w:id="472" w:name="_Toc138175871"/>
      <w:r w:rsidRPr="00B81438">
        <w:t xml:space="preserve">Bảng </w:t>
      </w:r>
      <w:fldSimple w:instr=" STYLEREF 1 \s ">
        <w:r w:rsidRPr="00B81438">
          <w:rPr>
            <w:noProof/>
          </w:rPr>
          <w:t>6</w:t>
        </w:r>
      </w:fldSimple>
      <w:r w:rsidRPr="00B81438">
        <w:t>.</w:t>
      </w:r>
      <w:fldSimple w:instr=" SEQ Bảng \* ARABIC \s 1 ">
        <w:r w:rsidRPr="00B81438">
          <w:rPr>
            <w:noProof/>
          </w:rPr>
          <w:t>2</w:t>
        </w:r>
      </w:fldSimple>
      <w:r w:rsidRPr="00B81438">
        <w:t xml:space="preserve"> Bảng so sánh hiệu quả thuật toán trên tập dữ liệu validation</w:t>
      </w:r>
      <w:bookmarkEnd w:id="472"/>
    </w:p>
    <w:p w14:paraId="72B6EBA7" w14:textId="6D49810D" w:rsidR="00836477" w:rsidRDefault="00836477" w:rsidP="00E04FAA">
      <w:pPr>
        <w:pStyle w:val="Heading2"/>
        <w:rPr>
          <w:szCs w:val="26"/>
        </w:rPr>
      </w:pPr>
      <w:bookmarkStart w:id="473" w:name="_Toc138175866"/>
      <w:r w:rsidRPr="00997D56">
        <w:rPr>
          <w:szCs w:val="26"/>
        </w:rPr>
        <w:t>Hướng phát triển trong tương lai</w:t>
      </w:r>
      <w:bookmarkEnd w:id="473"/>
    </w:p>
    <w:p w14:paraId="398F0CC7" w14:textId="77439C99" w:rsidR="00990967" w:rsidRPr="00B81438" w:rsidRDefault="00990967" w:rsidP="00815B9E">
      <w:pPr>
        <w:ind w:firstLine="567"/>
        <w:rPr>
          <w:szCs w:val="26"/>
        </w:rPr>
      </w:pPr>
      <w:r w:rsidRPr="00B81438">
        <w:rPr>
          <w:szCs w:val="26"/>
        </w:rPr>
        <w:t>Trong quá trình thực nghiệm, dù gặp một vài khó khăn trong việc</w:t>
      </w:r>
      <w:r w:rsidR="00F62790" w:rsidRPr="00B81438">
        <w:rPr>
          <w:szCs w:val="26"/>
        </w:rPr>
        <w:t xml:space="preserve"> tìm ra chu kỳ mùa vụ tốt nhất cho </w:t>
      </w:r>
      <w:r w:rsidR="00815B9E" w:rsidRPr="00B81438">
        <w:rPr>
          <w:szCs w:val="26"/>
        </w:rPr>
        <w:t>vì giới hạn về</w:t>
      </w:r>
      <w:r w:rsidR="00677FEF" w:rsidRPr="00B81438">
        <w:rPr>
          <w:szCs w:val="26"/>
        </w:rPr>
        <w:t xml:space="preserve"> khả năng tính toán của</w:t>
      </w:r>
      <w:r w:rsidR="00815B9E" w:rsidRPr="00B81438">
        <w:rPr>
          <w:szCs w:val="26"/>
        </w:rPr>
        <w:t xml:space="preserve"> phần cứng,</w:t>
      </w:r>
      <w:r w:rsidRPr="00B81438">
        <w:rPr>
          <w:szCs w:val="26"/>
        </w:rPr>
        <w:t xml:space="preserve"> tìm ra các kiến trúc lớp phù hợp cho các mô hình học sâu cũng như việc đánh giá kết quả thực nghiệm số lượng lớn các mô hình trải dài từ mô hình thống kê, học máy đến học sâu nhưng nhìn chung kết quả thực nghiệm đã đạt được ngoài các mong đợi ban đầu của bài nghiên cứu. Với bộ dữ </w:t>
      </w:r>
      <w:r w:rsidRPr="00B81438">
        <w:rPr>
          <w:szCs w:val="26"/>
        </w:rPr>
        <w:lastRenderedPageBreak/>
        <w:t>liệu cổ phiếu có nhiều biến động bất ngờ nhất là dưới ảnh hưởng của dịch Covid, việc dự báo được chính xác các giá trị tương lai có thể gặp nhiều bất lợi, tuy nhiên nếu lựa chọn các bộ siêu tham số, xây dựng kiến trúc mô hình cũng như chọn lựa mô hình hợp lí mà ở đây RNN và GRU đã cho ra kết quả rất tốt thì nhóm hy vọng có thể cải tiến và phát huy các ưu điểm hiện tại về độ đa dạng của các mô hình được sử dụng để có được kết quả khách quan và bao quát nhất. Việc có thêm độ đo MDA cũng cho bài thực nghiệm thêm một phương cách đánh giá hiệu quả mô hình thông qua tỉ lệ khớp về xu hướng dữ liệu, khá mới mẻ so với các bài nghiên cứu khác trước đây. Trong tương lai, nhóm sẽ tập trung cải thiện hiệu suất của các mô hình thông qua việc tinh chỉnh các bộ siêu tham số cũng như kiến trúc lớp của các mô hình học sâu như LSTM, CNN-LSTM, RNN để tận dụng được sức mạnh của các mô hình học sâu. Nhóm cũng sẽ thực nghiệm thêm với những mô hình mới và thêm nhiều bộ dữ liệu, nhất là với những ngân hàng xảy ra nhiều biến động tỉ giá do các yếu tố bất ngờ</w:t>
      </w:r>
      <w:r w:rsidR="00833245" w:rsidRPr="00B81438">
        <w:rPr>
          <w:szCs w:val="26"/>
        </w:rPr>
        <w:t xml:space="preserve"> </w:t>
      </w:r>
      <w:r w:rsidRPr="00B81438">
        <w:rPr>
          <w:szCs w:val="26"/>
        </w:rPr>
        <w:t>(kinh doanh thua lỗ, nợ xấu) để tăng tính thực tế cho mô hình huấn luyện.</w:t>
      </w:r>
    </w:p>
    <w:p w14:paraId="5018D36C" w14:textId="21EA7916" w:rsidR="00990967" w:rsidRPr="00B81438" w:rsidRDefault="00833245" w:rsidP="00833245">
      <w:pPr>
        <w:spacing w:after="160" w:line="259" w:lineRule="auto"/>
        <w:jc w:val="left"/>
        <w:rPr>
          <w:szCs w:val="26"/>
        </w:rPr>
      </w:pPr>
      <w:r w:rsidRPr="00B81438">
        <w:rPr>
          <w:szCs w:val="26"/>
        </w:rPr>
        <w:br w:type="page"/>
      </w:r>
    </w:p>
    <w:p w14:paraId="73E7A432" w14:textId="70A517E8" w:rsidR="00464A8A" w:rsidRPr="00B81438" w:rsidRDefault="00CF19AD" w:rsidP="00E04FAA">
      <w:pPr>
        <w:pStyle w:val="Heading1"/>
        <w:rPr>
          <w:sz w:val="26"/>
          <w:szCs w:val="26"/>
        </w:rPr>
      </w:pPr>
      <w:bookmarkStart w:id="474" w:name="_Toc138175867"/>
      <w:r w:rsidRPr="00B81438">
        <w:rPr>
          <w:sz w:val="26"/>
          <w:szCs w:val="26"/>
        </w:rPr>
        <w:lastRenderedPageBreak/>
        <w:t>LỜI CẢM ƠN</w:t>
      </w:r>
      <w:bookmarkEnd w:id="474"/>
    </w:p>
    <w:p w14:paraId="1460A908" w14:textId="7150C61E" w:rsidR="001A533E" w:rsidRPr="00B81438" w:rsidRDefault="00B27F96" w:rsidP="00677FEF">
      <w:pPr>
        <w:ind w:firstLine="360"/>
        <w:rPr>
          <w:szCs w:val="26"/>
        </w:rPr>
      </w:pPr>
      <w:r w:rsidRPr="00B81438">
        <w:rPr>
          <w:szCs w:val="26"/>
        </w:rPr>
        <w:t>Cuối cùng, nhóm nghiên cứu xin gửi lời cảm ơn đến thầy Nguyễn Đình Thuân và anh Nguyễn Minh Nhựt đã luôn hỗ trợ và góp ý để nhóm có thể hoàn thành bài nghiên cứu một cách tốt nhất.</w:t>
      </w:r>
      <w:r w:rsidR="005E5B0A">
        <w:rPr>
          <w:szCs w:val="26"/>
        </w:rPr>
        <w:t xml:space="preserve"> </w:t>
      </w:r>
      <w:r w:rsidR="00FC2E80">
        <w:rPr>
          <w:szCs w:val="26"/>
        </w:rPr>
        <w:t xml:space="preserve">Chúng em xin chúc thầy Nguyễn Đình Thuân và anh Nguyễn Minh Nhựt luôn có thật nhiều sức khỏe </w:t>
      </w:r>
      <w:r w:rsidR="004E73AC">
        <w:rPr>
          <w:szCs w:val="26"/>
        </w:rPr>
        <w:t xml:space="preserve">và rất mong sẽ được làm việc, học tập cùng thầy và anh trong những môn học, dự án trong tương lai. Được học tập dưới sự dẫn dắt và chỉ bảo của thầy và anh là nguồn động lực to lớn </w:t>
      </w:r>
      <w:r w:rsidR="00D90F1B">
        <w:rPr>
          <w:szCs w:val="26"/>
        </w:rPr>
        <w:t>về tinh thần đối với chúng em.</w:t>
      </w:r>
      <w:r w:rsidR="00BC0EC6">
        <w:rPr>
          <w:szCs w:val="26"/>
        </w:rPr>
        <w:t xml:space="preserve"> </w:t>
      </w:r>
    </w:p>
    <w:p w14:paraId="67554791" w14:textId="77777777" w:rsidR="006C04ED" w:rsidRPr="00B81438" w:rsidRDefault="006C04ED" w:rsidP="00677FEF">
      <w:pPr>
        <w:ind w:firstLine="360"/>
        <w:rPr>
          <w:szCs w:val="26"/>
        </w:rPr>
      </w:pPr>
    </w:p>
    <w:p w14:paraId="3CF4F748" w14:textId="59BB5DE5" w:rsidR="006A476F" w:rsidRPr="00997D56" w:rsidRDefault="00B031E4" w:rsidP="00B031E4">
      <w:pPr>
        <w:tabs>
          <w:tab w:val="left" w:pos="426"/>
        </w:tabs>
        <w:rPr>
          <w:szCs w:val="26"/>
        </w:rPr>
      </w:pPr>
      <w:r>
        <w:rPr>
          <w:szCs w:val="26"/>
        </w:rPr>
        <w:t xml:space="preserve">      </w:t>
      </w:r>
      <w:r w:rsidR="006C04ED">
        <w:rPr>
          <w:szCs w:val="26"/>
        </w:rPr>
        <w:t>Một lần nữa, chúng em xin chân thành cả</w:t>
      </w:r>
      <w:r w:rsidR="00E4400C">
        <w:rPr>
          <w:szCs w:val="26"/>
        </w:rPr>
        <w:t>m ơn thầy và anh vì đã tận tìn</w:t>
      </w:r>
      <w:r w:rsidR="00667B11">
        <w:rPr>
          <w:szCs w:val="26"/>
        </w:rPr>
        <w:t>h hỗ trợ chúng em trong thời gian qua.</w:t>
      </w:r>
    </w:p>
    <w:p w14:paraId="7267886E" w14:textId="77777777" w:rsidR="006A476F" w:rsidRPr="00997D56" w:rsidRDefault="006A476F" w:rsidP="00E04FAA">
      <w:pPr>
        <w:rPr>
          <w:szCs w:val="26"/>
        </w:rPr>
      </w:pPr>
    </w:p>
    <w:p w14:paraId="0E1705B3" w14:textId="77777777" w:rsidR="006A476F" w:rsidRPr="00997D56" w:rsidRDefault="006A476F" w:rsidP="00E04FAA">
      <w:pPr>
        <w:rPr>
          <w:szCs w:val="26"/>
        </w:rPr>
      </w:pPr>
    </w:p>
    <w:p w14:paraId="2231C9DF" w14:textId="77777777" w:rsidR="006A476F" w:rsidRPr="00997D56" w:rsidRDefault="006A476F" w:rsidP="00E04FAA">
      <w:pPr>
        <w:rPr>
          <w:szCs w:val="26"/>
        </w:rPr>
      </w:pPr>
    </w:p>
    <w:p w14:paraId="66B60E39" w14:textId="77777777" w:rsidR="006A476F" w:rsidRPr="00997D56" w:rsidRDefault="006A476F" w:rsidP="00E04FAA">
      <w:pPr>
        <w:rPr>
          <w:szCs w:val="26"/>
        </w:rPr>
      </w:pPr>
    </w:p>
    <w:p w14:paraId="22D4672F" w14:textId="77777777" w:rsidR="006A476F" w:rsidRPr="00997D56" w:rsidRDefault="006A476F" w:rsidP="00E04FAA">
      <w:pPr>
        <w:rPr>
          <w:szCs w:val="26"/>
        </w:rPr>
      </w:pPr>
    </w:p>
    <w:p w14:paraId="6168D6DC" w14:textId="77777777" w:rsidR="006A476F" w:rsidRPr="00997D56" w:rsidRDefault="006A476F" w:rsidP="00E04FAA">
      <w:pPr>
        <w:rPr>
          <w:szCs w:val="26"/>
        </w:rPr>
      </w:pPr>
    </w:p>
    <w:p w14:paraId="552A9AC3" w14:textId="74FCE2B5" w:rsidR="006A476F" w:rsidRPr="00997D56" w:rsidRDefault="00833245" w:rsidP="00833245">
      <w:pPr>
        <w:spacing w:after="160" w:line="259" w:lineRule="auto"/>
        <w:jc w:val="left"/>
        <w:rPr>
          <w:szCs w:val="26"/>
        </w:rPr>
      </w:pPr>
      <w:r>
        <w:rPr>
          <w:szCs w:val="26"/>
        </w:rPr>
        <w:br w:type="page"/>
      </w:r>
    </w:p>
    <w:p w14:paraId="7162E469" w14:textId="227EFF72" w:rsidR="006A476F" w:rsidRPr="00B81438" w:rsidRDefault="006A476F" w:rsidP="00E04FAA">
      <w:pPr>
        <w:pStyle w:val="Heading1"/>
        <w:numPr>
          <w:ilvl w:val="0"/>
          <w:numId w:val="0"/>
        </w:numPr>
        <w:rPr>
          <w:sz w:val="26"/>
          <w:szCs w:val="26"/>
        </w:rPr>
      </w:pPr>
      <w:bookmarkStart w:id="475" w:name="_Toc138175868"/>
      <w:r w:rsidRPr="00B81438">
        <w:rPr>
          <w:sz w:val="26"/>
          <w:szCs w:val="26"/>
        </w:rPr>
        <w:lastRenderedPageBreak/>
        <w:t>TÀI LIỆU THAM KHẢO</w:t>
      </w:r>
      <w:bookmarkEnd w:id="475"/>
    </w:p>
    <w:p w14:paraId="06CA3134" w14:textId="77777777" w:rsidR="00DD4F4C" w:rsidRPr="00061AB1" w:rsidRDefault="00DD4F4C" w:rsidP="00DD4F4C">
      <w:pPr>
        <w:pStyle w:val="Bibliography"/>
        <w:rPr>
          <w:rFonts w:cs="Times New Roman"/>
          <w:szCs w:val="26"/>
        </w:rPr>
      </w:pPr>
      <w:r w:rsidRPr="00061AB1">
        <w:rPr>
          <w:rFonts w:cs="Times New Roman"/>
          <w:szCs w:val="26"/>
        </w:rPr>
        <w:fldChar w:fldCharType="begin"/>
      </w:r>
      <w:r>
        <w:rPr>
          <w:szCs w:val="26"/>
        </w:rPr>
        <w:instrText xml:space="preserve"> ADDIN ZOTERO_BIBL {"uncited":[],"omitted":[],"custom":[]} CSL_BIBLIOGRAPHY </w:instrText>
      </w:r>
      <w:r w:rsidRPr="00061AB1">
        <w:rPr>
          <w:rFonts w:cs="Times New Roman"/>
          <w:szCs w:val="26"/>
        </w:rPr>
        <w:fldChar w:fldCharType="separate"/>
      </w:r>
      <w:r w:rsidRPr="00061AB1">
        <w:rPr>
          <w:rFonts w:cs="Times New Roman"/>
          <w:szCs w:val="26"/>
        </w:rPr>
        <w:t>[1]</w:t>
      </w:r>
      <w:r w:rsidRPr="00061AB1">
        <w:rPr>
          <w:rFonts w:cs="Times New Roman"/>
          <w:szCs w:val="26"/>
        </w:rPr>
        <w:tab/>
        <w:t>N. H. Tien, R. J. S. Jose, S. E. Ullah, and H. V. Thang, “The Impact of World Market on Ho Chi Minh City Stock Exchange in Context of Covid-19 Pandemic,” 2021.</w:t>
      </w:r>
    </w:p>
    <w:p w14:paraId="15CE51AA" w14:textId="77777777" w:rsidR="00DD4F4C" w:rsidRPr="00061AB1" w:rsidRDefault="00DD4F4C" w:rsidP="00DD4F4C">
      <w:pPr>
        <w:pStyle w:val="Bibliography"/>
        <w:rPr>
          <w:rFonts w:cs="Times New Roman"/>
          <w:szCs w:val="26"/>
        </w:rPr>
      </w:pPr>
      <w:r w:rsidRPr="00061AB1">
        <w:rPr>
          <w:rFonts w:cs="Times New Roman"/>
          <w:szCs w:val="26"/>
        </w:rPr>
        <w:t>[2]</w:t>
      </w:r>
      <w:r w:rsidRPr="00061AB1">
        <w:rPr>
          <w:rFonts w:cs="Times New Roman"/>
          <w:szCs w:val="26"/>
        </w:rPr>
        <w:tab/>
        <w:t xml:space="preserve">A. A. Ariyo, A. O. Adewumi, and C. K. Ayo, “Stock Price Prediction Using the ARIMA Model,” in </w:t>
      </w:r>
      <w:r w:rsidRPr="00061AB1">
        <w:rPr>
          <w:rFonts w:cs="Times New Roman"/>
          <w:i/>
          <w:szCs w:val="26"/>
        </w:rPr>
        <w:t>2014 UKSim-AMSS 16th International Conference on Computer Modelling and Simulation</w:t>
      </w:r>
      <w:r w:rsidRPr="00061AB1">
        <w:rPr>
          <w:rFonts w:cs="Times New Roman"/>
          <w:szCs w:val="26"/>
        </w:rPr>
        <w:t>, Mar. 2014, pp. 106–112. doi: 10.1109/UKSim.2014.67.</w:t>
      </w:r>
    </w:p>
    <w:p w14:paraId="271F9BF5" w14:textId="77777777" w:rsidR="00DD4F4C" w:rsidRPr="00061AB1" w:rsidRDefault="00DD4F4C" w:rsidP="00DD4F4C">
      <w:pPr>
        <w:pStyle w:val="Bibliography"/>
        <w:rPr>
          <w:rFonts w:cs="Times New Roman"/>
          <w:szCs w:val="26"/>
        </w:rPr>
      </w:pPr>
      <w:r w:rsidRPr="00061AB1">
        <w:rPr>
          <w:rFonts w:cs="Times New Roman"/>
          <w:szCs w:val="26"/>
        </w:rPr>
        <w:t>[3]</w:t>
      </w:r>
      <w:r w:rsidRPr="00061AB1">
        <w:rPr>
          <w:rFonts w:cs="Times New Roman"/>
          <w:szCs w:val="26"/>
        </w:rPr>
        <w:tab/>
        <w:t xml:space="preserve">M. L. Challa, V. Malepati, and S. N. R. Kolusu, “S&amp;P BSE Sensex and S&amp;P BSE IT return forecasting using ARIMA,” </w:t>
      </w:r>
      <w:r w:rsidRPr="00061AB1">
        <w:rPr>
          <w:rFonts w:cs="Times New Roman"/>
          <w:i/>
          <w:szCs w:val="26"/>
        </w:rPr>
        <w:t>Financ. Innov.</w:t>
      </w:r>
      <w:r w:rsidRPr="00061AB1">
        <w:rPr>
          <w:rFonts w:cs="Times New Roman"/>
          <w:szCs w:val="26"/>
        </w:rPr>
        <w:t>, vol. 6, no. 1, p. 47, Nov. 2020, doi: 10.1186/s40854-020-00201-5.</w:t>
      </w:r>
    </w:p>
    <w:p w14:paraId="02AEDE80" w14:textId="77777777" w:rsidR="00DD4F4C" w:rsidRPr="00061AB1" w:rsidRDefault="00DD4F4C" w:rsidP="00DD4F4C">
      <w:pPr>
        <w:pStyle w:val="Bibliography"/>
        <w:rPr>
          <w:rFonts w:cs="Times New Roman"/>
          <w:szCs w:val="26"/>
        </w:rPr>
      </w:pPr>
      <w:r w:rsidRPr="00061AB1">
        <w:rPr>
          <w:rFonts w:cs="Times New Roman"/>
          <w:szCs w:val="26"/>
        </w:rPr>
        <w:t>[4]</w:t>
      </w:r>
      <w:r w:rsidRPr="00061AB1">
        <w:rPr>
          <w:rFonts w:cs="Times New Roman"/>
          <w:szCs w:val="26"/>
        </w:rPr>
        <w:tab/>
        <w:t xml:space="preserve">I. A. Rahmayanti, C. Andreas, and S. M. Ulyah, “Does US-China trade war affect the Brent crude oil price? An ARIMAX forecasting approach,” </w:t>
      </w:r>
      <w:r w:rsidRPr="00061AB1">
        <w:rPr>
          <w:rFonts w:cs="Times New Roman"/>
          <w:i/>
          <w:szCs w:val="26"/>
        </w:rPr>
        <w:t>AIP Conf. Proc.</w:t>
      </w:r>
      <w:r w:rsidRPr="00061AB1">
        <w:rPr>
          <w:rFonts w:cs="Times New Roman"/>
          <w:szCs w:val="26"/>
        </w:rPr>
        <w:t>, vol. 2329, no. 1, p. 060010, Feb. 2021, doi: 10.1063/5.0042359.</w:t>
      </w:r>
    </w:p>
    <w:p w14:paraId="099A7579" w14:textId="77777777" w:rsidR="00DD4F4C" w:rsidRPr="00061AB1" w:rsidRDefault="00DD4F4C" w:rsidP="00DD4F4C">
      <w:pPr>
        <w:pStyle w:val="Bibliography"/>
        <w:rPr>
          <w:rFonts w:cs="Times New Roman"/>
          <w:szCs w:val="26"/>
        </w:rPr>
      </w:pPr>
      <w:r w:rsidRPr="00061AB1">
        <w:rPr>
          <w:rFonts w:cs="Times New Roman"/>
          <w:szCs w:val="26"/>
        </w:rPr>
        <w:t>[5]</w:t>
      </w:r>
      <w:r w:rsidRPr="00061AB1">
        <w:rPr>
          <w:rFonts w:cs="Times New Roman"/>
          <w:szCs w:val="26"/>
        </w:rPr>
        <w:tab/>
        <w:t xml:space="preserve">N. Arunraj, D. Ahrens, and M. Fernandes, “Application of SARIMAX Model to Forecast Daily Sales in Food Retail Industry,” </w:t>
      </w:r>
      <w:r w:rsidRPr="00061AB1">
        <w:rPr>
          <w:rFonts w:cs="Times New Roman"/>
          <w:i/>
          <w:szCs w:val="26"/>
        </w:rPr>
        <w:t>Int. J. Oper. Res. Inf. Syst.</w:t>
      </w:r>
      <w:r w:rsidRPr="00061AB1">
        <w:rPr>
          <w:rFonts w:cs="Times New Roman"/>
          <w:szCs w:val="26"/>
        </w:rPr>
        <w:t>, vol. 7, pp. 1–21, Apr. 2016, doi: 10.4018/IJORIS.2016040101.</w:t>
      </w:r>
    </w:p>
    <w:p w14:paraId="05995371" w14:textId="77777777" w:rsidR="00DD4F4C" w:rsidRPr="00061AB1" w:rsidRDefault="00DD4F4C" w:rsidP="00DD4F4C">
      <w:pPr>
        <w:pStyle w:val="Bibliography"/>
        <w:rPr>
          <w:rFonts w:cs="Times New Roman"/>
          <w:szCs w:val="26"/>
        </w:rPr>
      </w:pPr>
      <w:r w:rsidRPr="00061AB1">
        <w:rPr>
          <w:rFonts w:cs="Times New Roman"/>
          <w:szCs w:val="26"/>
        </w:rPr>
        <w:t>[6]</w:t>
      </w:r>
      <w:r w:rsidRPr="00061AB1">
        <w:rPr>
          <w:rFonts w:cs="Times New Roman"/>
          <w:szCs w:val="26"/>
        </w:rPr>
        <w:tab/>
        <w:t>S. Selvin, V. Ravi, E. A. Gopalakrishnan, V. Menon, and S. Kp, “Stock price prediction using LSTM, RNN and CNN-sliding window model,” Sep. 2017, pp. 1643–1647. doi: 10.1109/ICACCI.2017.8126078.</w:t>
      </w:r>
    </w:p>
    <w:p w14:paraId="6622CE29" w14:textId="77777777" w:rsidR="00DD4F4C" w:rsidRPr="00061AB1" w:rsidRDefault="00DD4F4C" w:rsidP="00DD4F4C">
      <w:pPr>
        <w:pStyle w:val="Bibliography"/>
        <w:rPr>
          <w:rFonts w:cs="Times New Roman"/>
          <w:szCs w:val="26"/>
        </w:rPr>
      </w:pPr>
      <w:r w:rsidRPr="00061AB1">
        <w:rPr>
          <w:rFonts w:cs="Times New Roman"/>
          <w:szCs w:val="26"/>
        </w:rPr>
        <w:t>[7]</w:t>
      </w:r>
      <w:r w:rsidRPr="00061AB1">
        <w:rPr>
          <w:rFonts w:cs="Times New Roman"/>
          <w:szCs w:val="26"/>
        </w:rPr>
        <w:tab/>
        <w:t xml:space="preserve">A. B. Omar, S. Huang, A. A. Salameh, H. Khurram, and M. Fareed, “Stock Market Forecasting Using the Random Forest and Deep Neural Network Models Before and During the COVID-19 Period,” </w:t>
      </w:r>
      <w:r w:rsidRPr="00061AB1">
        <w:rPr>
          <w:rFonts w:cs="Times New Roman"/>
          <w:i/>
          <w:szCs w:val="26"/>
        </w:rPr>
        <w:t>Front. Environ. Sci.</w:t>
      </w:r>
      <w:r w:rsidRPr="00061AB1">
        <w:rPr>
          <w:rFonts w:cs="Times New Roman"/>
          <w:szCs w:val="26"/>
        </w:rPr>
        <w:t>, vol. 10, 2022, Accessed: Jun. 20, 2023. [Online]. Available: https://www.frontiersin.org/articles/10.3389/fenvs.2022.917047</w:t>
      </w:r>
    </w:p>
    <w:p w14:paraId="604BEDB6" w14:textId="77777777" w:rsidR="00DD4F4C" w:rsidRPr="00061AB1" w:rsidRDefault="00DD4F4C" w:rsidP="00DD4F4C">
      <w:pPr>
        <w:pStyle w:val="Bibliography"/>
        <w:rPr>
          <w:rFonts w:cs="Times New Roman"/>
          <w:szCs w:val="26"/>
        </w:rPr>
      </w:pPr>
      <w:r w:rsidRPr="00061AB1">
        <w:rPr>
          <w:rFonts w:cs="Times New Roman"/>
          <w:szCs w:val="26"/>
        </w:rPr>
        <w:t>[8]</w:t>
      </w:r>
      <w:r w:rsidRPr="00061AB1">
        <w:rPr>
          <w:rFonts w:cs="Times New Roman"/>
          <w:szCs w:val="26"/>
        </w:rPr>
        <w:tab/>
        <w:t xml:space="preserve">Y. Guo, “Stock Price Prediction Based on LSTM Neural Network: the Effectiveness of News Sentiment Analysis,” in </w:t>
      </w:r>
      <w:r w:rsidRPr="00061AB1">
        <w:rPr>
          <w:rFonts w:cs="Times New Roman"/>
          <w:i/>
          <w:szCs w:val="26"/>
        </w:rPr>
        <w:t>2020 2nd International Conference on Economic Management and Model Engineering (ICEMME)</w:t>
      </w:r>
      <w:r w:rsidRPr="00061AB1">
        <w:rPr>
          <w:rFonts w:cs="Times New Roman"/>
          <w:szCs w:val="26"/>
        </w:rPr>
        <w:t>, Oct. 2020, pp. 1018–1024. doi: 10.1109/ICEMME51517.2020.00206.</w:t>
      </w:r>
    </w:p>
    <w:p w14:paraId="5BEB4ADD" w14:textId="77777777" w:rsidR="00DD4F4C" w:rsidRPr="00061AB1" w:rsidRDefault="00DD4F4C" w:rsidP="00DD4F4C">
      <w:pPr>
        <w:pStyle w:val="Bibliography"/>
        <w:rPr>
          <w:rFonts w:cs="Times New Roman"/>
          <w:szCs w:val="26"/>
        </w:rPr>
      </w:pPr>
      <w:r w:rsidRPr="00061AB1">
        <w:rPr>
          <w:rFonts w:cs="Times New Roman"/>
          <w:szCs w:val="26"/>
        </w:rPr>
        <w:t>[9]</w:t>
      </w:r>
      <w:r w:rsidRPr="00061AB1">
        <w:rPr>
          <w:rFonts w:cs="Times New Roman"/>
          <w:szCs w:val="26"/>
        </w:rPr>
        <w:tab/>
        <w:t xml:space="preserve">J. M.-T. Wu, Z. Li, N. Herencsar, B. Vo, and J. C.-W. Lin, “A graph-based CNN-LSTM stock price prediction algorithm with leading indicators,” </w:t>
      </w:r>
      <w:r w:rsidRPr="00061AB1">
        <w:rPr>
          <w:rFonts w:cs="Times New Roman"/>
          <w:i/>
          <w:szCs w:val="26"/>
        </w:rPr>
        <w:t>Multimed. Syst.</w:t>
      </w:r>
      <w:r w:rsidRPr="00061AB1">
        <w:rPr>
          <w:rFonts w:cs="Times New Roman"/>
          <w:szCs w:val="26"/>
        </w:rPr>
        <w:t>, vol. 29, no. 3, pp. 1751–1770, Jun. 2023, doi: 10.1007/s00530-021-00758-w.</w:t>
      </w:r>
    </w:p>
    <w:p w14:paraId="6CA3E1C4" w14:textId="77777777" w:rsidR="00DD4F4C" w:rsidRPr="00061AB1" w:rsidRDefault="00DD4F4C" w:rsidP="00DD4F4C">
      <w:pPr>
        <w:pStyle w:val="Bibliography"/>
        <w:rPr>
          <w:rFonts w:cs="Times New Roman"/>
          <w:szCs w:val="26"/>
        </w:rPr>
      </w:pPr>
      <w:r w:rsidRPr="00061AB1">
        <w:rPr>
          <w:rFonts w:cs="Times New Roman"/>
          <w:szCs w:val="26"/>
        </w:rPr>
        <w:lastRenderedPageBreak/>
        <w:t>[10]</w:t>
      </w:r>
      <w:r w:rsidRPr="00061AB1">
        <w:rPr>
          <w:rFonts w:cs="Times New Roman"/>
          <w:szCs w:val="26"/>
        </w:rPr>
        <w:tab/>
        <w:t xml:space="preserve">I. E. Livieris, E. Pintelas, and P. Pintelas, “A CNN–LSTM model for gold price time-series forecasting,” </w:t>
      </w:r>
      <w:r w:rsidRPr="00061AB1">
        <w:rPr>
          <w:rFonts w:cs="Times New Roman"/>
          <w:i/>
          <w:szCs w:val="26"/>
        </w:rPr>
        <w:t>Neural Comput. Appl.</w:t>
      </w:r>
      <w:r w:rsidRPr="00061AB1">
        <w:rPr>
          <w:rFonts w:cs="Times New Roman"/>
          <w:szCs w:val="26"/>
        </w:rPr>
        <w:t>, vol. 32, no. 23, pp. 17351–17360, Dec. 2020, doi: 10.1007/s00521-020-04867-x.</w:t>
      </w:r>
    </w:p>
    <w:p w14:paraId="6619021B" w14:textId="77777777" w:rsidR="00DD4F4C" w:rsidRPr="00061AB1" w:rsidRDefault="00DD4F4C" w:rsidP="00DD4F4C">
      <w:pPr>
        <w:pStyle w:val="Bibliography"/>
        <w:rPr>
          <w:rFonts w:cs="Times New Roman"/>
          <w:szCs w:val="26"/>
        </w:rPr>
      </w:pPr>
      <w:r w:rsidRPr="00061AB1">
        <w:rPr>
          <w:rFonts w:cs="Times New Roman"/>
          <w:szCs w:val="26"/>
        </w:rPr>
        <w:t>[11]</w:t>
      </w:r>
      <w:r w:rsidRPr="00061AB1">
        <w:rPr>
          <w:rFonts w:cs="Times New Roman"/>
          <w:szCs w:val="26"/>
        </w:rPr>
        <w:tab/>
        <w:t xml:space="preserve">H. Zhang, “Stock Price Prediction using Linear Regression and LSTM Neural Network,” in </w:t>
      </w:r>
      <w:r w:rsidRPr="00061AB1">
        <w:rPr>
          <w:rFonts w:cs="Times New Roman"/>
          <w:i/>
          <w:szCs w:val="26"/>
        </w:rPr>
        <w:t>2022 International Conference on Machine Learning and Intelligent Systems Engineering (MLISE)</w:t>
      </w:r>
      <w:r w:rsidRPr="00061AB1">
        <w:rPr>
          <w:rFonts w:cs="Times New Roman"/>
          <w:szCs w:val="26"/>
        </w:rPr>
        <w:t>, Aug. 2022, pp. 182–185. doi: 10.1109/MLISE57402.2022.00043.</w:t>
      </w:r>
    </w:p>
    <w:p w14:paraId="6872A0D8" w14:textId="77777777" w:rsidR="00DD4F4C" w:rsidRPr="00061AB1" w:rsidRDefault="00DD4F4C" w:rsidP="00DD4F4C">
      <w:pPr>
        <w:pStyle w:val="Bibliography"/>
        <w:rPr>
          <w:rFonts w:cs="Times New Roman"/>
          <w:szCs w:val="26"/>
        </w:rPr>
      </w:pPr>
      <w:r w:rsidRPr="00061AB1">
        <w:rPr>
          <w:rFonts w:cs="Times New Roman"/>
          <w:szCs w:val="26"/>
        </w:rPr>
        <w:t>[12]</w:t>
      </w:r>
      <w:r w:rsidRPr="00061AB1">
        <w:rPr>
          <w:rFonts w:cs="Times New Roman"/>
          <w:szCs w:val="26"/>
        </w:rPr>
        <w:tab/>
        <w:t xml:space="preserve">L. Jidong and Z. Ran, “Dynamic Weighting Multi Factor Stock Selection Strategy Based on XGboost Machine Learning Algorithm,” in </w:t>
      </w:r>
      <w:r w:rsidRPr="00061AB1">
        <w:rPr>
          <w:rFonts w:cs="Times New Roman"/>
          <w:i/>
          <w:szCs w:val="26"/>
        </w:rPr>
        <w:t>2018 IEEE International Conference of Safety Produce Informatization (IICSPI)</w:t>
      </w:r>
      <w:r w:rsidRPr="00061AB1">
        <w:rPr>
          <w:rFonts w:cs="Times New Roman"/>
          <w:szCs w:val="26"/>
        </w:rPr>
        <w:t>, Oct. 2018, pp. 868–872. doi: 10.1109/IICSPI.2018.8690416.</w:t>
      </w:r>
    </w:p>
    <w:p w14:paraId="109172E9" w14:textId="77777777" w:rsidR="00DD4F4C" w:rsidRPr="00061AB1" w:rsidRDefault="00DD4F4C" w:rsidP="00DD4F4C">
      <w:pPr>
        <w:pStyle w:val="Bibliography"/>
        <w:rPr>
          <w:rFonts w:cs="Times New Roman"/>
          <w:szCs w:val="26"/>
        </w:rPr>
      </w:pPr>
      <w:r w:rsidRPr="00061AB1">
        <w:rPr>
          <w:rFonts w:cs="Times New Roman"/>
          <w:szCs w:val="26"/>
        </w:rPr>
        <w:t>[13]</w:t>
      </w:r>
      <w:r w:rsidRPr="00061AB1">
        <w:rPr>
          <w:rFonts w:cs="Times New Roman"/>
          <w:szCs w:val="26"/>
        </w:rPr>
        <w:tab/>
        <w:t xml:space="preserve">D. Lien Minh, A. Sadeghi-Niaraki, H. D. Huy, K. Min, and H. Moon, “Deep Learning Approach for Short-Term Stock Trends Prediction Based on Two-Stream Gated Recurrent Unit Network,” </w:t>
      </w:r>
      <w:r w:rsidRPr="00061AB1">
        <w:rPr>
          <w:rFonts w:cs="Times New Roman"/>
          <w:i/>
          <w:szCs w:val="26"/>
        </w:rPr>
        <w:t>IEEE Access</w:t>
      </w:r>
      <w:r w:rsidRPr="00061AB1">
        <w:rPr>
          <w:rFonts w:cs="Times New Roman"/>
          <w:szCs w:val="26"/>
        </w:rPr>
        <w:t>, vol. 6, pp. 55392–55404, 2018, doi: 10.1109/ACCESS.2018.2868970.</w:t>
      </w:r>
    </w:p>
    <w:p w14:paraId="36F21276" w14:textId="77777777" w:rsidR="00DD4F4C" w:rsidRPr="00061AB1" w:rsidRDefault="00DD4F4C" w:rsidP="00DD4F4C">
      <w:pPr>
        <w:pStyle w:val="Bibliography"/>
        <w:rPr>
          <w:rFonts w:cs="Times New Roman"/>
          <w:szCs w:val="26"/>
        </w:rPr>
      </w:pPr>
      <w:r w:rsidRPr="00061AB1">
        <w:rPr>
          <w:rFonts w:cs="Times New Roman"/>
          <w:szCs w:val="26"/>
        </w:rPr>
        <w:t>[14]</w:t>
      </w:r>
      <w:r w:rsidRPr="00061AB1">
        <w:rPr>
          <w:rFonts w:cs="Times New Roman"/>
          <w:szCs w:val="26"/>
        </w:rPr>
        <w:tab/>
        <w:t xml:space="preserve">R. Chandra and Y. He, “Bayesian neural networks for stock price forecasting before and during COVID-19 pandemic,” </w:t>
      </w:r>
      <w:r w:rsidRPr="00061AB1">
        <w:rPr>
          <w:rFonts w:cs="Times New Roman"/>
          <w:i/>
          <w:szCs w:val="26"/>
        </w:rPr>
        <w:t>PLOS ONE</w:t>
      </w:r>
      <w:r w:rsidRPr="00061AB1">
        <w:rPr>
          <w:rFonts w:cs="Times New Roman"/>
          <w:szCs w:val="26"/>
        </w:rPr>
        <w:t>, vol. 16, no. 7, p. e0253217, thg 7 2021, doi: 10.1371/journal.pone.0253217.</w:t>
      </w:r>
    </w:p>
    <w:p w14:paraId="7FBB0D15" w14:textId="77777777" w:rsidR="00DD4F4C" w:rsidRPr="00061AB1" w:rsidRDefault="00DD4F4C" w:rsidP="00DD4F4C">
      <w:pPr>
        <w:pStyle w:val="Bibliography"/>
        <w:rPr>
          <w:rFonts w:cs="Times New Roman"/>
          <w:szCs w:val="26"/>
        </w:rPr>
      </w:pPr>
      <w:r w:rsidRPr="00061AB1">
        <w:rPr>
          <w:rFonts w:cs="Times New Roman"/>
          <w:szCs w:val="26"/>
        </w:rPr>
        <w:t>[15]</w:t>
      </w:r>
      <w:r w:rsidRPr="00061AB1">
        <w:rPr>
          <w:rFonts w:cs="Times New Roman"/>
          <w:szCs w:val="26"/>
        </w:rPr>
        <w:tab/>
        <w:t xml:space="preserve">A. C. Harvey, “ARIMA Models,” in </w:t>
      </w:r>
      <w:r w:rsidRPr="00061AB1">
        <w:rPr>
          <w:rFonts w:cs="Times New Roman"/>
          <w:i/>
          <w:szCs w:val="26"/>
        </w:rPr>
        <w:t>Time Series and Statistics</w:t>
      </w:r>
      <w:r w:rsidRPr="00061AB1">
        <w:rPr>
          <w:rFonts w:cs="Times New Roman"/>
          <w:szCs w:val="26"/>
        </w:rPr>
        <w:t>, J. Eatwell, M. Milgate, and P. Newman, Eds., in The New Palgrave. London: Palgrave Macmillan UK, 1990, pp. 22–24. doi: 10.1007/978-1-349-20865-4_2.</w:t>
      </w:r>
    </w:p>
    <w:p w14:paraId="45F1E520" w14:textId="77777777" w:rsidR="00DD4F4C" w:rsidRPr="00061AB1" w:rsidRDefault="00DD4F4C" w:rsidP="00DD4F4C">
      <w:pPr>
        <w:pStyle w:val="Bibliography"/>
        <w:rPr>
          <w:rFonts w:cs="Times New Roman"/>
          <w:szCs w:val="26"/>
        </w:rPr>
      </w:pPr>
      <w:r w:rsidRPr="00061AB1">
        <w:rPr>
          <w:rFonts w:cs="Times New Roman"/>
          <w:szCs w:val="26"/>
        </w:rPr>
        <w:t>[16]</w:t>
      </w:r>
      <w:r w:rsidRPr="00061AB1">
        <w:rPr>
          <w:rFonts w:cs="Times New Roman"/>
          <w:szCs w:val="26"/>
        </w:rPr>
        <w:tab/>
        <w:t xml:space="preserve">S. I. Vagropoulos, G. I. Chouliaras, E. G. Kardakos, C. K. Simoglou, and A. G. Bakirtzis, “Comparison of SARIMAX, SARIMA, modified SARIMA and ANN-based models for short-term PV generation forecasting,” in </w:t>
      </w:r>
      <w:r w:rsidRPr="00061AB1">
        <w:rPr>
          <w:rFonts w:cs="Times New Roman"/>
          <w:i/>
          <w:szCs w:val="26"/>
        </w:rPr>
        <w:t>2016 IEEE International Energy Conference (ENERGYCON)</w:t>
      </w:r>
      <w:r w:rsidRPr="00061AB1">
        <w:rPr>
          <w:rFonts w:cs="Times New Roman"/>
          <w:szCs w:val="26"/>
        </w:rPr>
        <w:t>, Leuven, Belgium: IEEE, Apr. 2016, pp. 1–6. doi: 10.1109/ENERGYCON.2016.7514029.</w:t>
      </w:r>
    </w:p>
    <w:p w14:paraId="6BEFD843" w14:textId="77777777" w:rsidR="00DD4F4C" w:rsidRPr="00061AB1" w:rsidRDefault="00DD4F4C" w:rsidP="00DD4F4C">
      <w:pPr>
        <w:pStyle w:val="Bibliography"/>
        <w:rPr>
          <w:rFonts w:cs="Times New Roman"/>
          <w:szCs w:val="26"/>
        </w:rPr>
      </w:pPr>
      <w:r w:rsidRPr="00061AB1">
        <w:rPr>
          <w:rFonts w:cs="Times New Roman"/>
          <w:szCs w:val="26"/>
        </w:rPr>
        <w:t>[17]</w:t>
      </w:r>
      <w:r w:rsidRPr="00061AB1">
        <w:rPr>
          <w:rFonts w:cs="Times New Roman"/>
          <w:szCs w:val="26"/>
        </w:rPr>
        <w:tab/>
        <w:t xml:space="preserve">A. E. Permanasari, I. Hidayah, and I. A. Bustoni, “SARIMA (Seasonal ARIMA) implementation on time series to forecast the number of Malaria incidence,” in </w:t>
      </w:r>
      <w:r w:rsidRPr="00061AB1">
        <w:rPr>
          <w:rFonts w:cs="Times New Roman"/>
          <w:i/>
          <w:szCs w:val="26"/>
        </w:rPr>
        <w:t xml:space="preserve">2013 International Conference on Information Technology and Electrical Engineering </w:t>
      </w:r>
      <w:r w:rsidRPr="00061AB1">
        <w:rPr>
          <w:rFonts w:cs="Times New Roman"/>
          <w:i/>
          <w:szCs w:val="26"/>
        </w:rPr>
        <w:lastRenderedPageBreak/>
        <w:t>(ICITEE)</w:t>
      </w:r>
      <w:r w:rsidRPr="00061AB1">
        <w:rPr>
          <w:rFonts w:cs="Times New Roman"/>
          <w:szCs w:val="26"/>
        </w:rPr>
        <w:t>, Yogyakarta, Indonesia: IEEE, Oct. 2013, pp. 203–207. doi: 10.1109/ICITEED.2013.6676239.</w:t>
      </w:r>
    </w:p>
    <w:p w14:paraId="6B4861CC" w14:textId="77777777" w:rsidR="00DD4F4C" w:rsidRPr="00061AB1" w:rsidRDefault="00DD4F4C" w:rsidP="00DD4F4C">
      <w:pPr>
        <w:pStyle w:val="Bibliography"/>
        <w:rPr>
          <w:rFonts w:cs="Times New Roman"/>
          <w:szCs w:val="26"/>
        </w:rPr>
      </w:pPr>
      <w:r w:rsidRPr="00061AB1">
        <w:rPr>
          <w:rFonts w:cs="Times New Roman"/>
          <w:szCs w:val="26"/>
        </w:rPr>
        <w:t>[18]</w:t>
      </w:r>
      <w:r w:rsidRPr="00061AB1">
        <w:rPr>
          <w:rFonts w:cs="Times New Roman"/>
          <w:szCs w:val="26"/>
        </w:rPr>
        <w:tab/>
        <w:t xml:space="preserve">M. M. Fathi, A. G. Awadallah, A. M. Abdelbaki, and M. Haggag, “A new Budyko framework extension using time series SARIMAX model,” </w:t>
      </w:r>
      <w:r w:rsidRPr="00061AB1">
        <w:rPr>
          <w:rFonts w:cs="Times New Roman"/>
          <w:i/>
          <w:szCs w:val="26"/>
        </w:rPr>
        <w:t>J. Hydrol.</w:t>
      </w:r>
      <w:r w:rsidRPr="00061AB1">
        <w:rPr>
          <w:rFonts w:cs="Times New Roman"/>
          <w:szCs w:val="26"/>
        </w:rPr>
        <w:t>, vol. 570, pp. 827–838, Mar. 2019, doi: 10.1016/j.jhydrol.2019.01.037.</w:t>
      </w:r>
    </w:p>
    <w:p w14:paraId="5DF435EF" w14:textId="77777777" w:rsidR="00DD4F4C" w:rsidRPr="00061AB1" w:rsidRDefault="00DD4F4C" w:rsidP="00DD4F4C">
      <w:pPr>
        <w:pStyle w:val="Bibliography"/>
        <w:rPr>
          <w:rFonts w:cs="Times New Roman"/>
          <w:szCs w:val="26"/>
        </w:rPr>
      </w:pPr>
      <w:r w:rsidRPr="00061AB1">
        <w:rPr>
          <w:rFonts w:cs="Times New Roman"/>
          <w:szCs w:val="26"/>
        </w:rPr>
        <w:t>[19]</w:t>
      </w:r>
      <w:r w:rsidRPr="00061AB1">
        <w:rPr>
          <w:rFonts w:cs="Times New Roman"/>
          <w:szCs w:val="26"/>
        </w:rPr>
        <w:tab/>
        <w:t xml:space="preserve">J. L. Elman, “Finding Structure in Time,” </w:t>
      </w:r>
      <w:r w:rsidRPr="00061AB1">
        <w:rPr>
          <w:rFonts w:cs="Times New Roman"/>
          <w:i/>
          <w:szCs w:val="26"/>
        </w:rPr>
        <w:t>Cogn. Sci.</w:t>
      </w:r>
      <w:r w:rsidRPr="00061AB1">
        <w:rPr>
          <w:rFonts w:cs="Times New Roman"/>
          <w:szCs w:val="26"/>
        </w:rPr>
        <w:t>, vol. 14, no. 2, pp. 179–211, 1990, doi: 10.1207/s15516709cog1402_1.</w:t>
      </w:r>
    </w:p>
    <w:p w14:paraId="19789DB0" w14:textId="589E8D2D" w:rsidR="00F72F18" w:rsidRPr="00061AB1" w:rsidRDefault="00CD43D0" w:rsidP="00762844">
      <w:pPr>
        <w:pStyle w:val="Bibliography"/>
        <w:rPr>
          <w:rFonts w:cs="Times New Roman"/>
          <w:color w:val="222222"/>
          <w:szCs w:val="26"/>
          <w:shd w:val="clear" w:color="auto" w:fill="FFFFFF"/>
        </w:rPr>
      </w:pPr>
      <w:r w:rsidRPr="00061AB1">
        <w:rPr>
          <w:rFonts w:cs="Times New Roman"/>
          <w:szCs w:val="26"/>
        </w:rPr>
        <w:t>[20]</w:t>
      </w:r>
      <w:r w:rsidR="00762844" w:rsidRPr="00061AB1">
        <w:rPr>
          <w:rFonts w:cs="Times New Roman"/>
          <w:szCs w:val="26"/>
        </w:rPr>
        <w:t xml:space="preserve"> </w:t>
      </w:r>
      <w:r w:rsidR="00DD4F4C" w:rsidRPr="00061AB1">
        <w:rPr>
          <w:rFonts w:cs="Times New Roman"/>
          <w:szCs w:val="26"/>
        </w:rPr>
        <w:fldChar w:fldCharType="end"/>
      </w:r>
      <w:r w:rsidR="00C02A4E" w:rsidRPr="00061AB1">
        <w:rPr>
          <w:rFonts w:cs="Times New Roman"/>
          <w:color w:val="222222"/>
          <w:szCs w:val="26"/>
          <w:shd w:val="clear" w:color="auto" w:fill="FFFFFF"/>
        </w:rPr>
        <w:t xml:space="preserve"> Li, S., Li, W., Cook, C., Zhu, C., &amp; Gao, Y. (2018). Independently recurrent neural network (indrnn): Building a longer and deeper rnn. In </w:t>
      </w:r>
      <w:r w:rsidR="00C02A4E" w:rsidRPr="00061AB1">
        <w:rPr>
          <w:rFonts w:cs="Times New Roman"/>
          <w:i/>
          <w:color w:val="222222"/>
          <w:szCs w:val="26"/>
          <w:shd w:val="clear" w:color="auto" w:fill="FFFFFF"/>
        </w:rPr>
        <w:t>Proceedings of the IEEE conference on computer vision and pattern recognition</w:t>
      </w:r>
      <w:r w:rsidR="00C02A4E" w:rsidRPr="00061AB1">
        <w:rPr>
          <w:rFonts w:cs="Times New Roman"/>
          <w:color w:val="222222"/>
          <w:szCs w:val="26"/>
          <w:shd w:val="clear" w:color="auto" w:fill="FFFFFF"/>
        </w:rPr>
        <w:t> (pp. 5457-5466).</w:t>
      </w:r>
    </w:p>
    <w:p w14:paraId="0F409D49" w14:textId="401AC971" w:rsidR="00C02A4E" w:rsidRPr="00061AB1" w:rsidRDefault="00C02A4E" w:rsidP="00C02A4E">
      <w:pPr>
        <w:rPr>
          <w:rFonts w:cs="Times New Roman"/>
          <w:color w:val="222222"/>
          <w:szCs w:val="26"/>
          <w:shd w:val="clear" w:color="auto" w:fill="FFFFFF"/>
        </w:rPr>
      </w:pPr>
      <w:r w:rsidRPr="00061AB1">
        <w:rPr>
          <w:rFonts w:cs="Times New Roman"/>
          <w:szCs w:val="26"/>
        </w:rPr>
        <w:t xml:space="preserve">[21] </w:t>
      </w:r>
      <w:r w:rsidR="00606F73" w:rsidRPr="00061AB1">
        <w:rPr>
          <w:rFonts w:cs="Times New Roman"/>
          <w:color w:val="222222"/>
          <w:szCs w:val="26"/>
          <w:shd w:val="clear" w:color="auto" w:fill="FFFFFF"/>
        </w:rPr>
        <w:t>Chen, W., Zhang, Y., Yeo, C. K., Lau, C. T., &amp; Lee, B. S. (2017, September). Stock market prediction using neural network through news on online social networks. In </w:t>
      </w:r>
      <w:r w:rsidR="00606F73" w:rsidRPr="00061AB1">
        <w:rPr>
          <w:rFonts w:cs="Times New Roman"/>
          <w:i/>
          <w:color w:val="222222"/>
          <w:szCs w:val="26"/>
          <w:shd w:val="clear" w:color="auto" w:fill="FFFFFF"/>
        </w:rPr>
        <w:t>2017 international smart cities conference (ISC2)</w:t>
      </w:r>
      <w:r w:rsidR="00606F73" w:rsidRPr="00061AB1">
        <w:rPr>
          <w:rFonts w:cs="Times New Roman"/>
          <w:color w:val="222222"/>
          <w:szCs w:val="26"/>
          <w:shd w:val="clear" w:color="auto" w:fill="FFFFFF"/>
        </w:rPr>
        <w:t> (pp. 1-6). IEEE.</w:t>
      </w:r>
    </w:p>
    <w:p w14:paraId="705D352F" w14:textId="6FE71BD6" w:rsidR="00606F73" w:rsidRPr="00061AB1" w:rsidRDefault="00606F73" w:rsidP="00C02A4E">
      <w:pPr>
        <w:rPr>
          <w:rFonts w:cs="Times New Roman"/>
          <w:color w:val="222222"/>
          <w:szCs w:val="26"/>
          <w:shd w:val="clear" w:color="auto" w:fill="FFFFFF"/>
        </w:rPr>
      </w:pPr>
      <w:r w:rsidRPr="00061AB1">
        <w:rPr>
          <w:rFonts w:cs="Times New Roman"/>
          <w:color w:val="222222"/>
          <w:szCs w:val="26"/>
          <w:shd w:val="clear" w:color="auto" w:fill="FFFFFF"/>
        </w:rPr>
        <w:t xml:space="preserve">[22] </w:t>
      </w:r>
      <w:r w:rsidR="00602220" w:rsidRPr="00061AB1">
        <w:rPr>
          <w:rFonts w:cs="Times New Roman"/>
          <w:color w:val="222222"/>
          <w:szCs w:val="26"/>
          <w:shd w:val="clear" w:color="auto" w:fill="FFFFFF"/>
        </w:rPr>
        <w:t>Ramraj, S., Uzir, N., Sunil, R., &amp; Banerjee, S. (2016). Experimenting XGBoost algorithm for prediction and classification of different datasets. </w:t>
      </w:r>
      <w:r w:rsidR="00602220" w:rsidRPr="00061AB1">
        <w:rPr>
          <w:rFonts w:cs="Times New Roman"/>
          <w:i/>
          <w:color w:val="222222"/>
          <w:szCs w:val="26"/>
          <w:shd w:val="clear" w:color="auto" w:fill="FFFFFF"/>
        </w:rPr>
        <w:t>International Journal of Control Theory and Applications</w:t>
      </w:r>
      <w:r w:rsidR="00602220" w:rsidRPr="00061AB1">
        <w:rPr>
          <w:rFonts w:cs="Times New Roman"/>
          <w:color w:val="222222"/>
          <w:szCs w:val="26"/>
          <w:shd w:val="clear" w:color="auto" w:fill="FFFFFF"/>
        </w:rPr>
        <w:t>, </w:t>
      </w:r>
      <w:r w:rsidR="00602220" w:rsidRPr="00061AB1">
        <w:rPr>
          <w:rFonts w:cs="Times New Roman"/>
          <w:i/>
          <w:color w:val="222222"/>
          <w:szCs w:val="26"/>
          <w:shd w:val="clear" w:color="auto" w:fill="FFFFFF"/>
        </w:rPr>
        <w:t>9</w:t>
      </w:r>
      <w:r w:rsidR="00602220" w:rsidRPr="00061AB1">
        <w:rPr>
          <w:rFonts w:cs="Times New Roman"/>
          <w:color w:val="222222"/>
          <w:szCs w:val="26"/>
          <w:shd w:val="clear" w:color="auto" w:fill="FFFFFF"/>
        </w:rPr>
        <w:t>(40), 651-662.</w:t>
      </w:r>
    </w:p>
    <w:p w14:paraId="2D1D0C3D" w14:textId="0A7F1AAE" w:rsidR="00602220" w:rsidRPr="00061AB1" w:rsidRDefault="00602220" w:rsidP="00C02A4E">
      <w:pPr>
        <w:rPr>
          <w:rFonts w:cs="Times New Roman"/>
          <w:color w:val="222222"/>
          <w:szCs w:val="26"/>
          <w:shd w:val="clear" w:color="auto" w:fill="FFFFFF"/>
        </w:rPr>
      </w:pPr>
      <w:r w:rsidRPr="00061AB1">
        <w:rPr>
          <w:rFonts w:cs="Times New Roman"/>
          <w:color w:val="222222"/>
          <w:szCs w:val="26"/>
          <w:shd w:val="clear" w:color="auto" w:fill="FFFFFF"/>
        </w:rPr>
        <w:t xml:space="preserve">[23] </w:t>
      </w:r>
      <w:r w:rsidR="00E029C1" w:rsidRPr="00061AB1">
        <w:rPr>
          <w:rFonts w:cs="Times New Roman"/>
          <w:color w:val="222222"/>
          <w:szCs w:val="26"/>
          <w:shd w:val="clear" w:color="auto" w:fill="FFFFFF"/>
        </w:rPr>
        <w:t>Breiman, L. (1996). Bagging predictors. </w:t>
      </w:r>
      <w:r w:rsidR="00E029C1" w:rsidRPr="00061AB1">
        <w:rPr>
          <w:rFonts w:cs="Times New Roman"/>
          <w:i/>
          <w:color w:val="222222"/>
          <w:szCs w:val="26"/>
          <w:shd w:val="clear" w:color="auto" w:fill="FFFFFF"/>
        </w:rPr>
        <w:t>Machine learning</w:t>
      </w:r>
      <w:r w:rsidR="00E029C1" w:rsidRPr="00061AB1">
        <w:rPr>
          <w:rFonts w:cs="Times New Roman"/>
          <w:color w:val="222222"/>
          <w:szCs w:val="26"/>
          <w:shd w:val="clear" w:color="auto" w:fill="FFFFFF"/>
        </w:rPr>
        <w:t>, </w:t>
      </w:r>
      <w:r w:rsidR="00E029C1" w:rsidRPr="00061AB1">
        <w:rPr>
          <w:rFonts w:cs="Times New Roman"/>
          <w:i/>
          <w:color w:val="222222"/>
          <w:szCs w:val="26"/>
          <w:shd w:val="clear" w:color="auto" w:fill="FFFFFF"/>
        </w:rPr>
        <w:t>24</w:t>
      </w:r>
      <w:r w:rsidR="00E029C1" w:rsidRPr="00061AB1">
        <w:rPr>
          <w:rFonts w:cs="Times New Roman"/>
          <w:color w:val="222222"/>
          <w:szCs w:val="26"/>
          <w:shd w:val="clear" w:color="auto" w:fill="FFFFFF"/>
        </w:rPr>
        <w:t>, 123-140.</w:t>
      </w:r>
    </w:p>
    <w:p w14:paraId="0DF8D238" w14:textId="68782405" w:rsidR="00E029C1" w:rsidRPr="00061AB1" w:rsidRDefault="00E029C1" w:rsidP="00C02A4E">
      <w:pPr>
        <w:rPr>
          <w:rFonts w:cs="Times New Roman"/>
          <w:color w:val="222222"/>
          <w:szCs w:val="26"/>
          <w:shd w:val="clear" w:color="auto" w:fill="FFFFFF"/>
        </w:rPr>
      </w:pPr>
      <w:r w:rsidRPr="00061AB1">
        <w:rPr>
          <w:rFonts w:cs="Times New Roman"/>
          <w:color w:val="222222"/>
          <w:szCs w:val="26"/>
          <w:shd w:val="clear" w:color="auto" w:fill="FFFFFF"/>
        </w:rPr>
        <w:t>[24]</w:t>
      </w:r>
      <w:r w:rsidR="00D22702" w:rsidRPr="00061AB1">
        <w:rPr>
          <w:rFonts w:cs="Times New Roman"/>
          <w:color w:val="222222"/>
          <w:szCs w:val="26"/>
          <w:shd w:val="clear" w:color="auto" w:fill="FFFFFF"/>
        </w:rPr>
        <w:t xml:space="preserve"> Steinberg, D. (2009). CART: classiﬁcation and regression trees. In </w:t>
      </w:r>
      <w:r w:rsidR="00D22702" w:rsidRPr="00061AB1">
        <w:rPr>
          <w:rFonts w:cs="Times New Roman"/>
          <w:i/>
          <w:color w:val="222222"/>
          <w:szCs w:val="26"/>
          <w:shd w:val="clear" w:color="auto" w:fill="FFFFFF"/>
        </w:rPr>
        <w:t>The top ten algorithms in data mining</w:t>
      </w:r>
      <w:r w:rsidR="00D22702" w:rsidRPr="00061AB1">
        <w:rPr>
          <w:rFonts w:cs="Times New Roman"/>
          <w:color w:val="222222"/>
          <w:szCs w:val="26"/>
          <w:shd w:val="clear" w:color="auto" w:fill="FFFFFF"/>
        </w:rPr>
        <w:t> (pp. 193-216). Chapman and Hall/CRC.</w:t>
      </w:r>
    </w:p>
    <w:p w14:paraId="6E1C0D9A" w14:textId="1C6245DF" w:rsidR="00D22702" w:rsidRPr="00061AB1" w:rsidRDefault="00D22702" w:rsidP="00C02A4E">
      <w:pPr>
        <w:rPr>
          <w:rFonts w:cs="Times New Roman"/>
          <w:color w:val="222222"/>
          <w:szCs w:val="26"/>
          <w:shd w:val="clear" w:color="auto" w:fill="FFFFFF"/>
        </w:rPr>
      </w:pPr>
      <w:r w:rsidRPr="00061AB1">
        <w:rPr>
          <w:rFonts w:cs="Times New Roman"/>
          <w:color w:val="222222"/>
          <w:szCs w:val="26"/>
          <w:shd w:val="clear" w:color="auto" w:fill="FFFFFF"/>
        </w:rPr>
        <w:t xml:space="preserve">[25] </w:t>
      </w:r>
      <w:r w:rsidR="007C61F1" w:rsidRPr="00061AB1">
        <w:rPr>
          <w:rFonts w:cs="Times New Roman"/>
          <w:color w:val="222222"/>
          <w:szCs w:val="26"/>
          <w:shd w:val="clear" w:color="auto" w:fill="FFFFFF"/>
        </w:rPr>
        <w:t>LeCun, Y., &amp; Bengio, Y. (1995). Convolutional networks for images, speech, and time series. </w:t>
      </w:r>
      <w:r w:rsidR="007C61F1" w:rsidRPr="00061AB1">
        <w:rPr>
          <w:rFonts w:cs="Times New Roman"/>
          <w:i/>
          <w:color w:val="222222"/>
          <w:szCs w:val="26"/>
          <w:shd w:val="clear" w:color="auto" w:fill="FFFFFF"/>
        </w:rPr>
        <w:t>The handbook of brain theory and neural networks</w:t>
      </w:r>
      <w:r w:rsidR="007C61F1" w:rsidRPr="00061AB1">
        <w:rPr>
          <w:rFonts w:cs="Times New Roman"/>
          <w:color w:val="222222"/>
          <w:szCs w:val="26"/>
          <w:shd w:val="clear" w:color="auto" w:fill="FFFFFF"/>
        </w:rPr>
        <w:t>, </w:t>
      </w:r>
      <w:r w:rsidR="007C61F1" w:rsidRPr="00061AB1">
        <w:rPr>
          <w:rFonts w:cs="Times New Roman"/>
          <w:i/>
          <w:color w:val="222222"/>
          <w:szCs w:val="26"/>
          <w:shd w:val="clear" w:color="auto" w:fill="FFFFFF"/>
        </w:rPr>
        <w:t>3361</w:t>
      </w:r>
      <w:r w:rsidR="007C61F1" w:rsidRPr="00061AB1">
        <w:rPr>
          <w:rFonts w:cs="Times New Roman"/>
          <w:color w:val="222222"/>
          <w:szCs w:val="26"/>
          <w:shd w:val="clear" w:color="auto" w:fill="FFFFFF"/>
        </w:rPr>
        <w:t>(10), 1995.</w:t>
      </w:r>
    </w:p>
    <w:p w14:paraId="24768A07" w14:textId="4B6B8FDC" w:rsidR="007C61F1" w:rsidRPr="00061AB1" w:rsidRDefault="007C61F1" w:rsidP="00C02A4E">
      <w:pPr>
        <w:rPr>
          <w:rFonts w:cs="Times New Roman"/>
          <w:color w:val="222222"/>
          <w:szCs w:val="26"/>
          <w:shd w:val="clear" w:color="auto" w:fill="FFFFFF"/>
        </w:rPr>
      </w:pPr>
      <w:r w:rsidRPr="00061AB1">
        <w:rPr>
          <w:rFonts w:cs="Times New Roman"/>
          <w:color w:val="222222"/>
          <w:szCs w:val="26"/>
          <w:shd w:val="clear" w:color="auto" w:fill="FFFFFF"/>
        </w:rPr>
        <w:t xml:space="preserve">[26] </w:t>
      </w:r>
      <w:r w:rsidR="00AA138D" w:rsidRPr="00061AB1">
        <w:rPr>
          <w:rFonts w:cs="Times New Roman"/>
          <w:color w:val="222222"/>
          <w:szCs w:val="26"/>
          <w:shd w:val="clear" w:color="auto" w:fill="FFFFFF"/>
        </w:rPr>
        <w:t>Mehtab, S., &amp; Sen, J. (2020, November). Stock price prediction using CNN and LSTM-based deep learning models. In </w:t>
      </w:r>
      <w:r w:rsidR="00AA138D" w:rsidRPr="00061AB1">
        <w:rPr>
          <w:rFonts w:cs="Times New Roman"/>
          <w:i/>
          <w:color w:val="222222"/>
          <w:szCs w:val="26"/>
          <w:shd w:val="clear" w:color="auto" w:fill="FFFFFF"/>
        </w:rPr>
        <w:t>2020 International Conference on Decision Aid Sciences and Application (DASA)</w:t>
      </w:r>
      <w:r w:rsidR="00AA138D" w:rsidRPr="00061AB1">
        <w:rPr>
          <w:rFonts w:cs="Times New Roman"/>
          <w:color w:val="222222"/>
          <w:szCs w:val="26"/>
          <w:shd w:val="clear" w:color="auto" w:fill="FFFFFF"/>
        </w:rPr>
        <w:t> (pp. 447-453). IEEE.</w:t>
      </w:r>
    </w:p>
    <w:p w14:paraId="36DDF525" w14:textId="2B244248" w:rsidR="00AA138D" w:rsidRPr="00061AB1" w:rsidRDefault="00AA138D" w:rsidP="00C02A4E">
      <w:pPr>
        <w:rPr>
          <w:rFonts w:cs="Times New Roman"/>
          <w:szCs w:val="26"/>
        </w:rPr>
      </w:pPr>
      <w:r w:rsidRPr="00061AB1">
        <w:rPr>
          <w:rFonts w:cs="Times New Roman"/>
          <w:color w:val="222222"/>
          <w:szCs w:val="26"/>
          <w:shd w:val="clear" w:color="auto" w:fill="FFFFFF"/>
        </w:rPr>
        <w:t xml:space="preserve">[27] </w:t>
      </w:r>
      <w:r w:rsidR="00061AB1" w:rsidRPr="00061AB1">
        <w:rPr>
          <w:rFonts w:cs="Times New Roman"/>
          <w:color w:val="222222"/>
          <w:szCs w:val="26"/>
          <w:shd w:val="clear" w:color="auto" w:fill="FFFFFF"/>
        </w:rPr>
        <w:t>Hota, H. S., Handa, R., &amp; Shrivas, A. K. (2017). Time series data prediction using sliding window based RBF neural network. </w:t>
      </w:r>
      <w:r w:rsidR="00061AB1" w:rsidRPr="00061AB1">
        <w:rPr>
          <w:rFonts w:cs="Times New Roman"/>
          <w:i/>
          <w:iCs/>
          <w:color w:val="222222"/>
          <w:szCs w:val="26"/>
          <w:shd w:val="clear" w:color="auto" w:fill="FFFFFF"/>
        </w:rPr>
        <w:t>International Journal of Computational Intelligence Research</w:t>
      </w:r>
      <w:r w:rsidR="00061AB1" w:rsidRPr="00061AB1">
        <w:rPr>
          <w:rFonts w:cs="Times New Roman"/>
          <w:color w:val="222222"/>
          <w:szCs w:val="26"/>
          <w:shd w:val="clear" w:color="auto" w:fill="FFFFFF"/>
        </w:rPr>
        <w:t>, </w:t>
      </w:r>
      <w:r w:rsidR="00061AB1" w:rsidRPr="00061AB1">
        <w:rPr>
          <w:rFonts w:cs="Times New Roman"/>
          <w:i/>
          <w:iCs/>
          <w:color w:val="222222"/>
          <w:szCs w:val="26"/>
          <w:shd w:val="clear" w:color="auto" w:fill="FFFFFF"/>
        </w:rPr>
        <w:t>13</w:t>
      </w:r>
      <w:r w:rsidR="00061AB1" w:rsidRPr="00061AB1">
        <w:rPr>
          <w:rFonts w:cs="Times New Roman"/>
          <w:color w:val="222222"/>
          <w:szCs w:val="26"/>
          <w:shd w:val="clear" w:color="auto" w:fill="FFFFFF"/>
        </w:rPr>
        <w:t>(5), 1145-1156.</w:t>
      </w:r>
    </w:p>
    <w:p w14:paraId="078BA1DF" w14:textId="77777777" w:rsidR="00F72F18" w:rsidRPr="00997D56" w:rsidRDefault="00F72F18" w:rsidP="00E04FAA">
      <w:pPr>
        <w:rPr>
          <w:szCs w:val="26"/>
        </w:rPr>
      </w:pPr>
    </w:p>
    <w:sectPr w:rsidR="00F72F18" w:rsidRPr="00997D56" w:rsidSect="00CE700C">
      <w:pgSz w:w="12240" w:h="15840"/>
      <w:pgMar w:top="1386" w:right="1440" w:bottom="1530" w:left="1440" w:header="720" w:footer="484"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AED3C" w14:textId="77777777" w:rsidR="009F2576" w:rsidRDefault="009F2576" w:rsidP="00F635A1">
      <w:pPr>
        <w:spacing w:line="240" w:lineRule="auto"/>
      </w:pPr>
      <w:r>
        <w:separator/>
      </w:r>
    </w:p>
  </w:endnote>
  <w:endnote w:type="continuationSeparator" w:id="0">
    <w:p w14:paraId="3CC7CB68" w14:textId="77777777" w:rsidR="009F2576" w:rsidRDefault="009F2576" w:rsidP="00F635A1">
      <w:pPr>
        <w:spacing w:line="240" w:lineRule="auto"/>
      </w:pPr>
      <w:r>
        <w:continuationSeparator/>
      </w:r>
    </w:p>
  </w:endnote>
  <w:endnote w:type="continuationNotice" w:id="1">
    <w:p w14:paraId="5D9065D6" w14:textId="77777777" w:rsidR="009F2576" w:rsidRDefault="009F257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0AE79" w14:textId="77777777" w:rsidR="009F2576" w:rsidRDefault="009F2576" w:rsidP="00F635A1">
      <w:pPr>
        <w:spacing w:line="240" w:lineRule="auto"/>
      </w:pPr>
      <w:r>
        <w:separator/>
      </w:r>
    </w:p>
  </w:footnote>
  <w:footnote w:type="continuationSeparator" w:id="0">
    <w:p w14:paraId="3FF69DA4" w14:textId="77777777" w:rsidR="009F2576" w:rsidRDefault="009F2576" w:rsidP="00F635A1">
      <w:pPr>
        <w:spacing w:line="240" w:lineRule="auto"/>
      </w:pPr>
      <w:r>
        <w:continuationSeparator/>
      </w:r>
    </w:p>
  </w:footnote>
  <w:footnote w:type="continuationNotice" w:id="1">
    <w:p w14:paraId="73F7B255" w14:textId="77777777" w:rsidR="009F2576" w:rsidRDefault="009F2576">
      <w:pPr>
        <w:spacing w:line="240" w:lineRule="auto"/>
      </w:pPr>
    </w:p>
  </w:footnote>
  <w:footnote w:id="2">
    <w:p w14:paraId="05C433AE" w14:textId="68779E13" w:rsidR="00D21A06" w:rsidRDefault="00D21A06">
      <w:pPr>
        <w:pStyle w:val="FootnoteText"/>
      </w:pPr>
      <w:r>
        <w:rPr>
          <w:rStyle w:val="FootnoteReference"/>
        </w:rPr>
        <w:footnoteRef/>
      </w:r>
      <w:r>
        <w:t xml:space="preserve"> </w:t>
      </w:r>
      <w:r w:rsidRPr="00D9088A">
        <w:rPr>
          <w:rFonts w:cs="Times New Roman"/>
          <w:sz w:val="22"/>
          <w:szCs w:val="22"/>
          <w:shd w:val="clear" w:color="auto" w:fill="FFFFFF"/>
        </w:rPr>
        <w:t>https://www.investing.com/equities/commercial-bank-investment-develop</w:t>
      </w:r>
    </w:p>
  </w:footnote>
  <w:footnote w:id="3">
    <w:p w14:paraId="41095BC4" w14:textId="43160AB9" w:rsidR="00682B84" w:rsidRDefault="00682B84">
      <w:pPr>
        <w:pStyle w:val="FootnoteText"/>
      </w:pPr>
      <w:r>
        <w:rPr>
          <w:rStyle w:val="FootnoteReference"/>
        </w:rPr>
        <w:footnoteRef/>
      </w:r>
      <w:r>
        <w:t xml:space="preserve"> </w:t>
      </w:r>
      <w:r w:rsidRPr="008558CE">
        <w:t>https://www.investing.com/equities/joint-stock-commercial-bank</w:t>
      </w:r>
    </w:p>
  </w:footnote>
  <w:footnote w:id="4">
    <w:p w14:paraId="0B439382" w14:textId="3B6CC6CA" w:rsidR="005E5FE4" w:rsidRDefault="005E5FE4">
      <w:pPr>
        <w:pStyle w:val="FootnoteText"/>
      </w:pPr>
      <w:r>
        <w:rPr>
          <w:rStyle w:val="FootnoteReference"/>
        </w:rPr>
        <w:footnoteRef/>
      </w:r>
      <w:r>
        <w:t xml:space="preserve"> </w:t>
      </w:r>
      <w:r w:rsidRPr="008558CE">
        <w:t>https://www.investing.com/equities/sai-gon-thuong-tin-commercial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738F5"/>
    <w:multiLevelType w:val="hybridMultilevel"/>
    <w:tmpl w:val="66E8337E"/>
    <w:lvl w:ilvl="0" w:tplc="22B611F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15348"/>
    <w:multiLevelType w:val="hybridMultilevel"/>
    <w:tmpl w:val="8CC4BDC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F578C0"/>
    <w:multiLevelType w:val="hybridMultilevel"/>
    <w:tmpl w:val="4984DF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2D07A9"/>
    <w:multiLevelType w:val="hybridMultilevel"/>
    <w:tmpl w:val="47ACFE48"/>
    <w:lvl w:ilvl="0" w:tplc="9168ECE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0C52FF"/>
    <w:multiLevelType w:val="hybridMultilevel"/>
    <w:tmpl w:val="977E2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242C0B"/>
    <w:multiLevelType w:val="hybridMultilevel"/>
    <w:tmpl w:val="D0943CD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13BA0C26"/>
    <w:multiLevelType w:val="hybridMultilevel"/>
    <w:tmpl w:val="A1AA855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14CC150A"/>
    <w:multiLevelType w:val="hybridMultilevel"/>
    <w:tmpl w:val="45C2ABFE"/>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827542D"/>
    <w:multiLevelType w:val="hybridMultilevel"/>
    <w:tmpl w:val="0166FF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890123"/>
    <w:multiLevelType w:val="hybridMultilevel"/>
    <w:tmpl w:val="88849D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911067"/>
    <w:multiLevelType w:val="hybridMultilevel"/>
    <w:tmpl w:val="86A8625E"/>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C1A4477"/>
    <w:multiLevelType w:val="hybridMultilevel"/>
    <w:tmpl w:val="77C2CCC4"/>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F55427E"/>
    <w:multiLevelType w:val="hybridMultilevel"/>
    <w:tmpl w:val="9498276C"/>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2B8215D"/>
    <w:multiLevelType w:val="multilevel"/>
    <w:tmpl w:val="48AC51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E1F176A"/>
    <w:multiLevelType w:val="hybridMultilevel"/>
    <w:tmpl w:val="03D2D736"/>
    <w:lvl w:ilvl="0" w:tplc="D64CD1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FB1547"/>
    <w:multiLevelType w:val="hybridMultilevel"/>
    <w:tmpl w:val="C85E4654"/>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21A5A6A"/>
    <w:multiLevelType w:val="multilevel"/>
    <w:tmpl w:val="D40C58C4"/>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324A08DC"/>
    <w:multiLevelType w:val="hybridMultilevel"/>
    <w:tmpl w:val="2750AC78"/>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3532859"/>
    <w:multiLevelType w:val="hybridMultilevel"/>
    <w:tmpl w:val="17767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4C05DCB"/>
    <w:multiLevelType w:val="hybridMultilevel"/>
    <w:tmpl w:val="2476125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35A10F31"/>
    <w:multiLevelType w:val="hybridMultilevel"/>
    <w:tmpl w:val="0B565FA6"/>
    <w:lvl w:ilvl="0" w:tplc="EECEEF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D73BF2"/>
    <w:multiLevelType w:val="hybridMultilevel"/>
    <w:tmpl w:val="116A4D80"/>
    <w:lvl w:ilvl="0" w:tplc="29DEAE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2F3DB1"/>
    <w:multiLevelType w:val="multilevel"/>
    <w:tmpl w:val="9C84E5CA"/>
    <w:lvl w:ilvl="0">
      <w:start w:val="1"/>
      <w:numFmt w:val="decimal"/>
      <w:pStyle w:val="Heading1"/>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color w:val="auto"/>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4986" w:hanging="576"/>
      </w:pPr>
      <w:rPr>
        <w:b/>
        <w:bCs/>
        <w:i w:val="0"/>
        <w:iCs w:val="0"/>
        <w:caps w:val="0"/>
        <w:smallCaps w:val="0"/>
        <w:strike w:val="0"/>
        <w:dstrike w:val="0"/>
        <w:outline w:val="0"/>
        <w:shadow w:val="0"/>
        <w:emboss w:val="0"/>
        <w:imprint w:val="0"/>
        <w:vanish w:val="0"/>
        <w:spacing w:val="0"/>
        <w:kern w:val="0"/>
        <w:position w:val="0"/>
        <w:sz w:val="26"/>
        <w:szCs w:val="26"/>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w:lvlJc w:val="left"/>
      <w:pPr>
        <w:ind w:left="720" w:hanging="720"/>
      </w:pPr>
      <w:rPr>
        <w:rFonts w:hint="default"/>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3D036DE2"/>
    <w:multiLevelType w:val="hybridMultilevel"/>
    <w:tmpl w:val="DFAEBCB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3D0931D8"/>
    <w:multiLevelType w:val="hybridMultilevel"/>
    <w:tmpl w:val="753AD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724357"/>
    <w:multiLevelType w:val="hybridMultilevel"/>
    <w:tmpl w:val="3A4E2EF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4EE3334"/>
    <w:multiLevelType w:val="hybridMultilevel"/>
    <w:tmpl w:val="C82CF120"/>
    <w:lvl w:ilvl="0" w:tplc="D64CD17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7B7C69"/>
    <w:multiLevelType w:val="hybridMultilevel"/>
    <w:tmpl w:val="F22E6C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9D5475D"/>
    <w:multiLevelType w:val="hybridMultilevel"/>
    <w:tmpl w:val="0C2C482C"/>
    <w:lvl w:ilvl="0" w:tplc="51FA5A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927C34"/>
    <w:multiLevelType w:val="hybridMultilevel"/>
    <w:tmpl w:val="AC5CB1C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ADC2E92"/>
    <w:multiLevelType w:val="hybridMultilevel"/>
    <w:tmpl w:val="96C20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EBB32EE"/>
    <w:multiLevelType w:val="hybridMultilevel"/>
    <w:tmpl w:val="CF30FDC4"/>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0C83FB6"/>
    <w:multiLevelType w:val="hybridMultilevel"/>
    <w:tmpl w:val="A602463A"/>
    <w:lvl w:ilvl="0" w:tplc="76DA254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0519DA"/>
    <w:multiLevelType w:val="multilevel"/>
    <w:tmpl w:val="E6A60406"/>
    <w:lvl w:ilvl="0">
      <w:start w:val="1"/>
      <w:numFmt w:val="decimal"/>
      <w:lvlText w:val="%1."/>
      <w:lvlJc w:val="left"/>
      <w:pPr>
        <w:ind w:left="567" w:hanging="360"/>
      </w:pPr>
      <w:rPr>
        <w:rFonts w:hint="default"/>
      </w:rPr>
    </w:lvl>
    <w:lvl w:ilvl="1">
      <w:start w:val="1"/>
      <w:numFmt w:val="decimal"/>
      <w:isLgl/>
      <w:lvlText w:val="%1.%2"/>
      <w:lvlJc w:val="left"/>
      <w:pPr>
        <w:ind w:left="591" w:hanging="384"/>
      </w:pPr>
      <w:rPr>
        <w:rFonts w:hint="default"/>
      </w:rPr>
    </w:lvl>
    <w:lvl w:ilvl="2">
      <w:start w:val="1"/>
      <w:numFmt w:val="decimal"/>
      <w:isLgl/>
      <w:lvlText w:val="%1.%2.%3"/>
      <w:lvlJc w:val="left"/>
      <w:pPr>
        <w:ind w:left="927" w:hanging="720"/>
      </w:pPr>
      <w:rPr>
        <w:rFonts w:hint="default"/>
      </w:rPr>
    </w:lvl>
    <w:lvl w:ilvl="3">
      <w:start w:val="1"/>
      <w:numFmt w:val="decimal"/>
      <w:isLgl/>
      <w:lvlText w:val="%1.%2.%3.%4"/>
      <w:lvlJc w:val="left"/>
      <w:pPr>
        <w:ind w:left="927" w:hanging="720"/>
      </w:pPr>
      <w:rPr>
        <w:rFonts w:hint="default"/>
      </w:rPr>
    </w:lvl>
    <w:lvl w:ilvl="4">
      <w:start w:val="1"/>
      <w:numFmt w:val="decimal"/>
      <w:isLgl/>
      <w:lvlText w:val="%1.%2.%3.%4.%5"/>
      <w:lvlJc w:val="left"/>
      <w:pPr>
        <w:ind w:left="1287" w:hanging="1080"/>
      </w:pPr>
      <w:rPr>
        <w:rFonts w:hint="default"/>
      </w:rPr>
    </w:lvl>
    <w:lvl w:ilvl="5">
      <w:start w:val="1"/>
      <w:numFmt w:val="decimal"/>
      <w:isLgl/>
      <w:lvlText w:val="%1.%2.%3.%4.%5.%6"/>
      <w:lvlJc w:val="left"/>
      <w:pPr>
        <w:ind w:left="1647" w:hanging="1440"/>
      </w:pPr>
      <w:rPr>
        <w:rFonts w:hint="default"/>
      </w:rPr>
    </w:lvl>
    <w:lvl w:ilvl="6">
      <w:start w:val="1"/>
      <w:numFmt w:val="decimal"/>
      <w:isLgl/>
      <w:lvlText w:val="%1.%2.%3.%4.%5.%6.%7"/>
      <w:lvlJc w:val="left"/>
      <w:pPr>
        <w:ind w:left="1647" w:hanging="1440"/>
      </w:pPr>
      <w:rPr>
        <w:rFonts w:hint="default"/>
      </w:rPr>
    </w:lvl>
    <w:lvl w:ilvl="7">
      <w:start w:val="1"/>
      <w:numFmt w:val="decimal"/>
      <w:isLgl/>
      <w:lvlText w:val="%1.%2.%3.%4.%5.%6.%7.%8"/>
      <w:lvlJc w:val="left"/>
      <w:pPr>
        <w:ind w:left="2007" w:hanging="1800"/>
      </w:pPr>
      <w:rPr>
        <w:rFonts w:hint="default"/>
      </w:rPr>
    </w:lvl>
    <w:lvl w:ilvl="8">
      <w:start w:val="1"/>
      <w:numFmt w:val="decimal"/>
      <w:isLgl/>
      <w:lvlText w:val="%1.%2.%3.%4.%5.%6.%7.%8.%9"/>
      <w:lvlJc w:val="left"/>
      <w:pPr>
        <w:ind w:left="2007" w:hanging="1800"/>
      </w:pPr>
      <w:rPr>
        <w:rFonts w:hint="default"/>
      </w:rPr>
    </w:lvl>
  </w:abstractNum>
  <w:abstractNum w:abstractNumId="34" w15:restartNumberingAfterBreak="0">
    <w:nsid w:val="5E547A76"/>
    <w:multiLevelType w:val="hybridMultilevel"/>
    <w:tmpl w:val="9E686FC8"/>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2396688"/>
    <w:multiLevelType w:val="hybridMultilevel"/>
    <w:tmpl w:val="9ECED3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5B33F5E"/>
    <w:multiLevelType w:val="hybridMultilevel"/>
    <w:tmpl w:val="47829246"/>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8AE1F0F"/>
    <w:multiLevelType w:val="hybridMultilevel"/>
    <w:tmpl w:val="C9CA0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BE39C8"/>
    <w:multiLevelType w:val="multilevel"/>
    <w:tmpl w:val="DFF40E1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2697BA7"/>
    <w:multiLevelType w:val="hybridMultilevel"/>
    <w:tmpl w:val="17E043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8D5774"/>
    <w:multiLevelType w:val="hybridMultilevel"/>
    <w:tmpl w:val="9536B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A83AEF"/>
    <w:multiLevelType w:val="hybridMultilevel"/>
    <w:tmpl w:val="62EEC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8F644A0"/>
    <w:multiLevelType w:val="hybridMultilevel"/>
    <w:tmpl w:val="C1962DFE"/>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A7D64D6"/>
    <w:multiLevelType w:val="hybridMultilevel"/>
    <w:tmpl w:val="C9A2D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AF4E33"/>
    <w:multiLevelType w:val="hybridMultilevel"/>
    <w:tmpl w:val="D2C8DCF6"/>
    <w:lvl w:ilvl="0" w:tplc="E0523FB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1F20A9"/>
    <w:multiLevelType w:val="hybridMultilevel"/>
    <w:tmpl w:val="7256D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41891913">
    <w:abstractNumId w:val="39"/>
  </w:num>
  <w:num w:numId="2" w16cid:durableId="1368800101">
    <w:abstractNumId w:val="38"/>
  </w:num>
  <w:num w:numId="3" w16cid:durableId="2001737474">
    <w:abstractNumId w:val="37"/>
  </w:num>
  <w:num w:numId="4" w16cid:durableId="491529350">
    <w:abstractNumId w:val="22"/>
  </w:num>
  <w:num w:numId="5" w16cid:durableId="1436898501">
    <w:abstractNumId w:val="32"/>
  </w:num>
  <w:num w:numId="6" w16cid:durableId="1459644923">
    <w:abstractNumId w:val="44"/>
  </w:num>
  <w:num w:numId="7" w16cid:durableId="130485272">
    <w:abstractNumId w:val="33"/>
  </w:num>
  <w:num w:numId="8" w16cid:durableId="502673433">
    <w:abstractNumId w:val="13"/>
  </w:num>
  <w:num w:numId="9" w16cid:durableId="1869021349">
    <w:abstractNumId w:val="43"/>
  </w:num>
  <w:num w:numId="10" w16cid:durableId="1291011694">
    <w:abstractNumId w:val="16"/>
  </w:num>
  <w:num w:numId="11" w16cid:durableId="279646959">
    <w:abstractNumId w:val="35"/>
  </w:num>
  <w:num w:numId="12" w16cid:durableId="151339852">
    <w:abstractNumId w:val="20"/>
  </w:num>
  <w:num w:numId="13" w16cid:durableId="24719454">
    <w:abstractNumId w:val="28"/>
  </w:num>
  <w:num w:numId="14" w16cid:durableId="1057970246">
    <w:abstractNumId w:val="5"/>
  </w:num>
  <w:num w:numId="15" w16cid:durableId="753817842">
    <w:abstractNumId w:val="21"/>
  </w:num>
  <w:num w:numId="16" w16cid:durableId="2108695119">
    <w:abstractNumId w:val="26"/>
  </w:num>
  <w:num w:numId="17" w16cid:durableId="1684211506">
    <w:abstractNumId w:val="40"/>
  </w:num>
  <w:num w:numId="18" w16cid:durableId="181670355">
    <w:abstractNumId w:val="0"/>
  </w:num>
  <w:num w:numId="19" w16cid:durableId="250816551">
    <w:abstractNumId w:val="2"/>
  </w:num>
  <w:num w:numId="20" w16cid:durableId="1472208695">
    <w:abstractNumId w:val="27"/>
  </w:num>
  <w:num w:numId="21" w16cid:durableId="921183007">
    <w:abstractNumId w:val="14"/>
  </w:num>
  <w:num w:numId="22" w16cid:durableId="1912542811">
    <w:abstractNumId w:val="3"/>
  </w:num>
  <w:num w:numId="23" w16cid:durableId="2048210966">
    <w:abstractNumId w:val="18"/>
  </w:num>
  <w:num w:numId="24" w16cid:durableId="1512141901">
    <w:abstractNumId w:val="25"/>
  </w:num>
  <w:num w:numId="25" w16cid:durableId="246161128">
    <w:abstractNumId w:val="19"/>
  </w:num>
  <w:num w:numId="26" w16cid:durableId="74253362">
    <w:abstractNumId w:val="12"/>
  </w:num>
  <w:num w:numId="27" w16cid:durableId="1754548163">
    <w:abstractNumId w:val="23"/>
  </w:num>
  <w:num w:numId="28" w16cid:durableId="1191144968">
    <w:abstractNumId w:val="6"/>
  </w:num>
  <w:num w:numId="29" w16cid:durableId="1273633058">
    <w:abstractNumId w:val="34"/>
  </w:num>
  <w:num w:numId="30" w16cid:durableId="1974289853">
    <w:abstractNumId w:val="45"/>
  </w:num>
  <w:num w:numId="31" w16cid:durableId="1911497135">
    <w:abstractNumId w:val="8"/>
  </w:num>
  <w:num w:numId="32" w16cid:durableId="48379702">
    <w:abstractNumId w:val="24"/>
  </w:num>
  <w:num w:numId="33" w16cid:durableId="807015143">
    <w:abstractNumId w:val="30"/>
  </w:num>
  <w:num w:numId="34" w16cid:durableId="881331151">
    <w:abstractNumId w:val="4"/>
  </w:num>
  <w:num w:numId="35" w16cid:durableId="336545865">
    <w:abstractNumId w:val="9"/>
  </w:num>
  <w:num w:numId="36" w16cid:durableId="1767575936">
    <w:abstractNumId w:val="31"/>
  </w:num>
  <w:num w:numId="37" w16cid:durableId="25840268">
    <w:abstractNumId w:val="11"/>
  </w:num>
  <w:num w:numId="38" w16cid:durableId="589509230">
    <w:abstractNumId w:val="15"/>
  </w:num>
  <w:num w:numId="39" w16cid:durableId="1350569923">
    <w:abstractNumId w:val="7"/>
  </w:num>
  <w:num w:numId="40" w16cid:durableId="1913617408">
    <w:abstractNumId w:val="42"/>
  </w:num>
  <w:num w:numId="41" w16cid:durableId="1551258471">
    <w:abstractNumId w:val="29"/>
  </w:num>
  <w:num w:numId="42" w16cid:durableId="1314290355">
    <w:abstractNumId w:val="10"/>
  </w:num>
  <w:num w:numId="43" w16cid:durableId="97146549">
    <w:abstractNumId w:val="17"/>
  </w:num>
  <w:num w:numId="44" w16cid:durableId="706419605">
    <w:abstractNumId w:val="36"/>
  </w:num>
  <w:num w:numId="45" w16cid:durableId="1285841600">
    <w:abstractNumId w:val="1"/>
  </w:num>
  <w:num w:numId="46" w16cid:durableId="65387789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56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F8C"/>
    <w:rsid w:val="000005EE"/>
    <w:rsid w:val="00000F25"/>
    <w:rsid w:val="000010E0"/>
    <w:rsid w:val="00001B54"/>
    <w:rsid w:val="0000232C"/>
    <w:rsid w:val="0000232E"/>
    <w:rsid w:val="0000342C"/>
    <w:rsid w:val="00003BC6"/>
    <w:rsid w:val="000052FC"/>
    <w:rsid w:val="00005CF2"/>
    <w:rsid w:val="000060C5"/>
    <w:rsid w:val="00006D20"/>
    <w:rsid w:val="0000748C"/>
    <w:rsid w:val="00007749"/>
    <w:rsid w:val="00007A7C"/>
    <w:rsid w:val="00007D80"/>
    <w:rsid w:val="000108D5"/>
    <w:rsid w:val="000133DA"/>
    <w:rsid w:val="000135E0"/>
    <w:rsid w:val="000137C2"/>
    <w:rsid w:val="00013849"/>
    <w:rsid w:val="000144CE"/>
    <w:rsid w:val="0001489A"/>
    <w:rsid w:val="00014EBF"/>
    <w:rsid w:val="0001503E"/>
    <w:rsid w:val="000157DE"/>
    <w:rsid w:val="00015C81"/>
    <w:rsid w:val="00017C53"/>
    <w:rsid w:val="00020048"/>
    <w:rsid w:val="00020739"/>
    <w:rsid w:val="0002125E"/>
    <w:rsid w:val="00021600"/>
    <w:rsid w:val="00021AFB"/>
    <w:rsid w:val="00022629"/>
    <w:rsid w:val="00022A4E"/>
    <w:rsid w:val="00023667"/>
    <w:rsid w:val="000240C0"/>
    <w:rsid w:val="00024B38"/>
    <w:rsid w:val="00024D85"/>
    <w:rsid w:val="00025025"/>
    <w:rsid w:val="0002506E"/>
    <w:rsid w:val="000250F9"/>
    <w:rsid w:val="0002577D"/>
    <w:rsid w:val="00026B25"/>
    <w:rsid w:val="000278BF"/>
    <w:rsid w:val="00027E7A"/>
    <w:rsid w:val="00030121"/>
    <w:rsid w:val="00030AA8"/>
    <w:rsid w:val="00031727"/>
    <w:rsid w:val="00031D42"/>
    <w:rsid w:val="00031E93"/>
    <w:rsid w:val="00032445"/>
    <w:rsid w:val="0003273D"/>
    <w:rsid w:val="00032AE6"/>
    <w:rsid w:val="000347AA"/>
    <w:rsid w:val="00034E85"/>
    <w:rsid w:val="000351F5"/>
    <w:rsid w:val="0003584B"/>
    <w:rsid w:val="00035B63"/>
    <w:rsid w:val="00035FCB"/>
    <w:rsid w:val="00036398"/>
    <w:rsid w:val="00036AF0"/>
    <w:rsid w:val="00036F3B"/>
    <w:rsid w:val="000401B5"/>
    <w:rsid w:val="00040201"/>
    <w:rsid w:val="00040C18"/>
    <w:rsid w:val="00042BEB"/>
    <w:rsid w:val="00042EFF"/>
    <w:rsid w:val="00043E76"/>
    <w:rsid w:val="00044684"/>
    <w:rsid w:val="000446B0"/>
    <w:rsid w:val="000450E4"/>
    <w:rsid w:val="00045D1F"/>
    <w:rsid w:val="00046683"/>
    <w:rsid w:val="000469DF"/>
    <w:rsid w:val="00050092"/>
    <w:rsid w:val="00050D24"/>
    <w:rsid w:val="0005181C"/>
    <w:rsid w:val="00051EF2"/>
    <w:rsid w:val="00051EFA"/>
    <w:rsid w:val="00052025"/>
    <w:rsid w:val="0005339E"/>
    <w:rsid w:val="000534C5"/>
    <w:rsid w:val="00053947"/>
    <w:rsid w:val="0005419A"/>
    <w:rsid w:val="0005426A"/>
    <w:rsid w:val="00055407"/>
    <w:rsid w:val="000559D4"/>
    <w:rsid w:val="00056CAD"/>
    <w:rsid w:val="00057C46"/>
    <w:rsid w:val="00057CE5"/>
    <w:rsid w:val="00060BAB"/>
    <w:rsid w:val="00061137"/>
    <w:rsid w:val="00061608"/>
    <w:rsid w:val="00061AB1"/>
    <w:rsid w:val="000625E6"/>
    <w:rsid w:val="00063689"/>
    <w:rsid w:val="0006557A"/>
    <w:rsid w:val="000655EC"/>
    <w:rsid w:val="000667F6"/>
    <w:rsid w:val="000667FF"/>
    <w:rsid w:val="00066967"/>
    <w:rsid w:val="00066BC5"/>
    <w:rsid w:val="00066C20"/>
    <w:rsid w:val="00066E6C"/>
    <w:rsid w:val="000674E6"/>
    <w:rsid w:val="00070DB8"/>
    <w:rsid w:val="00070EAE"/>
    <w:rsid w:val="00071398"/>
    <w:rsid w:val="0007140F"/>
    <w:rsid w:val="00071F5B"/>
    <w:rsid w:val="0007207A"/>
    <w:rsid w:val="00073736"/>
    <w:rsid w:val="000737A7"/>
    <w:rsid w:val="00073922"/>
    <w:rsid w:val="00073F1B"/>
    <w:rsid w:val="00075B31"/>
    <w:rsid w:val="000767AE"/>
    <w:rsid w:val="00076FA7"/>
    <w:rsid w:val="00077015"/>
    <w:rsid w:val="00077954"/>
    <w:rsid w:val="00080CA7"/>
    <w:rsid w:val="00081350"/>
    <w:rsid w:val="0008191B"/>
    <w:rsid w:val="0008395C"/>
    <w:rsid w:val="000852EA"/>
    <w:rsid w:val="00085473"/>
    <w:rsid w:val="00085568"/>
    <w:rsid w:val="00085601"/>
    <w:rsid w:val="0008582F"/>
    <w:rsid w:val="00085A22"/>
    <w:rsid w:val="0008623F"/>
    <w:rsid w:val="00087074"/>
    <w:rsid w:val="0008772E"/>
    <w:rsid w:val="000909CB"/>
    <w:rsid w:val="00090D81"/>
    <w:rsid w:val="000914A7"/>
    <w:rsid w:val="0009261A"/>
    <w:rsid w:val="00093470"/>
    <w:rsid w:val="0009395B"/>
    <w:rsid w:val="00093C6F"/>
    <w:rsid w:val="00095704"/>
    <w:rsid w:val="00095B3D"/>
    <w:rsid w:val="00095F69"/>
    <w:rsid w:val="0009680B"/>
    <w:rsid w:val="000A0C76"/>
    <w:rsid w:val="000A0F06"/>
    <w:rsid w:val="000A1AEF"/>
    <w:rsid w:val="000A1B10"/>
    <w:rsid w:val="000A25A3"/>
    <w:rsid w:val="000A2EA7"/>
    <w:rsid w:val="000A3245"/>
    <w:rsid w:val="000A34DA"/>
    <w:rsid w:val="000A46D8"/>
    <w:rsid w:val="000A66D8"/>
    <w:rsid w:val="000A6CB3"/>
    <w:rsid w:val="000A725D"/>
    <w:rsid w:val="000B0240"/>
    <w:rsid w:val="000B06CC"/>
    <w:rsid w:val="000B0AE1"/>
    <w:rsid w:val="000B0F98"/>
    <w:rsid w:val="000B2405"/>
    <w:rsid w:val="000B3403"/>
    <w:rsid w:val="000B3F56"/>
    <w:rsid w:val="000B4AA6"/>
    <w:rsid w:val="000B4FA8"/>
    <w:rsid w:val="000B54DF"/>
    <w:rsid w:val="000B5594"/>
    <w:rsid w:val="000B5601"/>
    <w:rsid w:val="000B59DA"/>
    <w:rsid w:val="000B5DE7"/>
    <w:rsid w:val="000B6957"/>
    <w:rsid w:val="000B6F57"/>
    <w:rsid w:val="000B7367"/>
    <w:rsid w:val="000B763B"/>
    <w:rsid w:val="000C15CB"/>
    <w:rsid w:val="000C1840"/>
    <w:rsid w:val="000C25BB"/>
    <w:rsid w:val="000C298E"/>
    <w:rsid w:val="000C342A"/>
    <w:rsid w:val="000C36DB"/>
    <w:rsid w:val="000C3F24"/>
    <w:rsid w:val="000C4C74"/>
    <w:rsid w:val="000C6077"/>
    <w:rsid w:val="000C60BB"/>
    <w:rsid w:val="000C62F7"/>
    <w:rsid w:val="000C6396"/>
    <w:rsid w:val="000C63AA"/>
    <w:rsid w:val="000C6F98"/>
    <w:rsid w:val="000C7295"/>
    <w:rsid w:val="000C75C5"/>
    <w:rsid w:val="000C7E3F"/>
    <w:rsid w:val="000D2DB0"/>
    <w:rsid w:val="000D2E86"/>
    <w:rsid w:val="000D2F84"/>
    <w:rsid w:val="000D3422"/>
    <w:rsid w:val="000D3CB8"/>
    <w:rsid w:val="000D49D7"/>
    <w:rsid w:val="000D4A06"/>
    <w:rsid w:val="000D629F"/>
    <w:rsid w:val="000D62E8"/>
    <w:rsid w:val="000D73EA"/>
    <w:rsid w:val="000D75FD"/>
    <w:rsid w:val="000D78BA"/>
    <w:rsid w:val="000D7AD3"/>
    <w:rsid w:val="000D7B0C"/>
    <w:rsid w:val="000D7EC6"/>
    <w:rsid w:val="000E0464"/>
    <w:rsid w:val="000E16C9"/>
    <w:rsid w:val="000E1721"/>
    <w:rsid w:val="000E2A3D"/>
    <w:rsid w:val="000E2AE8"/>
    <w:rsid w:val="000E34D8"/>
    <w:rsid w:val="000E4157"/>
    <w:rsid w:val="000E4575"/>
    <w:rsid w:val="000E477C"/>
    <w:rsid w:val="000E5368"/>
    <w:rsid w:val="000E544E"/>
    <w:rsid w:val="000E66ED"/>
    <w:rsid w:val="000E6C4E"/>
    <w:rsid w:val="000E6D98"/>
    <w:rsid w:val="000E6E32"/>
    <w:rsid w:val="000E7916"/>
    <w:rsid w:val="000E7AB7"/>
    <w:rsid w:val="000F05B1"/>
    <w:rsid w:val="000F0DEF"/>
    <w:rsid w:val="000F1348"/>
    <w:rsid w:val="000F20E9"/>
    <w:rsid w:val="000F2442"/>
    <w:rsid w:val="000F3573"/>
    <w:rsid w:val="000F3E22"/>
    <w:rsid w:val="000F6D5B"/>
    <w:rsid w:val="000F751C"/>
    <w:rsid w:val="000F7B56"/>
    <w:rsid w:val="0010053B"/>
    <w:rsid w:val="00100746"/>
    <w:rsid w:val="00102406"/>
    <w:rsid w:val="00102DE3"/>
    <w:rsid w:val="001031CB"/>
    <w:rsid w:val="001035D3"/>
    <w:rsid w:val="00103C45"/>
    <w:rsid w:val="00103CD1"/>
    <w:rsid w:val="00104437"/>
    <w:rsid w:val="00104F48"/>
    <w:rsid w:val="00105AD0"/>
    <w:rsid w:val="00105AD7"/>
    <w:rsid w:val="00106013"/>
    <w:rsid w:val="0010624B"/>
    <w:rsid w:val="00110330"/>
    <w:rsid w:val="00110965"/>
    <w:rsid w:val="00111D44"/>
    <w:rsid w:val="00114791"/>
    <w:rsid w:val="001151B2"/>
    <w:rsid w:val="00116C4F"/>
    <w:rsid w:val="00117271"/>
    <w:rsid w:val="001175CC"/>
    <w:rsid w:val="00120762"/>
    <w:rsid w:val="00120B99"/>
    <w:rsid w:val="001213DA"/>
    <w:rsid w:val="001227DF"/>
    <w:rsid w:val="00122B01"/>
    <w:rsid w:val="00122BE7"/>
    <w:rsid w:val="00122E3F"/>
    <w:rsid w:val="00123395"/>
    <w:rsid w:val="00123A97"/>
    <w:rsid w:val="00123F60"/>
    <w:rsid w:val="001259F2"/>
    <w:rsid w:val="00125A1D"/>
    <w:rsid w:val="001265C0"/>
    <w:rsid w:val="0012715C"/>
    <w:rsid w:val="00127D58"/>
    <w:rsid w:val="00131492"/>
    <w:rsid w:val="00131858"/>
    <w:rsid w:val="0013226E"/>
    <w:rsid w:val="001338DC"/>
    <w:rsid w:val="00134494"/>
    <w:rsid w:val="0013529A"/>
    <w:rsid w:val="0013529B"/>
    <w:rsid w:val="00135771"/>
    <w:rsid w:val="0013764D"/>
    <w:rsid w:val="00137AC2"/>
    <w:rsid w:val="00140491"/>
    <w:rsid w:val="00140E0F"/>
    <w:rsid w:val="0014102D"/>
    <w:rsid w:val="001413B5"/>
    <w:rsid w:val="0014143E"/>
    <w:rsid w:val="0014183B"/>
    <w:rsid w:val="001423CA"/>
    <w:rsid w:val="001424B7"/>
    <w:rsid w:val="00143826"/>
    <w:rsid w:val="001443ED"/>
    <w:rsid w:val="00144D62"/>
    <w:rsid w:val="00144ED6"/>
    <w:rsid w:val="00145B55"/>
    <w:rsid w:val="0014648E"/>
    <w:rsid w:val="0014651F"/>
    <w:rsid w:val="001466C1"/>
    <w:rsid w:val="00150710"/>
    <w:rsid w:val="00150C5E"/>
    <w:rsid w:val="00151013"/>
    <w:rsid w:val="00151294"/>
    <w:rsid w:val="001514CB"/>
    <w:rsid w:val="00151E93"/>
    <w:rsid w:val="0015200D"/>
    <w:rsid w:val="00153921"/>
    <w:rsid w:val="0015392A"/>
    <w:rsid w:val="00153E23"/>
    <w:rsid w:val="00154ECB"/>
    <w:rsid w:val="0015540B"/>
    <w:rsid w:val="00157C33"/>
    <w:rsid w:val="00160230"/>
    <w:rsid w:val="0016146F"/>
    <w:rsid w:val="0016186F"/>
    <w:rsid w:val="00161B1F"/>
    <w:rsid w:val="00161D4B"/>
    <w:rsid w:val="00161DF1"/>
    <w:rsid w:val="00161FDE"/>
    <w:rsid w:val="00162A49"/>
    <w:rsid w:val="00162FB8"/>
    <w:rsid w:val="001632C4"/>
    <w:rsid w:val="00163CDE"/>
    <w:rsid w:val="00164706"/>
    <w:rsid w:val="00164CFA"/>
    <w:rsid w:val="00164FE5"/>
    <w:rsid w:val="001651F4"/>
    <w:rsid w:val="001664F1"/>
    <w:rsid w:val="001667DA"/>
    <w:rsid w:val="00166AA2"/>
    <w:rsid w:val="001701F2"/>
    <w:rsid w:val="00170A69"/>
    <w:rsid w:val="00170E16"/>
    <w:rsid w:val="00170EBE"/>
    <w:rsid w:val="00171365"/>
    <w:rsid w:val="00172450"/>
    <w:rsid w:val="00172790"/>
    <w:rsid w:val="00172F92"/>
    <w:rsid w:val="00173717"/>
    <w:rsid w:val="00173CD3"/>
    <w:rsid w:val="00173CF6"/>
    <w:rsid w:val="00174126"/>
    <w:rsid w:val="00174D06"/>
    <w:rsid w:val="00174EF5"/>
    <w:rsid w:val="00174F7A"/>
    <w:rsid w:val="00175245"/>
    <w:rsid w:val="00175EB1"/>
    <w:rsid w:val="00176516"/>
    <w:rsid w:val="00177195"/>
    <w:rsid w:val="001774E0"/>
    <w:rsid w:val="001777B7"/>
    <w:rsid w:val="0018128A"/>
    <w:rsid w:val="00181B61"/>
    <w:rsid w:val="00182314"/>
    <w:rsid w:val="001824BC"/>
    <w:rsid w:val="001825A2"/>
    <w:rsid w:val="001833D1"/>
    <w:rsid w:val="00183824"/>
    <w:rsid w:val="00183A78"/>
    <w:rsid w:val="00183B31"/>
    <w:rsid w:val="00183D78"/>
    <w:rsid w:val="001840D2"/>
    <w:rsid w:val="001846E3"/>
    <w:rsid w:val="0018546D"/>
    <w:rsid w:val="00186388"/>
    <w:rsid w:val="00186B24"/>
    <w:rsid w:val="00186E4C"/>
    <w:rsid w:val="001870AB"/>
    <w:rsid w:val="00187C31"/>
    <w:rsid w:val="0019023B"/>
    <w:rsid w:val="001911D4"/>
    <w:rsid w:val="001915F4"/>
    <w:rsid w:val="00192373"/>
    <w:rsid w:val="001926E0"/>
    <w:rsid w:val="00192CFB"/>
    <w:rsid w:val="001936F3"/>
    <w:rsid w:val="00193E0F"/>
    <w:rsid w:val="00195272"/>
    <w:rsid w:val="001953B0"/>
    <w:rsid w:val="0019579B"/>
    <w:rsid w:val="001964C7"/>
    <w:rsid w:val="0019676B"/>
    <w:rsid w:val="00196B1D"/>
    <w:rsid w:val="00197313"/>
    <w:rsid w:val="001973E4"/>
    <w:rsid w:val="001A02F8"/>
    <w:rsid w:val="001A0342"/>
    <w:rsid w:val="001A0D4F"/>
    <w:rsid w:val="001A1053"/>
    <w:rsid w:val="001A1768"/>
    <w:rsid w:val="001A1891"/>
    <w:rsid w:val="001A1B5B"/>
    <w:rsid w:val="001A2345"/>
    <w:rsid w:val="001A3354"/>
    <w:rsid w:val="001A3DEA"/>
    <w:rsid w:val="001A3E5C"/>
    <w:rsid w:val="001A4999"/>
    <w:rsid w:val="001A533E"/>
    <w:rsid w:val="001A5581"/>
    <w:rsid w:val="001A645D"/>
    <w:rsid w:val="001A68F9"/>
    <w:rsid w:val="001A6D0F"/>
    <w:rsid w:val="001A6DB1"/>
    <w:rsid w:val="001A72F0"/>
    <w:rsid w:val="001A72F7"/>
    <w:rsid w:val="001A7414"/>
    <w:rsid w:val="001A751F"/>
    <w:rsid w:val="001A7A33"/>
    <w:rsid w:val="001B0898"/>
    <w:rsid w:val="001B0BF6"/>
    <w:rsid w:val="001B2293"/>
    <w:rsid w:val="001B29F1"/>
    <w:rsid w:val="001B2D04"/>
    <w:rsid w:val="001B2E66"/>
    <w:rsid w:val="001B309E"/>
    <w:rsid w:val="001B35DA"/>
    <w:rsid w:val="001B3755"/>
    <w:rsid w:val="001B3F65"/>
    <w:rsid w:val="001B3FEC"/>
    <w:rsid w:val="001B4B17"/>
    <w:rsid w:val="001B56D7"/>
    <w:rsid w:val="001B5C2A"/>
    <w:rsid w:val="001B6361"/>
    <w:rsid w:val="001B6788"/>
    <w:rsid w:val="001B69C8"/>
    <w:rsid w:val="001B6E04"/>
    <w:rsid w:val="001B7625"/>
    <w:rsid w:val="001B7683"/>
    <w:rsid w:val="001B7962"/>
    <w:rsid w:val="001B7D6C"/>
    <w:rsid w:val="001B7FAD"/>
    <w:rsid w:val="001C16B2"/>
    <w:rsid w:val="001C22DB"/>
    <w:rsid w:val="001C2EE2"/>
    <w:rsid w:val="001C392A"/>
    <w:rsid w:val="001C3B89"/>
    <w:rsid w:val="001C5489"/>
    <w:rsid w:val="001C5928"/>
    <w:rsid w:val="001C5FFA"/>
    <w:rsid w:val="001C60FA"/>
    <w:rsid w:val="001C6637"/>
    <w:rsid w:val="001C6D61"/>
    <w:rsid w:val="001C78A0"/>
    <w:rsid w:val="001D119B"/>
    <w:rsid w:val="001D1672"/>
    <w:rsid w:val="001D2A89"/>
    <w:rsid w:val="001D2B86"/>
    <w:rsid w:val="001D3AD2"/>
    <w:rsid w:val="001D3FE3"/>
    <w:rsid w:val="001D45C5"/>
    <w:rsid w:val="001D5035"/>
    <w:rsid w:val="001D54A6"/>
    <w:rsid w:val="001D5BC1"/>
    <w:rsid w:val="001D5E2D"/>
    <w:rsid w:val="001D6F35"/>
    <w:rsid w:val="001D7373"/>
    <w:rsid w:val="001D79E7"/>
    <w:rsid w:val="001E02E3"/>
    <w:rsid w:val="001E12A2"/>
    <w:rsid w:val="001E1A60"/>
    <w:rsid w:val="001E21BD"/>
    <w:rsid w:val="001E236E"/>
    <w:rsid w:val="001E28FB"/>
    <w:rsid w:val="001E2F8D"/>
    <w:rsid w:val="001E2FE6"/>
    <w:rsid w:val="001E3309"/>
    <w:rsid w:val="001E3398"/>
    <w:rsid w:val="001E4D11"/>
    <w:rsid w:val="001E5650"/>
    <w:rsid w:val="001E6265"/>
    <w:rsid w:val="001E78CB"/>
    <w:rsid w:val="001E7DB4"/>
    <w:rsid w:val="001E7F7E"/>
    <w:rsid w:val="001F095D"/>
    <w:rsid w:val="001F1BE8"/>
    <w:rsid w:val="001F1DA7"/>
    <w:rsid w:val="001F1F05"/>
    <w:rsid w:val="001F277D"/>
    <w:rsid w:val="001F3BC5"/>
    <w:rsid w:val="001F3CF1"/>
    <w:rsid w:val="001F3D80"/>
    <w:rsid w:val="001F4165"/>
    <w:rsid w:val="001F5181"/>
    <w:rsid w:val="001F698C"/>
    <w:rsid w:val="001F6D6C"/>
    <w:rsid w:val="001F7362"/>
    <w:rsid w:val="001F7A90"/>
    <w:rsid w:val="001F7E17"/>
    <w:rsid w:val="00200045"/>
    <w:rsid w:val="00200292"/>
    <w:rsid w:val="00200383"/>
    <w:rsid w:val="00200E4C"/>
    <w:rsid w:val="00201CF3"/>
    <w:rsid w:val="00202300"/>
    <w:rsid w:val="00202E6F"/>
    <w:rsid w:val="00202F2F"/>
    <w:rsid w:val="002035F2"/>
    <w:rsid w:val="00203813"/>
    <w:rsid w:val="00204517"/>
    <w:rsid w:val="00204A41"/>
    <w:rsid w:val="00205705"/>
    <w:rsid w:val="0020572D"/>
    <w:rsid w:val="00205D2A"/>
    <w:rsid w:val="002063B9"/>
    <w:rsid w:val="00206880"/>
    <w:rsid w:val="002074C2"/>
    <w:rsid w:val="00210564"/>
    <w:rsid w:val="002105A0"/>
    <w:rsid w:val="002110B6"/>
    <w:rsid w:val="00211DD6"/>
    <w:rsid w:val="002121AB"/>
    <w:rsid w:val="002125FE"/>
    <w:rsid w:val="002127EA"/>
    <w:rsid w:val="00213732"/>
    <w:rsid w:val="00213C70"/>
    <w:rsid w:val="00214317"/>
    <w:rsid w:val="00214B1A"/>
    <w:rsid w:val="00214EE1"/>
    <w:rsid w:val="00215363"/>
    <w:rsid w:val="002154B2"/>
    <w:rsid w:val="002154D7"/>
    <w:rsid w:val="0021559A"/>
    <w:rsid w:val="00215DAE"/>
    <w:rsid w:val="00216733"/>
    <w:rsid w:val="002175F2"/>
    <w:rsid w:val="00217A73"/>
    <w:rsid w:val="002201FA"/>
    <w:rsid w:val="00220F60"/>
    <w:rsid w:val="00221B57"/>
    <w:rsid w:val="00222080"/>
    <w:rsid w:val="00222663"/>
    <w:rsid w:val="00222714"/>
    <w:rsid w:val="00222817"/>
    <w:rsid w:val="00222B90"/>
    <w:rsid w:val="00222CDD"/>
    <w:rsid w:val="00223DF9"/>
    <w:rsid w:val="002257EA"/>
    <w:rsid w:val="00225AE9"/>
    <w:rsid w:val="002263B1"/>
    <w:rsid w:val="002269E3"/>
    <w:rsid w:val="00226FAD"/>
    <w:rsid w:val="002274A8"/>
    <w:rsid w:val="00231B15"/>
    <w:rsid w:val="00231E25"/>
    <w:rsid w:val="00231F19"/>
    <w:rsid w:val="0023212F"/>
    <w:rsid w:val="002326D1"/>
    <w:rsid w:val="002328F9"/>
    <w:rsid w:val="00232F0F"/>
    <w:rsid w:val="00233B72"/>
    <w:rsid w:val="00235CF4"/>
    <w:rsid w:val="00236AC4"/>
    <w:rsid w:val="00236D0B"/>
    <w:rsid w:val="002377DD"/>
    <w:rsid w:val="00237841"/>
    <w:rsid w:val="00237A74"/>
    <w:rsid w:val="00237B8D"/>
    <w:rsid w:val="00240670"/>
    <w:rsid w:val="002407B5"/>
    <w:rsid w:val="002408E7"/>
    <w:rsid w:val="00240CCA"/>
    <w:rsid w:val="00241332"/>
    <w:rsid w:val="002414CE"/>
    <w:rsid w:val="002419C4"/>
    <w:rsid w:val="00241A2C"/>
    <w:rsid w:val="00241C43"/>
    <w:rsid w:val="00242922"/>
    <w:rsid w:val="0024297D"/>
    <w:rsid w:val="00242EA7"/>
    <w:rsid w:val="00243211"/>
    <w:rsid w:val="002432D4"/>
    <w:rsid w:val="00243392"/>
    <w:rsid w:val="00243A90"/>
    <w:rsid w:val="002459CF"/>
    <w:rsid w:val="00245D3F"/>
    <w:rsid w:val="00246D8A"/>
    <w:rsid w:val="0024745C"/>
    <w:rsid w:val="00250491"/>
    <w:rsid w:val="0025096F"/>
    <w:rsid w:val="002515A2"/>
    <w:rsid w:val="002521B1"/>
    <w:rsid w:val="002528D5"/>
    <w:rsid w:val="0025319F"/>
    <w:rsid w:val="00253B30"/>
    <w:rsid w:val="00253CF5"/>
    <w:rsid w:val="0025493E"/>
    <w:rsid w:val="00254EEB"/>
    <w:rsid w:val="0025585E"/>
    <w:rsid w:val="00256417"/>
    <w:rsid w:val="00256A36"/>
    <w:rsid w:val="00256ADD"/>
    <w:rsid w:val="00256F59"/>
    <w:rsid w:val="0025711D"/>
    <w:rsid w:val="0025749D"/>
    <w:rsid w:val="002574DD"/>
    <w:rsid w:val="002577B0"/>
    <w:rsid w:val="002600DA"/>
    <w:rsid w:val="0026073C"/>
    <w:rsid w:val="00260B74"/>
    <w:rsid w:val="002616A3"/>
    <w:rsid w:val="002622BE"/>
    <w:rsid w:val="002625D3"/>
    <w:rsid w:val="00262959"/>
    <w:rsid w:val="00262993"/>
    <w:rsid w:val="0026338E"/>
    <w:rsid w:val="00263D1C"/>
    <w:rsid w:val="00263E1C"/>
    <w:rsid w:val="00263F70"/>
    <w:rsid w:val="00264796"/>
    <w:rsid w:val="0026595E"/>
    <w:rsid w:val="00265C98"/>
    <w:rsid w:val="00266786"/>
    <w:rsid w:val="00266C2F"/>
    <w:rsid w:val="0026795F"/>
    <w:rsid w:val="00267D41"/>
    <w:rsid w:val="002717DE"/>
    <w:rsid w:val="002719AD"/>
    <w:rsid w:val="00271DAA"/>
    <w:rsid w:val="00273385"/>
    <w:rsid w:val="0027389D"/>
    <w:rsid w:val="00275162"/>
    <w:rsid w:val="00275AB4"/>
    <w:rsid w:val="00275BC5"/>
    <w:rsid w:val="00276180"/>
    <w:rsid w:val="00276D2F"/>
    <w:rsid w:val="00276D7A"/>
    <w:rsid w:val="00277539"/>
    <w:rsid w:val="00277859"/>
    <w:rsid w:val="0028022A"/>
    <w:rsid w:val="00280340"/>
    <w:rsid w:val="0028042F"/>
    <w:rsid w:val="0028046D"/>
    <w:rsid w:val="00281148"/>
    <w:rsid w:val="002811E5"/>
    <w:rsid w:val="00281827"/>
    <w:rsid w:val="0028268D"/>
    <w:rsid w:val="0028311F"/>
    <w:rsid w:val="002831D6"/>
    <w:rsid w:val="002856A9"/>
    <w:rsid w:val="0028681A"/>
    <w:rsid w:val="00287822"/>
    <w:rsid w:val="00287889"/>
    <w:rsid w:val="00287C97"/>
    <w:rsid w:val="00287E1F"/>
    <w:rsid w:val="002907B2"/>
    <w:rsid w:val="0029145F"/>
    <w:rsid w:val="00292006"/>
    <w:rsid w:val="00292101"/>
    <w:rsid w:val="002923C7"/>
    <w:rsid w:val="00292DB0"/>
    <w:rsid w:val="00293233"/>
    <w:rsid w:val="0029371C"/>
    <w:rsid w:val="00294FF0"/>
    <w:rsid w:val="00295827"/>
    <w:rsid w:val="002958D8"/>
    <w:rsid w:val="00297150"/>
    <w:rsid w:val="0029737B"/>
    <w:rsid w:val="002A07AC"/>
    <w:rsid w:val="002A084B"/>
    <w:rsid w:val="002A0C90"/>
    <w:rsid w:val="002A0EEC"/>
    <w:rsid w:val="002A1BE2"/>
    <w:rsid w:val="002A20F9"/>
    <w:rsid w:val="002A2452"/>
    <w:rsid w:val="002A2547"/>
    <w:rsid w:val="002A257C"/>
    <w:rsid w:val="002A285D"/>
    <w:rsid w:val="002A3499"/>
    <w:rsid w:val="002A3E2D"/>
    <w:rsid w:val="002A46E9"/>
    <w:rsid w:val="002A4ECB"/>
    <w:rsid w:val="002A5222"/>
    <w:rsid w:val="002A5974"/>
    <w:rsid w:val="002A5DA8"/>
    <w:rsid w:val="002A7072"/>
    <w:rsid w:val="002A7489"/>
    <w:rsid w:val="002A74DC"/>
    <w:rsid w:val="002A790F"/>
    <w:rsid w:val="002B03A8"/>
    <w:rsid w:val="002B049F"/>
    <w:rsid w:val="002B0557"/>
    <w:rsid w:val="002B0B66"/>
    <w:rsid w:val="002B1095"/>
    <w:rsid w:val="002B1C4D"/>
    <w:rsid w:val="002B22E5"/>
    <w:rsid w:val="002B328C"/>
    <w:rsid w:val="002B3EFC"/>
    <w:rsid w:val="002B4036"/>
    <w:rsid w:val="002B4A3D"/>
    <w:rsid w:val="002B4B6B"/>
    <w:rsid w:val="002B4D5C"/>
    <w:rsid w:val="002B5EA7"/>
    <w:rsid w:val="002B627C"/>
    <w:rsid w:val="002B66B2"/>
    <w:rsid w:val="002B672B"/>
    <w:rsid w:val="002B6AB4"/>
    <w:rsid w:val="002B742B"/>
    <w:rsid w:val="002B75AA"/>
    <w:rsid w:val="002B7F04"/>
    <w:rsid w:val="002C09A9"/>
    <w:rsid w:val="002C1339"/>
    <w:rsid w:val="002C242D"/>
    <w:rsid w:val="002C2AB5"/>
    <w:rsid w:val="002C4016"/>
    <w:rsid w:val="002C4076"/>
    <w:rsid w:val="002C44F1"/>
    <w:rsid w:val="002C5AC6"/>
    <w:rsid w:val="002C6A78"/>
    <w:rsid w:val="002C7EA5"/>
    <w:rsid w:val="002C7F55"/>
    <w:rsid w:val="002D088B"/>
    <w:rsid w:val="002D2849"/>
    <w:rsid w:val="002D2D9B"/>
    <w:rsid w:val="002D3298"/>
    <w:rsid w:val="002D372D"/>
    <w:rsid w:val="002D4188"/>
    <w:rsid w:val="002D53AD"/>
    <w:rsid w:val="002D5851"/>
    <w:rsid w:val="002D5BA9"/>
    <w:rsid w:val="002D62E6"/>
    <w:rsid w:val="002D739F"/>
    <w:rsid w:val="002D73A7"/>
    <w:rsid w:val="002E0339"/>
    <w:rsid w:val="002E06BD"/>
    <w:rsid w:val="002E11E7"/>
    <w:rsid w:val="002E15D7"/>
    <w:rsid w:val="002E1739"/>
    <w:rsid w:val="002E2438"/>
    <w:rsid w:val="002E2665"/>
    <w:rsid w:val="002E2955"/>
    <w:rsid w:val="002E2C97"/>
    <w:rsid w:val="002E307B"/>
    <w:rsid w:val="002E3715"/>
    <w:rsid w:val="002E3C02"/>
    <w:rsid w:val="002E3D3A"/>
    <w:rsid w:val="002E613D"/>
    <w:rsid w:val="002E6881"/>
    <w:rsid w:val="002E6C4A"/>
    <w:rsid w:val="002E7CD0"/>
    <w:rsid w:val="002E7D65"/>
    <w:rsid w:val="002E7EC2"/>
    <w:rsid w:val="002F03EB"/>
    <w:rsid w:val="002F0EAF"/>
    <w:rsid w:val="002F1551"/>
    <w:rsid w:val="002F1F9E"/>
    <w:rsid w:val="002F397D"/>
    <w:rsid w:val="002F3EB5"/>
    <w:rsid w:val="002F40CD"/>
    <w:rsid w:val="002F542E"/>
    <w:rsid w:val="002F5E4A"/>
    <w:rsid w:val="002F6A20"/>
    <w:rsid w:val="002F7FD7"/>
    <w:rsid w:val="003018E0"/>
    <w:rsid w:val="00303657"/>
    <w:rsid w:val="003042D5"/>
    <w:rsid w:val="00304359"/>
    <w:rsid w:val="00304A6A"/>
    <w:rsid w:val="00304B89"/>
    <w:rsid w:val="00304C82"/>
    <w:rsid w:val="003053ED"/>
    <w:rsid w:val="00305429"/>
    <w:rsid w:val="00305B82"/>
    <w:rsid w:val="00306A4C"/>
    <w:rsid w:val="00307231"/>
    <w:rsid w:val="0030772B"/>
    <w:rsid w:val="00307A9B"/>
    <w:rsid w:val="00307FFC"/>
    <w:rsid w:val="003100AF"/>
    <w:rsid w:val="003101EC"/>
    <w:rsid w:val="0031043B"/>
    <w:rsid w:val="003107FD"/>
    <w:rsid w:val="00310E79"/>
    <w:rsid w:val="00311572"/>
    <w:rsid w:val="0031372D"/>
    <w:rsid w:val="00313ACE"/>
    <w:rsid w:val="00313C91"/>
    <w:rsid w:val="00313E81"/>
    <w:rsid w:val="003145D8"/>
    <w:rsid w:val="0031559D"/>
    <w:rsid w:val="00315862"/>
    <w:rsid w:val="00315E73"/>
    <w:rsid w:val="00316090"/>
    <w:rsid w:val="00316518"/>
    <w:rsid w:val="003169C3"/>
    <w:rsid w:val="00316FA7"/>
    <w:rsid w:val="0032019B"/>
    <w:rsid w:val="003203A4"/>
    <w:rsid w:val="00320FA6"/>
    <w:rsid w:val="00321ECF"/>
    <w:rsid w:val="0032203D"/>
    <w:rsid w:val="003227FC"/>
    <w:rsid w:val="0032491D"/>
    <w:rsid w:val="00325251"/>
    <w:rsid w:val="0032543A"/>
    <w:rsid w:val="0032654D"/>
    <w:rsid w:val="0032737B"/>
    <w:rsid w:val="003305A5"/>
    <w:rsid w:val="00330984"/>
    <w:rsid w:val="00330BE8"/>
    <w:rsid w:val="00330C3A"/>
    <w:rsid w:val="00331565"/>
    <w:rsid w:val="0033275E"/>
    <w:rsid w:val="003334AA"/>
    <w:rsid w:val="00333570"/>
    <w:rsid w:val="00333797"/>
    <w:rsid w:val="00333E05"/>
    <w:rsid w:val="00334A16"/>
    <w:rsid w:val="00334E72"/>
    <w:rsid w:val="003357F7"/>
    <w:rsid w:val="00336205"/>
    <w:rsid w:val="00336766"/>
    <w:rsid w:val="003368B8"/>
    <w:rsid w:val="00336BB7"/>
    <w:rsid w:val="00337AC8"/>
    <w:rsid w:val="00340C12"/>
    <w:rsid w:val="0034138C"/>
    <w:rsid w:val="003414BE"/>
    <w:rsid w:val="003416C8"/>
    <w:rsid w:val="0034341F"/>
    <w:rsid w:val="003439C7"/>
    <w:rsid w:val="0034505D"/>
    <w:rsid w:val="003470D2"/>
    <w:rsid w:val="003475E1"/>
    <w:rsid w:val="00347C5C"/>
    <w:rsid w:val="00350A1F"/>
    <w:rsid w:val="00351200"/>
    <w:rsid w:val="0035154B"/>
    <w:rsid w:val="0035173A"/>
    <w:rsid w:val="00351C7C"/>
    <w:rsid w:val="00352516"/>
    <w:rsid w:val="0035275F"/>
    <w:rsid w:val="00352A0F"/>
    <w:rsid w:val="00352E63"/>
    <w:rsid w:val="00352F3A"/>
    <w:rsid w:val="00353426"/>
    <w:rsid w:val="003535A0"/>
    <w:rsid w:val="003539B1"/>
    <w:rsid w:val="00354954"/>
    <w:rsid w:val="0035504B"/>
    <w:rsid w:val="003552AD"/>
    <w:rsid w:val="00355363"/>
    <w:rsid w:val="00355B98"/>
    <w:rsid w:val="0035656D"/>
    <w:rsid w:val="00356E65"/>
    <w:rsid w:val="003606A4"/>
    <w:rsid w:val="00360DDC"/>
    <w:rsid w:val="00361151"/>
    <w:rsid w:val="00361A69"/>
    <w:rsid w:val="00361BC2"/>
    <w:rsid w:val="003639A4"/>
    <w:rsid w:val="00363DB3"/>
    <w:rsid w:val="00363E48"/>
    <w:rsid w:val="00364143"/>
    <w:rsid w:val="00365051"/>
    <w:rsid w:val="00365BE4"/>
    <w:rsid w:val="00365D18"/>
    <w:rsid w:val="00365DBF"/>
    <w:rsid w:val="003664FE"/>
    <w:rsid w:val="00366556"/>
    <w:rsid w:val="0036680D"/>
    <w:rsid w:val="00366A91"/>
    <w:rsid w:val="00367DF2"/>
    <w:rsid w:val="00370029"/>
    <w:rsid w:val="0037018A"/>
    <w:rsid w:val="0037099C"/>
    <w:rsid w:val="00370A93"/>
    <w:rsid w:val="00371023"/>
    <w:rsid w:val="00371707"/>
    <w:rsid w:val="00371717"/>
    <w:rsid w:val="00372D73"/>
    <w:rsid w:val="00373F09"/>
    <w:rsid w:val="003741DC"/>
    <w:rsid w:val="00374B51"/>
    <w:rsid w:val="00374EAF"/>
    <w:rsid w:val="00375AB9"/>
    <w:rsid w:val="0037604A"/>
    <w:rsid w:val="003768EB"/>
    <w:rsid w:val="00376FD0"/>
    <w:rsid w:val="0037723B"/>
    <w:rsid w:val="00377255"/>
    <w:rsid w:val="00377AC9"/>
    <w:rsid w:val="003800C4"/>
    <w:rsid w:val="0038048F"/>
    <w:rsid w:val="00380E08"/>
    <w:rsid w:val="0038265D"/>
    <w:rsid w:val="003827FD"/>
    <w:rsid w:val="0038294A"/>
    <w:rsid w:val="00382DEA"/>
    <w:rsid w:val="00382F98"/>
    <w:rsid w:val="00383419"/>
    <w:rsid w:val="00384321"/>
    <w:rsid w:val="003845B0"/>
    <w:rsid w:val="00384B29"/>
    <w:rsid w:val="0038554D"/>
    <w:rsid w:val="00385723"/>
    <w:rsid w:val="00385965"/>
    <w:rsid w:val="00386819"/>
    <w:rsid w:val="00387E90"/>
    <w:rsid w:val="00390D8D"/>
    <w:rsid w:val="00390DBF"/>
    <w:rsid w:val="003910BE"/>
    <w:rsid w:val="00391560"/>
    <w:rsid w:val="00391D7C"/>
    <w:rsid w:val="003920DE"/>
    <w:rsid w:val="00392200"/>
    <w:rsid w:val="00392F98"/>
    <w:rsid w:val="003932B4"/>
    <w:rsid w:val="003938D4"/>
    <w:rsid w:val="00393E0D"/>
    <w:rsid w:val="003942B2"/>
    <w:rsid w:val="00394C01"/>
    <w:rsid w:val="00394D39"/>
    <w:rsid w:val="0039548A"/>
    <w:rsid w:val="0039619C"/>
    <w:rsid w:val="00396607"/>
    <w:rsid w:val="00397257"/>
    <w:rsid w:val="00397394"/>
    <w:rsid w:val="003976BA"/>
    <w:rsid w:val="003A0BC4"/>
    <w:rsid w:val="003A1518"/>
    <w:rsid w:val="003A1D59"/>
    <w:rsid w:val="003A21DD"/>
    <w:rsid w:val="003A271D"/>
    <w:rsid w:val="003A27BB"/>
    <w:rsid w:val="003A3682"/>
    <w:rsid w:val="003A3CA2"/>
    <w:rsid w:val="003A439E"/>
    <w:rsid w:val="003A46F5"/>
    <w:rsid w:val="003A46FF"/>
    <w:rsid w:val="003A498B"/>
    <w:rsid w:val="003A5366"/>
    <w:rsid w:val="003A5906"/>
    <w:rsid w:val="003A651A"/>
    <w:rsid w:val="003A6589"/>
    <w:rsid w:val="003A66FF"/>
    <w:rsid w:val="003A69C9"/>
    <w:rsid w:val="003B051C"/>
    <w:rsid w:val="003B12CA"/>
    <w:rsid w:val="003B1863"/>
    <w:rsid w:val="003B2883"/>
    <w:rsid w:val="003B3267"/>
    <w:rsid w:val="003B4BC3"/>
    <w:rsid w:val="003B4BCF"/>
    <w:rsid w:val="003B4E9D"/>
    <w:rsid w:val="003B5224"/>
    <w:rsid w:val="003B53AC"/>
    <w:rsid w:val="003B5883"/>
    <w:rsid w:val="003B5B59"/>
    <w:rsid w:val="003B5CBE"/>
    <w:rsid w:val="003B5F42"/>
    <w:rsid w:val="003B6974"/>
    <w:rsid w:val="003C017D"/>
    <w:rsid w:val="003C0AF0"/>
    <w:rsid w:val="003C0FE6"/>
    <w:rsid w:val="003C242A"/>
    <w:rsid w:val="003C29A2"/>
    <w:rsid w:val="003C2C87"/>
    <w:rsid w:val="003C328A"/>
    <w:rsid w:val="003C335C"/>
    <w:rsid w:val="003C39BA"/>
    <w:rsid w:val="003C39D5"/>
    <w:rsid w:val="003C3D2C"/>
    <w:rsid w:val="003C3D58"/>
    <w:rsid w:val="003C3E45"/>
    <w:rsid w:val="003C41AD"/>
    <w:rsid w:val="003C41D5"/>
    <w:rsid w:val="003C49AF"/>
    <w:rsid w:val="003C4E65"/>
    <w:rsid w:val="003C59C8"/>
    <w:rsid w:val="003C5C35"/>
    <w:rsid w:val="003C5D8E"/>
    <w:rsid w:val="003C6211"/>
    <w:rsid w:val="003C62AE"/>
    <w:rsid w:val="003C6388"/>
    <w:rsid w:val="003C63CA"/>
    <w:rsid w:val="003C6419"/>
    <w:rsid w:val="003C7703"/>
    <w:rsid w:val="003C7ED8"/>
    <w:rsid w:val="003D0A09"/>
    <w:rsid w:val="003D0F29"/>
    <w:rsid w:val="003D0F63"/>
    <w:rsid w:val="003D190E"/>
    <w:rsid w:val="003D3273"/>
    <w:rsid w:val="003D35A1"/>
    <w:rsid w:val="003D3901"/>
    <w:rsid w:val="003D3E86"/>
    <w:rsid w:val="003D4B8C"/>
    <w:rsid w:val="003D4D7A"/>
    <w:rsid w:val="003D4DEA"/>
    <w:rsid w:val="003D5115"/>
    <w:rsid w:val="003D58FB"/>
    <w:rsid w:val="003D766D"/>
    <w:rsid w:val="003D7899"/>
    <w:rsid w:val="003D7C33"/>
    <w:rsid w:val="003D7D82"/>
    <w:rsid w:val="003D7E3A"/>
    <w:rsid w:val="003D7E3D"/>
    <w:rsid w:val="003E0A0A"/>
    <w:rsid w:val="003E22AE"/>
    <w:rsid w:val="003E33E9"/>
    <w:rsid w:val="003E3938"/>
    <w:rsid w:val="003E3BD5"/>
    <w:rsid w:val="003E56E4"/>
    <w:rsid w:val="003E650F"/>
    <w:rsid w:val="003E6686"/>
    <w:rsid w:val="003E6D09"/>
    <w:rsid w:val="003E7DDD"/>
    <w:rsid w:val="003E7F61"/>
    <w:rsid w:val="003F0067"/>
    <w:rsid w:val="003F03F0"/>
    <w:rsid w:val="003F0A06"/>
    <w:rsid w:val="003F0EC7"/>
    <w:rsid w:val="003F0F9E"/>
    <w:rsid w:val="003F1001"/>
    <w:rsid w:val="003F246C"/>
    <w:rsid w:val="003F2636"/>
    <w:rsid w:val="003F278F"/>
    <w:rsid w:val="003F60B3"/>
    <w:rsid w:val="003F6104"/>
    <w:rsid w:val="003F6152"/>
    <w:rsid w:val="003F665B"/>
    <w:rsid w:val="003F6750"/>
    <w:rsid w:val="003F6948"/>
    <w:rsid w:val="003F6E3A"/>
    <w:rsid w:val="003F6F80"/>
    <w:rsid w:val="00401A3E"/>
    <w:rsid w:val="004024EC"/>
    <w:rsid w:val="004027C2"/>
    <w:rsid w:val="00402B9A"/>
    <w:rsid w:val="00403366"/>
    <w:rsid w:val="004041D2"/>
    <w:rsid w:val="00405A0E"/>
    <w:rsid w:val="00406B24"/>
    <w:rsid w:val="00406B55"/>
    <w:rsid w:val="00407632"/>
    <w:rsid w:val="00407A78"/>
    <w:rsid w:val="00407F3A"/>
    <w:rsid w:val="0041034E"/>
    <w:rsid w:val="004104CC"/>
    <w:rsid w:val="00410CA2"/>
    <w:rsid w:val="0041127D"/>
    <w:rsid w:val="004114BB"/>
    <w:rsid w:val="004118CD"/>
    <w:rsid w:val="004118E3"/>
    <w:rsid w:val="00411AF9"/>
    <w:rsid w:val="00412365"/>
    <w:rsid w:val="0041337C"/>
    <w:rsid w:val="004136CC"/>
    <w:rsid w:val="004149B7"/>
    <w:rsid w:val="00415240"/>
    <w:rsid w:val="0041536D"/>
    <w:rsid w:val="004160D7"/>
    <w:rsid w:val="00416478"/>
    <w:rsid w:val="004165C9"/>
    <w:rsid w:val="004166F3"/>
    <w:rsid w:val="00416B9A"/>
    <w:rsid w:val="0041714A"/>
    <w:rsid w:val="004177ED"/>
    <w:rsid w:val="00417A4A"/>
    <w:rsid w:val="00417F98"/>
    <w:rsid w:val="0041A541"/>
    <w:rsid w:val="004200EA"/>
    <w:rsid w:val="004208EA"/>
    <w:rsid w:val="00420F64"/>
    <w:rsid w:val="00421419"/>
    <w:rsid w:val="00421B51"/>
    <w:rsid w:val="00421BB9"/>
    <w:rsid w:val="00421DFD"/>
    <w:rsid w:val="00422826"/>
    <w:rsid w:val="0042434E"/>
    <w:rsid w:val="00424F11"/>
    <w:rsid w:val="00425965"/>
    <w:rsid w:val="004272D4"/>
    <w:rsid w:val="0042742A"/>
    <w:rsid w:val="004279A1"/>
    <w:rsid w:val="00427BFC"/>
    <w:rsid w:val="00427F61"/>
    <w:rsid w:val="00430020"/>
    <w:rsid w:val="0043022C"/>
    <w:rsid w:val="0043037A"/>
    <w:rsid w:val="00430513"/>
    <w:rsid w:val="00431258"/>
    <w:rsid w:val="00431393"/>
    <w:rsid w:val="004314DD"/>
    <w:rsid w:val="00431AE3"/>
    <w:rsid w:val="00431D92"/>
    <w:rsid w:val="00431E04"/>
    <w:rsid w:val="00431F87"/>
    <w:rsid w:val="004337CC"/>
    <w:rsid w:val="004339B9"/>
    <w:rsid w:val="00434793"/>
    <w:rsid w:val="00434DE7"/>
    <w:rsid w:val="0043536C"/>
    <w:rsid w:val="004353E4"/>
    <w:rsid w:val="00436BF4"/>
    <w:rsid w:val="00437C0C"/>
    <w:rsid w:val="00440243"/>
    <w:rsid w:val="00441638"/>
    <w:rsid w:val="00441F7D"/>
    <w:rsid w:val="00442197"/>
    <w:rsid w:val="00442713"/>
    <w:rsid w:val="004429DF"/>
    <w:rsid w:val="00442A96"/>
    <w:rsid w:val="00443651"/>
    <w:rsid w:val="00443ECB"/>
    <w:rsid w:val="00444457"/>
    <w:rsid w:val="00444826"/>
    <w:rsid w:val="00446AB9"/>
    <w:rsid w:val="00446D7C"/>
    <w:rsid w:val="00447378"/>
    <w:rsid w:val="004474B3"/>
    <w:rsid w:val="00447874"/>
    <w:rsid w:val="00447892"/>
    <w:rsid w:val="00447933"/>
    <w:rsid w:val="00447C29"/>
    <w:rsid w:val="00447DED"/>
    <w:rsid w:val="00450C6D"/>
    <w:rsid w:val="00451B04"/>
    <w:rsid w:val="00451B9D"/>
    <w:rsid w:val="00452556"/>
    <w:rsid w:val="00455277"/>
    <w:rsid w:val="00455328"/>
    <w:rsid w:val="0045578C"/>
    <w:rsid w:val="004571E9"/>
    <w:rsid w:val="00457379"/>
    <w:rsid w:val="00460056"/>
    <w:rsid w:val="004601AC"/>
    <w:rsid w:val="00460681"/>
    <w:rsid w:val="00460817"/>
    <w:rsid w:val="0046093A"/>
    <w:rsid w:val="00460E75"/>
    <w:rsid w:val="00462B3F"/>
    <w:rsid w:val="004631CB"/>
    <w:rsid w:val="004637DD"/>
    <w:rsid w:val="00463B08"/>
    <w:rsid w:val="00464823"/>
    <w:rsid w:val="00464A44"/>
    <w:rsid w:val="00464A8A"/>
    <w:rsid w:val="00465FB2"/>
    <w:rsid w:val="004660C1"/>
    <w:rsid w:val="0046637E"/>
    <w:rsid w:val="004664D3"/>
    <w:rsid w:val="00466CC6"/>
    <w:rsid w:val="0046756F"/>
    <w:rsid w:val="004677C4"/>
    <w:rsid w:val="00470577"/>
    <w:rsid w:val="00470CB8"/>
    <w:rsid w:val="00471BC7"/>
    <w:rsid w:val="004724A2"/>
    <w:rsid w:val="0047258C"/>
    <w:rsid w:val="004726D3"/>
    <w:rsid w:val="004732EF"/>
    <w:rsid w:val="004754A2"/>
    <w:rsid w:val="0047628E"/>
    <w:rsid w:val="004764A1"/>
    <w:rsid w:val="004771AC"/>
    <w:rsid w:val="00480DC5"/>
    <w:rsid w:val="0048145B"/>
    <w:rsid w:val="004814FA"/>
    <w:rsid w:val="00481CAA"/>
    <w:rsid w:val="00482809"/>
    <w:rsid w:val="004828A0"/>
    <w:rsid w:val="00482B64"/>
    <w:rsid w:val="004834D5"/>
    <w:rsid w:val="004844B7"/>
    <w:rsid w:val="0048545D"/>
    <w:rsid w:val="0048571F"/>
    <w:rsid w:val="00485C19"/>
    <w:rsid w:val="00485DFF"/>
    <w:rsid w:val="00485E70"/>
    <w:rsid w:val="00486262"/>
    <w:rsid w:val="00487B5E"/>
    <w:rsid w:val="0049132C"/>
    <w:rsid w:val="00491989"/>
    <w:rsid w:val="00491C2A"/>
    <w:rsid w:val="00491F15"/>
    <w:rsid w:val="00492564"/>
    <w:rsid w:val="00492A09"/>
    <w:rsid w:val="00492F77"/>
    <w:rsid w:val="00494074"/>
    <w:rsid w:val="0049455B"/>
    <w:rsid w:val="004947F8"/>
    <w:rsid w:val="004956A2"/>
    <w:rsid w:val="00495706"/>
    <w:rsid w:val="00495C72"/>
    <w:rsid w:val="00495D6E"/>
    <w:rsid w:val="0049610D"/>
    <w:rsid w:val="00497AA8"/>
    <w:rsid w:val="004A061C"/>
    <w:rsid w:val="004A1224"/>
    <w:rsid w:val="004A1D0C"/>
    <w:rsid w:val="004A2819"/>
    <w:rsid w:val="004A2D0B"/>
    <w:rsid w:val="004A2F23"/>
    <w:rsid w:val="004A32FD"/>
    <w:rsid w:val="004A3449"/>
    <w:rsid w:val="004A3AD7"/>
    <w:rsid w:val="004A3F26"/>
    <w:rsid w:val="004A4121"/>
    <w:rsid w:val="004A4502"/>
    <w:rsid w:val="004A45F3"/>
    <w:rsid w:val="004A6F9D"/>
    <w:rsid w:val="004B02AC"/>
    <w:rsid w:val="004B0375"/>
    <w:rsid w:val="004B110C"/>
    <w:rsid w:val="004B1179"/>
    <w:rsid w:val="004B1D98"/>
    <w:rsid w:val="004B2D60"/>
    <w:rsid w:val="004B32BD"/>
    <w:rsid w:val="004B3D73"/>
    <w:rsid w:val="004B3E74"/>
    <w:rsid w:val="004B4154"/>
    <w:rsid w:val="004B4818"/>
    <w:rsid w:val="004B680A"/>
    <w:rsid w:val="004B7E98"/>
    <w:rsid w:val="004C0C56"/>
    <w:rsid w:val="004C0DEC"/>
    <w:rsid w:val="004C141D"/>
    <w:rsid w:val="004C25BA"/>
    <w:rsid w:val="004C262C"/>
    <w:rsid w:val="004C26C7"/>
    <w:rsid w:val="004C27CF"/>
    <w:rsid w:val="004C2FD9"/>
    <w:rsid w:val="004C3018"/>
    <w:rsid w:val="004C3576"/>
    <w:rsid w:val="004C3AC2"/>
    <w:rsid w:val="004C3D25"/>
    <w:rsid w:val="004C4206"/>
    <w:rsid w:val="004C56D1"/>
    <w:rsid w:val="004C591D"/>
    <w:rsid w:val="004C6264"/>
    <w:rsid w:val="004C6652"/>
    <w:rsid w:val="004C67DC"/>
    <w:rsid w:val="004C71BC"/>
    <w:rsid w:val="004C73E8"/>
    <w:rsid w:val="004C7498"/>
    <w:rsid w:val="004C7D4F"/>
    <w:rsid w:val="004C7FFB"/>
    <w:rsid w:val="004D05AA"/>
    <w:rsid w:val="004D0604"/>
    <w:rsid w:val="004D16EF"/>
    <w:rsid w:val="004D19EC"/>
    <w:rsid w:val="004D203D"/>
    <w:rsid w:val="004D332F"/>
    <w:rsid w:val="004D38A5"/>
    <w:rsid w:val="004D4AD2"/>
    <w:rsid w:val="004D500B"/>
    <w:rsid w:val="004D7B2E"/>
    <w:rsid w:val="004D7CF1"/>
    <w:rsid w:val="004E0335"/>
    <w:rsid w:val="004E0855"/>
    <w:rsid w:val="004E15B2"/>
    <w:rsid w:val="004E17ED"/>
    <w:rsid w:val="004E22C5"/>
    <w:rsid w:val="004E2842"/>
    <w:rsid w:val="004E293A"/>
    <w:rsid w:val="004E2C41"/>
    <w:rsid w:val="004E377A"/>
    <w:rsid w:val="004E38E6"/>
    <w:rsid w:val="004E3B70"/>
    <w:rsid w:val="004E4F52"/>
    <w:rsid w:val="004E4F78"/>
    <w:rsid w:val="004E59DA"/>
    <w:rsid w:val="004E5F6A"/>
    <w:rsid w:val="004E60BA"/>
    <w:rsid w:val="004E60C8"/>
    <w:rsid w:val="004E73AC"/>
    <w:rsid w:val="004E7688"/>
    <w:rsid w:val="004F0A46"/>
    <w:rsid w:val="004F2D39"/>
    <w:rsid w:val="004F48D6"/>
    <w:rsid w:val="004F7686"/>
    <w:rsid w:val="004F79BD"/>
    <w:rsid w:val="004F7E9A"/>
    <w:rsid w:val="005000E5"/>
    <w:rsid w:val="005013C4"/>
    <w:rsid w:val="0050172D"/>
    <w:rsid w:val="005017B6"/>
    <w:rsid w:val="0050180F"/>
    <w:rsid w:val="00501934"/>
    <w:rsid w:val="00502101"/>
    <w:rsid w:val="005021A9"/>
    <w:rsid w:val="00502630"/>
    <w:rsid w:val="00502C6D"/>
    <w:rsid w:val="00502F99"/>
    <w:rsid w:val="00503C42"/>
    <w:rsid w:val="00504040"/>
    <w:rsid w:val="005040F5"/>
    <w:rsid w:val="00504666"/>
    <w:rsid w:val="00505BA3"/>
    <w:rsid w:val="005064B1"/>
    <w:rsid w:val="005076EA"/>
    <w:rsid w:val="00510510"/>
    <w:rsid w:val="00510746"/>
    <w:rsid w:val="00510E24"/>
    <w:rsid w:val="00511CA1"/>
    <w:rsid w:val="0051205A"/>
    <w:rsid w:val="005136D5"/>
    <w:rsid w:val="005137B7"/>
    <w:rsid w:val="00513D9B"/>
    <w:rsid w:val="00514757"/>
    <w:rsid w:val="00514BA7"/>
    <w:rsid w:val="00516463"/>
    <w:rsid w:val="00517630"/>
    <w:rsid w:val="0052008B"/>
    <w:rsid w:val="005204E2"/>
    <w:rsid w:val="005209D0"/>
    <w:rsid w:val="0052168F"/>
    <w:rsid w:val="0052192D"/>
    <w:rsid w:val="00521BB7"/>
    <w:rsid w:val="00522682"/>
    <w:rsid w:val="00523D66"/>
    <w:rsid w:val="00523EE7"/>
    <w:rsid w:val="00524E0E"/>
    <w:rsid w:val="00524E41"/>
    <w:rsid w:val="00525426"/>
    <w:rsid w:val="00525674"/>
    <w:rsid w:val="00526487"/>
    <w:rsid w:val="005264E5"/>
    <w:rsid w:val="00526808"/>
    <w:rsid w:val="005268BC"/>
    <w:rsid w:val="00526EE9"/>
    <w:rsid w:val="00527E1A"/>
    <w:rsid w:val="00530690"/>
    <w:rsid w:val="00530EA5"/>
    <w:rsid w:val="005311AD"/>
    <w:rsid w:val="00531302"/>
    <w:rsid w:val="00533846"/>
    <w:rsid w:val="00534E5A"/>
    <w:rsid w:val="00534FDB"/>
    <w:rsid w:val="00535F63"/>
    <w:rsid w:val="005363DC"/>
    <w:rsid w:val="00536879"/>
    <w:rsid w:val="00536F57"/>
    <w:rsid w:val="00540EC1"/>
    <w:rsid w:val="00541B44"/>
    <w:rsid w:val="005439C3"/>
    <w:rsid w:val="00544433"/>
    <w:rsid w:val="00544597"/>
    <w:rsid w:val="00544665"/>
    <w:rsid w:val="0054477D"/>
    <w:rsid w:val="00544994"/>
    <w:rsid w:val="00544B15"/>
    <w:rsid w:val="00544D8F"/>
    <w:rsid w:val="00544E67"/>
    <w:rsid w:val="00546718"/>
    <w:rsid w:val="00547D9E"/>
    <w:rsid w:val="0055104E"/>
    <w:rsid w:val="0055114E"/>
    <w:rsid w:val="005520BD"/>
    <w:rsid w:val="005527C5"/>
    <w:rsid w:val="00552A49"/>
    <w:rsid w:val="00552A9C"/>
    <w:rsid w:val="00554173"/>
    <w:rsid w:val="00554722"/>
    <w:rsid w:val="005547D2"/>
    <w:rsid w:val="00555F30"/>
    <w:rsid w:val="00560754"/>
    <w:rsid w:val="00560870"/>
    <w:rsid w:val="00560E81"/>
    <w:rsid w:val="00561023"/>
    <w:rsid w:val="00561C3C"/>
    <w:rsid w:val="0056257F"/>
    <w:rsid w:val="005630DA"/>
    <w:rsid w:val="0056311A"/>
    <w:rsid w:val="00563178"/>
    <w:rsid w:val="0056466E"/>
    <w:rsid w:val="0056495D"/>
    <w:rsid w:val="005651A3"/>
    <w:rsid w:val="00565F6B"/>
    <w:rsid w:val="00566B77"/>
    <w:rsid w:val="005673D0"/>
    <w:rsid w:val="00567651"/>
    <w:rsid w:val="00567B71"/>
    <w:rsid w:val="00570331"/>
    <w:rsid w:val="005707C3"/>
    <w:rsid w:val="00570B8D"/>
    <w:rsid w:val="005714A4"/>
    <w:rsid w:val="005718B0"/>
    <w:rsid w:val="005725EB"/>
    <w:rsid w:val="00572D45"/>
    <w:rsid w:val="005734FC"/>
    <w:rsid w:val="0057387B"/>
    <w:rsid w:val="00573BC5"/>
    <w:rsid w:val="00573C43"/>
    <w:rsid w:val="00573EEE"/>
    <w:rsid w:val="00574F3C"/>
    <w:rsid w:val="00575122"/>
    <w:rsid w:val="005755DA"/>
    <w:rsid w:val="00575E47"/>
    <w:rsid w:val="00576BA6"/>
    <w:rsid w:val="00576BCD"/>
    <w:rsid w:val="00576F2A"/>
    <w:rsid w:val="00577140"/>
    <w:rsid w:val="00577184"/>
    <w:rsid w:val="0057765F"/>
    <w:rsid w:val="00580B05"/>
    <w:rsid w:val="005818B9"/>
    <w:rsid w:val="00581E08"/>
    <w:rsid w:val="00581F33"/>
    <w:rsid w:val="00582366"/>
    <w:rsid w:val="00582803"/>
    <w:rsid w:val="00582859"/>
    <w:rsid w:val="00582988"/>
    <w:rsid w:val="00582D6B"/>
    <w:rsid w:val="00583103"/>
    <w:rsid w:val="00583AB0"/>
    <w:rsid w:val="00584E13"/>
    <w:rsid w:val="005851CB"/>
    <w:rsid w:val="00585CD2"/>
    <w:rsid w:val="00585E63"/>
    <w:rsid w:val="005870AD"/>
    <w:rsid w:val="00587294"/>
    <w:rsid w:val="00587371"/>
    <w:rsid w:val="00587EA1"/>
    <w:rsid w:val="0059027C"/>
    <w:rsid w:val="00590AAC"/>
    <w:rsid w:val="00590C9B"/>
    <w:rsid w:val="005910AF"/>
    <w:rsid w:val="00594632"/>
    <w:rsid w:val="00594B4D"/>
    <w:rsid w:val="00594BFA"/>
    <w:rsid w:val="00594E93"/>
    <w:rsid w:val="00595939"/>
    <w:rsid w:val="00595D5E"/>
    <w:rsid w:val="00596B71"/>
    <w:rsid w:val="00596CC4"/>
    <w:rsid w:val="0059706D"/>
    <w:rsid w:val="00597080"/>
    <w:rsid w:val="005972AE"/>
    <w:rsid w:val="0059764F"/>
    <w:rsid w:val="005A0315"/>
    <w:rsid w:val="005A1305"/>
    <w:rsid w:val="005A1680"/>
    <w:rsid w:val="005A1D81"/>
    <w:rsid w:val="005A324F"/>
    <w:rsid w:val="005A330C"/>
    <w:rsid w:val="005A33D6"/>
    <w:rsid w:val="005A426B"/>
    <w:rsid w:val="005A485C"/>
    <w:rsid w:val="005A58E5"/>
    <w:rsid w:val="005A5EBC"/>
    <w:rsid w:val="005A6864"/>
    <w:rsid w:val="005A6C80"/>
    <w:rsid w:val="005A700A"/>
    <w:rsid w:val="005A738E"/>
    <w:rsid w:val="005A7F10"/>
    <w:rsid w:val="005B08A4"/>
    <w:rsid w:val="005B0C0C"/>
    <w:rsid w:val="005B1524"/>
    <w:rsid w:val="005B1595"/>
    <w:rsid w:val="005B1A1E"/>
    <w:rsid w:val="005B1D5F"/>
    <w:rsid w:val="005B26A9"/>
    <w:rsid w:val="005B2C91"/>
    <w:rsid w:val="005B2DB3"/>
    <w:rsid w:val="005B30D0"/>
    <w:rsid w:val="005B47D7"/>
    <w:rsid w:val="005B49E5"/>
    <w:rsid w:val="005B5AE1"/>
    <w:rsid w:val="005B6567"/>
    <w:rsid w:val="005B67DB"/>
    <w:rsid w:val="005B7AF0"/>
    <w:rsid w:val="005B7D06"/>
    <w:rsid w:val="005C01C7"/>
    <w:rsid w:val="005C0780"/>
    <w:rsid w:val="005C0991"/>
    <w:rsid w:val="005C18D3"/>
    <w:rsid w:val="005C19D0"/>
    <w:rsid w:val="005C232D"/>
    <w:rsid w:val="005C308A"/>
    <w:rsid w:val="005C4587"/>
    <w:rsid w:val="005C481B"/>
    <w:rsid w:val="005C48C4"/>
    <w:rsid w:val="005C4DA5"/>
    <w:rsid w:val="005C522A"/>
    <w:rsid w:val="005C5285"/>
    <w:rsid w:val="005C5378"/>
    <w:rsid w:val="005C5CBF"/>
    <w:rsid w:val="005C61F0"/>
    <w:rsid w:val="005C6538"/>
    <w:rsid w:val="005C6EEB"/>
    <w:rsid w:val="005C76CA"/>
    <w:rsid w:val="005D008F"/>
    <w:rsid w:val="005D0D0D"/>
    <w:rsid w:val="005D12F6"/>
    <w:rsid w:val="005D1C04"/>
    <w:rsid w:val="005D2130"/>
    <w:rsid w:val="005D2C02"/>
    <w:rsid w:val="005D2F29"/>
    <w:rsid w:val="005D3AAC"/>
    <w:rsid w:val="005D3BF6"/>
    <w:rsid w:val="005D4221"/>
    <w:rsid w:val="005D4A31"/>
    <w:rsid w:val="005D4A6C"/>
    <w:rsid w:val="005D4BD9"/>
    <w:rsid w:val="005D4DF1"/>
    <w:rsid w:val="005D4E3F"/>
    <w:rsid w:val="005D587F"/>
    <w:rsid w:val="005D653B"/>
    <w:rsid w:val="005D6B25"/>
    <w:rsid w:val="005D76BC"/>
    <w:rsid w:val="005E02B6"/>
    <w:rsid w:val="005E1452"/>
    <w:rsid w:val="005E1988"/>
    <w:rsid w:val="005E1AD0"/>
    <w:rsid w:val="005E1FDF"/>
    <w:rsid w:val="005E22AB"/>
    <w:rsid w:val="005E3CBF"/>
    <w:rsid w:val="005E3EED"/>
    <w:rsid w:val="005E5AA7"/>
    <w:rsid w:val="005E5B0A"/>
    <w:rsid w:val="005E5FE4"/>
    <w:rsid w:val="005E6487"/>
    <w:rsid w:val="005E7B7A"/>
    <w:rsid w:val="005F0686"/>
    <w:rsid w:val="005F0F11"/>
    <w:rsid w:val="005F1B70"/>
    <w:rsid w:val="005F22B2"/>
    <w:rsid w:val="005F3628"/>
    <w:rsid w:val="005F364C"/>
    <w:rsid w:val="005F43F1"/>
    <w:rsid w:val="005F4454"/>
    <w:rsid w:val="005F46D6"/>
    <w:rsid w:val="005F4994"/>
    <w:rsid w:val="005F5161"/>
    <w:rsid w:val="005F58FA"/>
    <w:rsid w:val="005F600F"/>
    <w:rsid w:val="005F681F"/>
    <w:rsid w:val="005F69EE"/>
    <w:rsid w:val="005F6BB0"/>
    <w:rsid w:val="005F6BE1"/>
    <w:rsid w:val="005F7621"/>
    <w:rsid w:val="005F7EF6"/>
    <w:rsid w:val="006012FD"/>
    <w:rsid w:val="0060216A"/>
    <w:rsid w:val="00602220"/>
    <w:rsid w:val="00602E17"/>
    <w:rsid w:val="00603789"/>
    <w:rsid w:val="006037E8"/>
    <w:rsid w:val="00603CDE"/>
    <w:rsid w:val="0060408B"/>
    <w:rsid w:val="00606536"/>
    <w:rsid w:val="00606CA1"/>
    <w:rsid w:val="00606F73"/>
    <w:rsid w:val="00607715"/>
    <w:rsid w:val="00607A7D"/>
    <w:rsid w:val="006100D2"/>
    <w:rsid w:val="006105A6"/>
    <w:rsid w:val="006115ED"/>
    <w:rsid w:val="00611CB8"/>
    <w:rsid w:val="006126A2"/>
    <w:rsid w:val="00612B12"/>
    <w:rsid w:val="00612B54"/>
    <w:rsid w:val="00612D1E"/>
    <w:rsid w:val="00612D8C"/>
    <w:rsid w:val="00613722"/>
    <w:rsid w:val="00613FE7"/>
    <w:rsid w:val="00614307"/>
    <w:rsid w:val="006149D2"/>
    <w:rsid w:val="00616192"/>
    <w:rsid w:val="006168E9"/>
    <w:rsid w:val="006171E3"/>
    <w:rsid w:val="00617BFF"/>
    <w:rsid w:val="00617EB4"/>
    <w:rsid w:val="006203E5"/>
    <w:rsid w:val="00620506"/>
    <w:rsid w:val="00620D2A"/>
    <w:rsid w:val="00622B6E"/>
    <w:rsid w:val="00622C55"/>
    <w:rsid w:val="00622F71"/>
    <w:rsid w:val="00623894"/>
    <w:rsid w:val="00624167"/>
    <w:rsid w:val="00624A82"/>
    <w:rsid w:val="00624FDC"/>
    <w:rsid w:val="006254DC"/>
    <w:rsid w:val="0062569A"/>
    <w:rsid w:val="00626443"/>
    <w:rsid w:val="0062670D"/>
    <w:rsid w:val="006270E8"/>
    <w:rsid w:val="0062726E"/>
    <w:rsid w:val="00627AB4"/>
    <w:rsid w:val="006306FB"/>
    <w:rsid w:val="0063088E"/>
    <w:rsid w:val="006316F8"/>
    <w:rsid w:val="00631769"/>
    <w:rsid w:val="006327D0"/>
    <w:rsid w:val="00633060"/>
    <w:rsid w:val="006335C6"/>
    <w:rsid w:val="0063441E"/>
    <w:rsid w:val="00634FF5"/>
    <w:rsid w:val="0063639B"/>
    <w:rsid w:val="0064039E"/>
    <w:rsid w:val="0064054E"/>
    <w:rsid w:val="0064160C"/>
    <w:rsid w:val="006416E1"/>
    <w:rsid w:val="0064246F"/>
    <w:rsid w:val="006427F0"/>
    <w:rsid w:val="00642CF3"/>
    <w:rsid w:val="00643257"/>
    <w:rsid w:val="006440D8"/>
    <w:rsid w:val="006441A5"/>
    <w:rsid w:val="00644299"/>
    <w:rsid w:val="00644F29"/>
    <w:rsid w:val="00645D9D"/>
    <w:rsid w:val="006466A7"/>
    <w:rsid w:val="006473AC"/>
    <w:rsid w:val="006501BC"/>
    <w:rsid w:val="0065064D"/>
    <w:rsid w:val="0065159D"/>
    <w:rsid w:val="00651C30"/>
    <w:rsid w:val="00651CAE"/>
    <w:rsid w:val="00651DC7"/>
    <w:rsid w:val="00651E4D"/>
    <w:rsid w:val="00652959"/>
    <w:rsid w:val="00652AE1"/>
    <w:rsid w:val="00653BA6"/>
    <w:rsid w:val="006542CC"/>
    <w:rsid w:val="0065449A"/>
    <w:rsid w:val="0065580E"/>
    <w:rsid w:val="00655BAA"/>
    <w:rsid w:val="00656A50"/>
    <w:rsid w:val="00656FB9"/>
    <w:rsid w:val="0066040E"/>
    <w:rsid w:val="006605EF"/>
    <w:rsid w:val="00660BCE"/>
    <w:rsid w:val="00660EBD"/>
    <w:rsid w:val="00660EF2"/>
    <w:rsid w:val="0066158C"/>
    <w:rsid w:val="00661BBC"/>
    <w:rsid w:val="006625D5"/>
    <w:rsid w:val="0066292D"/>
    <w:rsid w:val="00662A96"/>
    <w:rsid w:val="00663451"/>
    <w:rsid w:val="00663BAA"/>
    <w:rsid w:val="006645B2"/>
    <w:rsid w:val="00664A53"/>
    <w:rsid w:val="00664E6F"/>
    <w:rsid w:val="006651AE"/>
    <w:rsid w:val="006653DA"/>
    <w:rsid w:val="00665450"/>
    <w:rsid w:val="00665504"/>
    <w:rsid w:val="0066747C"/>
    <w:rsid w:val="006675DA"/>
    <w:rsid w:val="00667B11"/>
    <w:rsid w:val="0067001C"/>
    <w:rsid w:val="00670BBA"/>
    <w:rsid w:val="00671677"/>
    <w:rsid w:val="00671FE2"/>
    <w:rsid w:val="00672CAF"/>
    <w:rsid w:val="0067485B"/>
    <w:rsid w:val="00674FFF"/>
    <w:rsid w:val="0067518C"/>
    <w:rsid w:val="0067547E"/>
    <w:rsid w:val="006758AA"/>
    <w:rsid w:val="00676245"/>
    <w:rsid w:val="0067668B"/>
    <w:rsid w:val="00677257"/>
    <w:rsid w:val="00677FEF"/>
    <w:rsid w:val="006800E7"/>
    <w:rsid w:val="006808DF"/>
    <w:rsid w:val="006811FD"/>
    <w:rsid w:val="00681326"/>
    <w:rsid w:val="00681624"/>
    <w:rsid w:val="00682B44"/>
    <w:rsid w:val="00682B55"/>
    <w:rsid w:val="00682B84"/>
    <w:rsid w:val="00682D3E"/>
    <w:rsid w:val="0068333C"/>
    <w:rsid w:val="00683727"/>
    <w:rsid w:val="00683D19"/>
    <w:rsid w:val="006847D8"/>
    <w:rsid w:val="00684E28"/>
    <w:rsid w:val="00685EF6"/>
    <w:rsid w:val="0068630F"/>
    <w:rsid w:val="006904D3"/>
    <w:rsid w:val="00691081"/>
    <w:rsid w:val="006911A5"/>
    <w:rsid w:val="00691314"/>
    <w:rsid w:val="00692146"/>
    <w:rsid w:val="00692335"/>
    <w:rsid w:val="00692CE0"/>
    <w:rsid w:val="00692DFD"/>
    <w:rsid w:val="0069359A"/>
    <w:rsid w:val="00693C51"/>
    <w:rsid w:val="00694265"/>
    <w:rsid w:val="00694463"/>
    <w:rsid w:val="00694F21"/>
    <w:rsid w:val="00695522"/>
    <w:rsid w:val="00695A3B"/>
    <w:rsid w:val="00695B0B"/>
    <w:rsid w:val="006966EC"/>
    <w:rsid w:val="00696A26"/>
    <w:rsid w:val="00696B90"/>
    <w:rsid w:val="00696BFF"/>
    <w:rsid w:val="00697CDC"/>
    <w:rsid w:val="006A1782"/>
    <w:rsid w:val="006A1A3F"/>
    <w:rsid w:val="006A220A"/>
    <w:rsid w:val="006A2253"/>
    <w:rsid w:val="006A24B5"/>
    <w:rsid w:val="006A287D"/>
    <w:rsid w:val="006A2EAB"/>
    <w:rsid w:val="006A351E"/>
    <w:rsid w:val="006A35B2"/>
    <w:rsid w:val="006A37C1"/>
    <w:rsid w:val="006A3B02"/>
    <w:rsid w:val="006A43B6"/>
    <w:rsid w:val="006A45E9"/>
    <w:rsid w:val="006A476F"/>
    <w:rsid w:val="006A4EFE"/>
    <w:rsid w:val="006A53AC"/>
    <w:rsid w:val="006A584D"/>
    <w:rsid w:val="006B0038"/>
    <w:rsid w:val="006B02C3"/>
    <w:rsid w:val="006B0B10"/>
    <w:rsid w:val="006B168B"/>
    <w:rsid w:val="006B20BD"/>
    <w:rsid w:val="006B2395"/>
    <w:rsid w:val="006B3067"/>
    <w:rsid w:val="006B419F"/>
    <w:rsid w:val="006B4C89"/>
    <w:rsid w:val="006B54CA"/>
    <w:rsid w:val="006B5D60"/>
    <w:rsid w:val="006B6CC3"/>
    <w:rsid w:val="006B6D13"/>
    <w:rsid w:val="006B6D8D"/>
    <w:rsid w:val="006B6E55"/>
    <w:rsid w:val="006B7418"/>
    <w:rsid w:val="006B7770"/>
    <w:rsid w:val="006B7BE3"/>
    <w:rsid w:val="006C04ED"/>
    <w:rsid w:val="006C050E"/>
    <w:rsid w:val="006C0CCD"/>
    <w:rsid w:val="006C153E"/>
    <w:rsid w:val="006C2161"/>
    <w:rsid w:val="006C271D"/>
    <w:rsid w:val="006C2886"/>
    <w:rsid w:val="006C2AA7"/>
    <w:rsid w:val="006C3EB5"/>
    <w:rsid w:val="006C43EE"/>
    <w:rsid w:val="006C4D80"/>
    <w:rsid w:val="006C5E19"/>
    <w:rsid w:val="006C61FE"/>
    <w:rsid w:val="006C76DC"/>
    <w:rsid w:val="006C7C7A"/>
    <w:rsid w:val="006D0C0F"/>
    <w:rsid w:val="006D1B0C"/>
    <w:rsid w:val="006D25DF"/>
    <w:rsid w:val="006D3275"/>
    <w:rsid w:val="006D349A"/>
    <w:rsid w:val="006D3875"/>
    <w:rsid w:val="006D4051"/>
    <w:rsid w:val="006D4F73"/>
    <w:rsid w:val="006D4FFE"/>
    <w:rsid w:val="006D5178"/>
    <w:rsid w:val="006D52F8"/>
    <w:rsid w:val="006D6276"/>
    <w:rsid w:val="006D6CD0"/>
    <w:rsid w:val="006D7042"/>
    <w:rsid w:val="006D73E8"/>
    <w:rsid w:val="006E0175"/>
    <w:rsid w:val="006E1006"/>
    <w:rsid w:val="006E1397"/>
    <w:rsid w:val="006E148C"/>
    <w:rsid w:val="006E1BA3"/>
    <w:rsid w:val="006E22EF"/>
    <w:rsid w:val="006E2AD9"/>
    <w:rsid w:val="006E2C77"/>
    <w:rsid w:val="006E3937"/>
    <w:rsid w:val="006E50FD"/>
    <w:rsid w:val="006E631A"/>
    <w:rsid w:val="006E71F4"/>
    <w:rsid w:val="006E732A"/>
    <w:rsid w:val="006E73D0"/>
    <w:rsid w:val="006E7CB8"/>
    <w:rsid w:val="006F0707"/>
    <w:rsid w:val="006F0748"/>
    <w:rsid w:val="006F0BBA"/>
    <w:rsid w:val="006F1DBD"/>
    <w:rsid w:val="006F2817"/>
    <w:rsid w:val="006F34F9"/>
    <w:rsid w:val="006F35F6"/>
    <w:rsid w:val="006F36A3"/>
    <w:rsid w:val="006F403A"/>
    <w:rsid w:val="006F4A08"/>
    <w:rsid w:val="006F5E9C"/>
    <w:rsid w:val="006F614A"/>
    <w:rsid w:val="006F63DA"/>
    <w:rsid w:val="006F67FA"/>
    <w:rsid w:val="00701206"/>
    <w:rsid w:val="00702057"/>
    <w:rsid w:val="00702364"/>
    <w:rsid w:val="007025E3"/>
    <w:rsid w:val="0070358B"/>
    <w:rsid w:val="00704550"/>
    <w:rsid w:val="007051FE"/>
    <w:rsid w:val="00705654"/>
    <w:rsid w:val="00705EE5"/>
    <w:rsid w:val="0070605B"/>
    <w:rsid w:val="007070CD"/>
    <w:rsid w:val="007072BD"/>
    <w:rsid w:val="007076B6"/>
    <w:rsid w:val="00707826"/>
    <w:rsid w:val="00707B29"/>
    <w:rsid w:val="00710D13"/>
    <w:rsid w:val="00710DE5"/>
    <w:rsid w:val="0071147E"/>
    <w:rsid w:val="00711769"/>
    <w:rsid w:val="00713617"/>
    <w:rsid w:val="007137A2"/>
    <w:rsid w:val="0071442D"/>
    <w:rsid w:val="00714763"/>
    <w:rsid w:val="007156BA"/>
    <w:rsid w:val="00715876"/>
    <w:rsid w:val="007159E7"/>
    <w:rsid w:val="00715BF0"/>
    <w:rsid w:val="00715F4F"/>
    <w:rsid w:val="0071686D"/>
    <w:rsid w:val="00716FAB"/>
    <w:rsid w:val="00717729"/>
    <w:rsid w:val="00717C6C"/>
    <w:rsid w:val="00717E1A"/>
    <w:rsid w:val="007216D8"/>
    <w:rsid w:val="00721AB9"/>
    <w:rsid w:val="00723F7A"/>
    <w:rsid w:val="007242B9"/>
    <w:rsid w:val="0072484E"/>
    <w:rsid w:val="00725E55"/>
    <w:rsid w:val="007269ED"/>
    <w:rsid w:val="00726C16"/>
    <w:rsid w:val="007303D6"/>
    <w:rsid w:val="00730519"/>
    <w:rsid w:val="00730691"/>
    <w:rsid w:val="0073087C"/>
    <w:rsid w:val="00731081"/>
    <w:rsid w:val="00731291"/>
    <w:rsid w:val="0073157A"/>
    <w:rsid w:val="00731AA2"/>
    <w:rsid w:val="00731C4F"/>
    <w:rsid w:val="00732932"/>
    <w:rsid w:val="00732ED1"/>
    <w:rsid w:val="00733A9F"/>
    <w:rsid w:val="00733F7B"/>
    <w:rsid w:val="00734B2F"/>
    <w:rsid w:val="00734DA6"/>
    <w:rsid w:val="00734DF0"/>
    <w:rsid w:val="00735610"/>
    <w:rsid w:val="00735A51"/>
    <w:rsid w:val="007361BA"/>
    <w:rsid w:val="0073677B"/>
    <w:rsid w:val="00737956"/>
    <w:rsid w:val="00740C90"/>
    <w:rsid w:val="00741057"/>
    <w:rsid w:val="007424AE"/>
    <w:rsid w:val="00742651"/>
    <w:rsid w:val="007431CA"/>
    <w:rsid w:val="00743F39"/>
    <w:rsid w:val="00745231"/>
    <w:rsid w:val="00745B8E"/>
    <w:rsid w:val="00747C42"/>
    <w:rsid w:val="00747DE6"/>
    <w:rsid w:val="007517F2"/>
    <w:rsid w:val="00752805"/>
    <w:rsid w:val="00752C47"/>
    <w:rsid w:val="00752F1E"/>
    <w:rsid w:val="0075371D"/>
    <w:rsid w:val="007537EA"/>
    <w:rsid w:val="00753BA8"/>
    <w:rsid w:val="00753DD3"/>
    <w:rsid w:val="00753EBC"/>
    <w:rsid w:val="00754A16"/>
    <w:rsid w:val="00754E6E"/>
    <w:rsid w:val="00755204"/>
    <w:rsid w:val="007557D6"/>
    <w:rsid w:val="00755CAE"/>
    <w:rsid w:val="00756E8D"/>
    <w:rsid w:val="007572A3"/>
    <w:rsid w:val="00757470"/>
    <w:rsid w:val="007601CD"/>
    <w:rsid w:val="007604A4"/>
    <w:rsid w:val="0076085F"/>
    <w:rsid w:val="00761681"/>
    <w:rsid w:val="00761C27"/>
    <w:rsid w:val="0076252E"/>
    <w:rsid w:val="00762844"/>
    <w:rsid w:val="00762DD2"/>
    <w:rsid w:val="0076449C"/>
    <w:rsid w:val="007648DA"/>
    <w:rsid w:val="0076616D"/>
    <w:rsid w:val="0076639F"/>
    <w:rsid w:val="007676EE"/>
    <w:rsid w:val="0076785A"/>
    <w:rsid w:val="00770D91"/>
    <w:rsid w:val="00771A08"/>
    <w:rsid w:val="0077204E"/>
    <w:rsid w:val="00772243"/>
    <w:rsid w:val="0077382F"/>
    <w:rsid w:val="00773C72"/>
    <w:rsid w:val="00773C8D"/>
    <w:rsid w:val="00773E53"/>
    <w:rsid w:val="00774153"/>
    <w:rsid w:val="00774B04"/>
    <w:rsid w:val="0077592D"/>
    <w:rsid w:val="007762BE"/>
    <w:rsid w:val="00777484"/>
    <w:rsid w:val="00780238"/>
    <w:rsid w:val="007805A5"/>
    <w:rsid w:val="00780734"/>
    <w:rsid w:val="00780B24"/>
    <w:rsid w:val="00781CAE"/>
    <w:rsid w:val="007827DE"/>
    <w:rsid w:val="00782BB9"/>
    <w:rsid w:val="00783058"/>
    <w:rsid w:val="0078381E"/>
    <w:rsid w:val="00783C01"/>
    <w:rsid w:val="007842D4"/>
    <w:rsid w:val="0078473F"/>
    <w:rsid w:val="0078490B"/>
    <w:rsid w:val="00785275"/>
    <w:rsid w:val="00785751"/>
    <w:rsid w:val="007860FE"/>
    <w:rsid w:val="00786821"/>
    <w:rsid w:val="00787411"/>
    <w:rsid w:val="00790B68"/>
    <w:rsid w:val="00790BA1"/>
    <w:rsid w:val="0079145E"/>
    <w:rsid w:val="007918E2"/>
    <w:rsid w:val="0079191F"/>
    <w:rsid w:val="007922E5"/>
    <w:rsid w:val="007925F1"/>
    <w:rsid w:val="00793BC5"/>
    <w:rsid w:val="00794688"/>
    <w:rsid w:val="00794F26"/>
    <w:rsid w:val="0079588D"/>
    <w:rsid w:val="00796297"/>
    <w:rsid w:val="00797A41"/>
    <w:rsid w:val="00797FC1"/>
    <w:rsid w:val="007A17FC"/>
    <w:rsid w:val="007A25CA"/>
    <w:rsid w:val="007A2E49"/>
    <w:rsid w:val="007A35AD"/>
    <w:rsid w:val="007A4960"/>
    <w:rsid w:val="007A4F7E"/>
    <w:rsid w:val="007A574A"/>
    <w:rsid w:val="007A58FA"/>
    <w:rsid w:val="007A7E16"/>
    <w:rsid w:val="007B0FE4"/>
    <w:rsid w:val="007B13FE"/>
    <w:rsid w:val="007B21B9"/>
    <w:rsid w:val="007B2619"/>
    <w:rsid w:val="007B2C89"/>
    <w:rsid w:val="007B2CFB"/>
    <w:rsid w:val="007B2E53"/>
    <w:rsid w:val="007B3716"/>
    <w:rsid w:val="007B390B"/>
    <w:rsid w:val="007B4159"/>
    <w:rsid w:val="007B49D1"/>
    <w:rsid w:val="007B57B8"/>
    <w:rsid w:val="007B5AD4"/>
    <w:rsid w:val="007B6525"/>
    <w:rsid w:val="007B6FA8"/>
    <w:rsid w:val="007C1D34"/>
    <w:rsid w:val="007C200A"/>
    <w:rsid w:val="007C263F"/>
    <w:rsid w:val="007C27DE"/>
    <w:rsid w:val="007C2CF0"/>
    <w:rsid w:val="007C4580"/>
    <w:rsid w:val="007C48C0"/>
    <w:rsid w:val="007C5722"/>
    <w:rsid w:val="007C61F1"/>
    <w:rsid w:val="007C643B"/>
    <w:rsid w:val="007C68DE"/>
    <w:rsid w:val="007C6F0E"/>
    <w:rsid w:val="007C70B7"/>
    <w:rsid w:val="007C7329"/>
    <w:rsid w:val="007D0202"/>
    <w:rsid w:val="007D07E7"/>
    <w:rsid w:val="007D18D9"/>
    <w:rsid w:val="007D1FC3"/>
    <w:rsid w:val="007D2024"/>
    <w:rsid w:val="007D26B3"/>
    <w:rsid w:val="007D34F5"/>
    <w:rsid w:val="007D3703"/>
    <w:rsid w:val="007D443E"/>
    <w:rsid w:val="007D4E04"/>
    <w:rsid w:val="007D57BB"/>
    <w:rsid w:val="007D66D8"/>
    <w:rsid w:val="007D7353"/>
    <w:rsid w:val="007D7728"/>
    <w:rsid w:val="007D792F"/>
    <w:rsid w:val="007D7982"/>
    <w:rsid w:val="007D79C9"/>
    <w:rsid w:val="007E01E9"/>
    <w:rsid w:val="007E0734"/>
    <w:rsid w:val="007E08C3"/>
    <w:rsid w:val="007E0B0E"/>
    <w:rsid w:val="007E0C80"/>
    <w:rsid w:val="007E1496"/>
    <w:rsid w:val="007E294F"/>
    <w:rsid w:val="007E2D2B"/>
    <w:rsid w:val="007E3E39"/>
    <w:rsid w:val="007E5E5E"/>
    <w:rsid w:val="007E6208"/>
    <w:rsid w:val="007E670F"/>
    <w:rsid w:val="007E6B59"/>
    <w:rsid w:val="007E72FF"/>
    <w:rsid w:val="007E749E"/>
    <w:rsid w:val="007E7A76"/>
    <w:rsid w:val="007F048A"/>
    <w:rsid w:val="007F07D6"/>
    <w:rsid w:val="007F0988"/>
    <w:rsid w:val="007F11BE"/>
    <w:rsid w:val="007F1D21"/>
    <w:rsid w:val="007F20E2"/>
    <w:rsid w:val="007F2D57"/>
    <w:rsid w:val="007F2D96"/>
    <w:rsid w:val="007F3C66"/>
    <w:rsid w:val="007F51CE"/>
    <w:rsid w:val="007F559E"/>
    <w:rsid w:val="007F55E5"/>
    <w:rsid w:val="007F6F76"/>
    <w:rsid w:val="007F77AA"/>
    <w:rsid w:val="00800745"/>
    <w:rsid w:val="00800A20"/>
    <w:rsid w:val="00800D0A"/>
    <w:rsid w:val="00800E45"/>
    <w:rsid w:val="00802DC0"/>
    <w:rsid w:val="008031F2"/>
    <w:rsid w:val="00803614"/>
    <w:rsid w:val="00803A59"/>
    <w:rsid w:val="008056A3"/>
    <w:rsid w:val="00805988"/>
    <w:rsid w:val="00807623"/>
    <w:rsid w:val="00807624"/>
    <w:rsid w:val="00807F44"/>
    <w:rsid w:val="008117D5"/>
    <w:rsid w:val="00811A79"/>
    <w:rsid w:val="00811AA6"/>
    <w:rsid w:val="008124D4"/>
    <w:rsid w:val="00812817"/>
    <w:rsid w:val="00812DD6"/>
    <w:rsid w:val="008130B1"/>
    <w:rsid w:val="00813998"/>
    <w:rsid w:val="00813A10"/>
    <w:rsid w:val="00814397"/>
    <w:rsid w:val="00814AD8"/>
    <w:rsid w:val="00814FB4"/>
    <w:rsid w:val="00815459"/>
    <w:rsid w:val="00815B9E"/>
    <w:rsid w:val="00815F6C"/>
    <w:rsid w:val="0081765E"/>
    <w:rsid w:val="00817B1B"/>
    <w:rsid w:val="00817FE1"/>
    <w:rsid w:val="00820D82"/>
    <w:rsid w:val="00820DA3"/>
    <w:rsid w:val="0082112E"/>
    <w:rsid w:val="008223A2"/>
    <w:rsid w:val="008225A7"/>
    <w:rsid w:val="00822AB3"/>
    <w:rsid w:val="00822C74"/>
    <w:rsid w:val="00824193"/>
    <w:rsid w:val="008255B5"/>
    <w:rsid w:val="0082728B"/>
    <w:rsid w:val="0082756A"/>
    <w:rsid w:val="008277C0"/>
    <w:rsid w:val="00827A17"/>
    <w:rsid w:val="00827D56"/>
    <w:rsid w:val="008312A9"/>
    <w:rsid w:val="00831522"/>
    <w:rsid w:val="008321AD"/>
    <w:rsid w:val="00833034"/>
    <w:rsid w:val="00833245"/>
    <w:rsid w:val="0083324E"/>
    <w:rsid w:val="0083369F"/>
    <w:rsid w:val="00833BAA"/>
    <w:rsid w:val="00834345"/>
    <w:rsid w:val="00834B66"/>
    <w:rsid w:val="00835021"/>
    <w:rsid w:val="00835056"/>
    <w:rsid w:val="00836477"/>
    <w:rsid w:val="00836C0D"/>
    <w:rsid w:val="00837619"/>
    <w:rsid w:val="008377DC"/>
    <w:rsid w:val="00837ACE"/>
    <w:rsid w:val="008403F4"/>
    <w:rsid w:val="00841629"/>
    <w:rsid w:val="00841638"/>
    <w:rsid w:val="00841698"/>
    <w:rsid w:val="00841892"/>
    <w:rsid w:val="0084237A"/>
    <w:rsid w:val="00842819"/>
    <w:rsid w:val="00842EB7"/>
    <w:rsid w:val="00843CD1"/>
    <w:rsid w:val="00844F8D"/>
    <w:rsid w:val="0084563F"/>
    <w:rsid w:val="00845BE7"/>
    <w:rsid w:val="00846225"/>
    <w:rsid w:val="008463E8"/>
    <w:rsid w:val="00846454"/>
    <w:rsid w:val="00846509"/>
    <w:rsid w:val="0084680A"/>
    <w:rsid w:val="008468E9"/>
    <w:rsid w:val="0084727F"/>
    <w:rsid w:val="0085051C"/>
    <w:rsid w:val="00850A82"/>
    <w:rsid w:val="00850FDD"/>
    <w:rsid w:val="008512F0"/>
    <w:rsid w:val="00851532"/>
    <w:rsid w:val="00851AC2"/>
    <w:rsid w:val="00851C56"/>
    <w:rsid w:val="00851F1A"/>
    <w:rsid w:val="00852C1B"/>
    <w:rsid w:val="008534E9"/>
    <w:rsid w:val="00854B5C"/>
    <w:rsid w:val="00854DD2"/>
    <w:rsid w:val="00854DEE"/>
    <w:rsid w:val="00854EB0"/>
    <w:rsid w:val="0085517F"/>
    <w:rsid w:val="0085545D"/>
    <w:rsid w:val="008558CE"/>
    <w:rsid w:val="008559F7"/>
    <w:rsid w:val="00855B95"/>
    <w:rsid w:val="0085718E"/>
    <w:rsid w:val="008571C6"/>
    <w:rsid w:val="00857A66"/>
    <w:rsid w:val="0086005A"/>
    <w:rsid w:val="008603EA"/>
    <w:rsid w:val="0086054C"/>
    <w:rsid w:val="00860994"/>
    <w:rsid w:val="00861FED"/>
    <w:rsid w:val="008625FB"/>
    <w:rsid w:val="00862F88"/>
    <w:rsid w:val="008636E2"/>
    <w:rsid w:val="00863996"/>
    <w:rsid w:val="00863A76"/>
    <w:rsid w:val="00863E3F"/>
    <w:rsid w:val="00864565"/>
    <w:rsid w:val="0086504E"/>
    <w:rsid w:val="0086569D"/>
    <w:rsid w:val="00865F92"/>
    <w:rsid w:val="00865FB9"/>
    <w:rsid w:val="00866150"/>
    <w:rsid w:val="008672E7"/>
    <w:rsid w:val="00870B0A"/>
    <w:rsid w:val="00870B7F"/>
    <w:rsid w:val="0087221E"/>
    <w:rsid w:val="008725C7"/>
    <w:rsid w:val="00872729"/>
    <w:rsid w:val="0087282C"/>
    <w:rsid w:val="00872C4D"/>
    <w:rsid w:val="00872C9B"/>
    <w:rsid w:val="00872CD6"/>
    <w:rsid w:val="0087371E"/>
    <w:rsid w:val="00873BFB"/>
    <w:rsid w:val="008743D4"/>
    <w:rsid w:val="00874D2B"/>
    <w:rsid w:val="00874FF2"/>
    <w:rsid w:val="00875334"/>
    <w:rsid w:val="0087597C"/>
    <w:rsid w:val="0087646E"/>
    <w:rsid w:val="008768AC"/>
    <w:rsid w:val="00876F6D"/>
    <w:rsid w:val="00877943"/>
    <w:rsid w:val="00877FF1"/>
    <w:rsid w:val="00880231"/>
    <w:rsid w:val="008804AE"/>
    <w:rsid w:val="00881DCC"/>
    <w:rsid w:val="0088261E"/>
    <w:rsid w:val="00882A6A"/>
    <w:rsid w:val="00882B16"/>
    <w:rsid w:val="00882C8B"/>
    <w:rsid w:val="0088331B"/>
    <w:rsid w:val="00883534"/>
    <w:rsid w:val="00883A85"/>
    <w:rsid w:val="00885633"/>
    <w:rsid w:val="00885C29"/>
    <w:rsid w:val="00886538"/>
    <w:rsid w:val="00886FFE"/>
    <w:rsid w:val="00887B76"/>
    <w:rsid w:val="0089045B"/>
    <w:rsid w:val="00890970"/>
    <w:rsid w:val="00892ADD"/>
    <w:rsid w:val="00893781"/>
    <w:rsid w:val="0089378E"/>
    <w:rsid w:val="00893822"/>
    <w:rsid w:val="008942C4"/>
    <w:rsid w:val="00894779"/>
    <w:rsid w:val="00894824"/>
    <w:rsid w:val="00895463"/>
    <w:rsid w:val="00895724"/>
    <w:rsid w:val="008959BF"/>
    <w:rsid w:val="00895C48"/>
    <w:rsid w:val="00896A04"/>
    <w:rsid w:val="00896A7C"/>
    <w:rsid w:val="00896B47"/>
    <w:rsid w:val="00897659"/>
    <w:rsid w:val="0089789A"/>
    <w:rsid w:val="00897B8F"/>
    <w:rsid w:val="008A1AFD"/>
    <w:rsid w:val="008A1C09"/>
    <w:rsid w:val="008A1D89"/>
    <w:rsid w:val="008A1E42"/>
    <w:rsid w:val="008A2765"/>
    <w:rsid w:val="008A3D89"/>
    <w:rsid w:val="008A3E61"/>
    <w:rsid w:val="008A4066"/>
    <w:rsid w:val="008A440E"/>
    <w:rsid w:val="008A4448"/>
    <w:rsid w:val="008A4A58"/>
    <w:rsid w:val="008A5870"/>
    <w:rsid w:val="008A5CBE"/>
    <w:rsid w:val="008A642B"/>
    <w:rsid w:val="008A65D1"/>
    <w:rsid w:val="008A69B8"/>
    <w:rsid w:val="008A6F41"/>
    <w:rsid w:val="008A7844"/>
    <w:rsid w:val="008B0688"/>
    <w:rsid w:val="008B2749"/>
    <w:rsid w:val="008B2E43"/>
    <w:rsid w:val="008B3713"/>
    <w:rsid w:val="008B3835"/>
    <w:rsid w:val="008B3C14"/>
    <w:rsid w:val="008B48A4"/>
    <w:rsid w:val="008B4CB5"/>
    <w:rsid w:val="008B6192"/>
    <w:rsid w:val="008B61DE"/>
    <w:rsid w:val="008B6B71"/>
    <w:rsid w:val="008B7088"/>
    <w:rsid w:val="008B728A"/>
    <w:rsid w:val="008C04EE"/>
    <w:rsid w:val="008C050C"/>
    <w:rsid w:val="008C0585"/>
    <w:rsid w:val="008C3EEC"/>
    <w:rsid w:val="008C4032"/>
    <w:rsid w:val="008C415C"/>
    <w:rsid w:val="008C4998"/>
    <w:rsid w:val="008C4C47"/>
    <w:rsid w:val="008C6AE6"/>
    <w:rsid w:val="008C6D25"/>
    <w:rsid w:val="008C7001"/>
    <w:rsid w:val="008C7C3A"/>
    <w:rsid w:val="008C7E01"/>
    <w:rsid w:val="008D04F3"/>
    <w:rsid w:val="008D1C3B"/>
    <w:rsid w:val="008D1C7D"/>
    <w:rsid w:val="008D1E85"/>
    <w:rsid w:val="008D26AC"/>
    <w:rsid w:val="008D3391"/>
    <w:rsid w:val="008D375E"/>
    <w:rsid w:val="008D399C"/>
    <w:rsid w:val="008D3DDD"/>
    <w:rsid w:val="008D3F56"/>
    <w:rsid w:val="008D4AE2"/>
    <w:rsid w:val="008D4CBC"/>
    <w:rsid w:val="008D5230"/>
    <w:rsid w:val="008D5868"/>
    <w:rsid w:val="008D721E"/>
    <w:rsid w:val="008D779C"/>
    <w:rsid w:val="008D7A96"/>
    <w:rsid w:val="008D7C27"/>
    <w:rsid w:val="008E0208"/>
    <w:rsid w:val="008E077F"/>
    <w:rsid w:val="008E0B5D"/>
    <w:rsid w:val="008E0BCE"/>
    <w:rsid w:val="008E0C89"/>
    <w:rsid w:val="008E0FFC"/>
    <w:rsid w:val="008E12D2"/>
    <w:rsid w:val="008E3446"/>
    <w:rsid w:val="008E4261"/>
    <w:rsid w:val="008E4D17"/>
    <w:rsid w:val="008E55AE"/>
    <w:rsid w:val="008E74BD"/>
    <w:rsid w:val="008E7607"/>
    <w:rsid w:val="008E7A60"/>
    <w:rsid w:val="008E7E18"/>
    <w:rsid w:val="008F15EE"/>
    <w:rsid w:val="008F2FB7"/>
    <w:rsid w:val="008F40E9"/>
    <w:rsid w:val="008F5870"/>
    <w:rsid w:val="008F5BD8"/>
    <w:rsid w:val="008F5FDB"/>
    <w:rsid w:val="008F63F6"/>
    <w:rsid w:val="008F66B9"/>
    <w:rsid w:val="008F7F8D"/>
    <w:rsid w:val="00900204"/>
    <w:rsid w:val="00900462"/>
    <w:rsid w:val="009006B3"/>
    <w:rsid w:val="009009C1"/>
    <w:rsid w:val="00900D2C"/>
    <w:rsid w:val="0090111D"/>
    <w:rsid w:val="00901A74"/>
    <w:rsid w:val="00901D57"/>
    <w:rsid w:val="00901F48"/>
    <w:rsid w:val="009027F1"/>
    <w:rsid w:val="00902980"/>
    <w:rsid w:val="0090386C"/>
    <w:rsid w:val="009042C1"/>
    <w:rsid w:val="0090465D"/>
    <w:rsid w:val="00906806"/>
    <w:rsid w:val="00906EF0"/>
    <w:rsid w:val="00907DFC"/>
    <w:rsid w:val="009102D8"/>
    <w:rsid w:val="00911A24"/>
    <w:rsid w:val="00911D5F"/>
    <w:rsid w:val="00911D73"/>
    <w:rsid w:val="0091230B"/>
    <w:rsid w:val="0091278E"/>
    <w:rsid w:val="00912813"/>
    <w:rsid w:val="00913007"/>
    <w:rsid w:val="00913898"/>
    <w:rsid w:val="009139FB"/>
    <w:rsid w:val="009147B8"/>
    <w:rsid w:val="00915BBD"/>
    <w:rsid w:val="00915E25"/>
    <w:rsid w:val="009164CD"/>
    <w:rsid w:val="00916CC9"/>
    <w:rsid w:val="009175D0"/>
    <w:rsid w:val="00917D8C"/>
    <w:rsid w:val="00917E8D"/>
    <w:rsid w:val="00917EF0"/>
    <w:rsid w:val="00920380"/>
    <w:rsid w:val="0092091F"/>
    <w:rsid w:val="00920F72"/>
    <w:rsid w:val="00921336"/>
    <w:rsid w:val="0092266B"/>
    <w:rsid w:val="00922771"/>
    <w:rsid w:val="00923627"/>
    <w:rsid w:val="00924249"/>
    <w:rsid w:val="00924FBA"/>
    <w:rsid w:val="009250DC"/>
    <w:rsid w:val="009255A2"/>
    <w:rsid w:val="00925C20"/>
    <w:rsid w:val="00926D6C"/>
    <w:rsid w:val="00927428"/>
    <w:rsid w:val="00927E9D"/>
    <w:rsid w:val="00930532"/>
    <w:rsid w:val="00930F9E"/>
    <w:rsid w:val="00931344"/>
    <w:rsid w:val="00931EDD"/>
    <w:rsid w:val="00932103"/>
    <w:rsid w:val="0093219B"/>
    <w:rsid w:val="0093358B"/>
    <w:rsid w:val="00934B38"/>
    <w:rsid w:val="00934F59"/>
    <w:rsid w:val="009362F4"/>
    <w:rsid w:val="00936384"/>
    <w:rsid w:val="00936F21"/>
    <w:rsid w:val="009370A1"/>
    <w:rsid w:val="00937FFE"/>
    <w:rsid w:val="00941892"/>
    <w:rsid w:val="00941AD3"/>
    <w:rsid w:val="00941CB5"/>
    <w:rsid w:val="0094297F"/>
    <w:rsid w:val="00943A7C"/>
    <w:rsid w:val="00943FB8"/>
    <w:rsid w:val="009446ED"/>
    <w:rsid w:val="00945D38"/>
    <w:rsid w:val="009468E5"/>
    <w:rsid w:val="00946B5B"/>
    <w:rsid w:val="00951702"/>
    <w:rsid w:val="00951CCC"/>
    <w:rsid w:val="00951F5C"/>
    <w:rsid w:val="009524D1"/>
    <w:rsid w:val="00953AE8"/>
    <w:rsid w:val="00953BDD"/>
    <w:rsid w:val="009543E1"/>
    <w:rsid w:val="009544F2"/>
    <w:rsid w:val="00954838"/>
    <w:rsid w:val="009549A7"/>
    <w:rsid w:val="00954B74"/>
    <w:rsid w:val="00954C5A"/>
    <w:rsid w:val="00955429"/>
    <w:rsid w:val="00955B8E"/>
    <w:rsid w:val="00956224"/>
    <w:rsid w:val="009563D1"/>
    <w:rsid w:val="0095642A"/>
    <w:rsid w:val="00956835"/>
    <w:rsid w:val="00956B9C"/>
    <w:rsid w:val="00957781"/>
    <w:rsid w:val="00957853"/>
    <w:rsid w:val="00960336"/>
    <w:rsid w:val="00961250"/>
    <w:rsid w:val="009612CD"/>
    <w:rsid w:val="0096132E"/>
    <w:rsid w:val="009628E9"/>
    <w:rsid w:val="009632DA"/>
    <w:rsid w:val="0096384E"/>
    <w:rsid w:val="00963B3B"/>
    <w:rsid w:val="00964474"/>
    <w:rsid w:val="00965441"/>
    <w:rsid w:val="00965664"/>
    <w:rsid w:val="00966115"/>
    <w:rsid w:val="009667BB"/>
    <w:rsid w:val="009669E6"/>
    <w:rsid w:val="00966ABB"/>
    <w:rsid w:val="009671E3"/>
    <w:rsid w:val="00967280"/>
    <w:rsid w:val="00967F4F"/>
    <w:rsid w:val="009708A6"/>
    <w:rsid w:val="00971C64"/>
    <w:rsid w:val="00971DC0"/>
    <w:rsid w:val="009726FB"/>
    <w:rsid w:val="00973750"/>
    <w:rsid w:val="00973DCC"/>
    <w:rsid w:val="00974A42"/>
    <w:rsid w:val="00974A9E"/>
    <w:rsid w:val="00974D6E"/>
    <w:rsid w:val="00975066"/>
    <w:rsid w:val="009750BF"/>
    <w:rsid w:val="00975485"/>
    <w:rsid w:val="009767E2"/>
    <w:rsid w:val="0097749B"/>
    <w:rsid w:val="00977F5A"/>
    <w:rsid w:val="009800B9"/>
    <w:rsid w:val="00981303"/>
    <w:rsid w:val="0098199F"/>
    <w:rsid w:val="00981D40"/>
    <w:rsid w:val="00983425"/>
    <w:rsid w:val="00983DBA"/>
    <w:rsid w:val="0098491D"/>
    <w:rsid w:val="00984961"/>
    <w:rsid w:val="0098524F"/>
    <w:rsid w:val="00985607"/>
    <w:rsid w:val="00985667"/>
    <w:rsid w:val="00985853"/>
    <w:rsid w:val="00985B28"/>
    <w:rsid w:val="00985E00"/>
    <w:rsid w:val="00986D9C"/>
    <w:rsid w:val="00986FA6"/>
    <w:rsid w:val="0098728D"/>
    <w:rsid w:val="009872B6"/>
    <w:rsid w:val="00987EFA"/>
    <w:rsid w:val="00990618"/>
    <w:rsid w:val="00990696"/>
    <w:rsid w:val="00990967"/>
    <w:rsid w:val="00991C6D"/>
    <w:rsid w:val="00991F5F"/>
    <w:rsid w:val="009925F2"/>
    <w:rsid w:val="00992916"/>
    <w:rsid w:val="0099322B"/>
    <w:rsid w:val="00993245"/>
    <w:rsid w:val="009938B4"/>
    <w:rsid w:val="00994019"/>
    <w:rsid w:val="00994020"/>
    <w:rsid w:val="00996010"/>
    <w:rsid w:val="009969DA"/>
    <w:rsid w:val="00996CD7"/>
    <w:rsid w:val="00996E13"/>
    <w:rsid w:val="009972CF"/>
    <w:rsid w:val="00997920"/>
    <w:rsid w:val="00997D56"/>
    <w:rsid w:val="00997ECC"/>
    <w:rsid w:val="009A0486"/>
    <w:rsid w:val="009A062F"/>
    <w:rsid w:val="009A134A"/>
    <w:rsid w:val="009A1E29"/>
    <w:rsid w:val="009A3B78"/>
    <w:rsid w:val="009A3C13"/>
    <w:rsid w:val="009A4497"/>
    <w:rsid w:val="009A5E27"/>
    <w:rsid w:val="009A5FAD"/>
    <w:rsid w:val="009A667F"/>
    <w:rsid w:val="009A6944"/>
    <w:rsid w:val="009A6948"/>
    <w:rsid w:val="009A7784"/>
    <w:rsid w:val="009A7A93"/>
    <w:rsid w:val="009A7EE8"/>
    <w:rsid w:val="009B0337"/>
    <w:rsid w:val="009B0436"/>
    <w:rsid w:val="009B10CD"/>
    <w:rsid w:val="009B1795"/>
    <w:rsid w:val="009B34A3"/>
    <w:rsid w:val="009B3B7A"/>
    <w:rsid w:val="009B3FA3"/>
    <w:rsid w:val="009B460E"/>
    <w:rsid w:val="009B4B2C"/>
    <w:rsid w:val="009B536F"/>
    <w:rsid w:val="009B5C5B"/>
    <w:rsid w:val="009B6CBD"/>
    <w:rsid w:val="009B7164"/>
    <w:rsid w:val="009C183D"/>
    <w:rsid w:val="009C2641"/>
    <w:rsid w:val="009C2BE4"/>
    <w:rsid w:val="009C382E"/>
    <w:rsid w:val="009C4C6C"/>
    <w:rsid w:val="009C4E2C"/>
    <w:rsid w:val="009C5309"/>
    <w:rsid w:val="009C535E"/>
    <w:rsid w:val="009C770D"/>
    <w:rsid w:val="009C7A2B"/>
    <w:rsid w:val="009C7D3A"/>
    <w:rsid w:val="009D08F5"/>
    <w:rsid w:val="009D097C"/>
    <w:rsid w:val="009D1081"/>
    <w:rsid w:val="009D1344"/>
    <w:rsid w:val="009D3C1E"/>
    <w:rsid w:val="009D3FF2"/>
    <w:rsid w:val="009D5CE7"/>
    <w:rsid w:val="009D5E83"/>
    <w:rsid w:val="009D722A"/>
    <w:rsid w:val="009E04CF"/>
    <w:rsid w:val="009E0875"/>
    <w:rsid w:val="009E14C8"/>
    <w:rsid w:val="009E161F"/>
    <w:rsid w:val="009E2182"/>
    <w:rsid w:val="009E27BA"/>
    <w:rsid w:val="009E287C"/>
    <w:rsid w:val="009E2DE9"/>
    <w:rsid w:val="009E3296"/>
    <w:rsid w:val="009E34E8"/>
    <w:rsid w:val="009E3CE6"/>
    <w:rsid w:val="009E47D9"/>
    <w:rsid w:val="009E5BF3"/>
    <w:rsid w:val="009E6026"/>
    <w:rsid w:val="009E689B"/>
    <w:rsid w:val="009E6D24"/>
    <w:rsid w:val="009F02B0"/>
    <w:rsid w:val="009F02DA"/>
    <w:rsid w:val="009F0CEE"/>
    <w:rsid w:val="009F0DAF"/>
    <w:rsid w:val="009F124C"/>
    <w:rsid w:val="009F156F"/>
    <w:rsid w:val="009F236A"/>
    <w:rsid w:val="009F2551"/>
    <w:rsid w:val="009F2576"/>
    <w:rsid w:val="009F2EEC"/>
    <w:rsid w:val="009F6A5A"/>
    <w:rsid w:val="009F6D4B"/>
    <w:rsid w:val="00A00182"/>
    <w:rsid w:val="00A008BA"/>
    <w:rsid w:val="00A01422"/>
    <w:rsid w:val="00A023EC"/>
    <w:rsid w:val="00A026FD"/>
    <w:rsid w:val="00A03287"/>
    <w:rsid w:val="00A034A5"/>
    <w:rsid w:val="00A04DC7"/>
    <w:rsid w:val="00A058DB"/>
    <w:rsid w:val="00A06AF4"/>
    <w:rsid w:val="00A102F3"/>
    <w:rsid w:val="00A10ED4"/>
    <w:rsid w:val="00A11A35"/>
    <w:rsid w:val="00A11CAD"/>
    <w:rsid w:val="00A12B3C"/>
    <w:rsid w:val="00A1313F"/>
    <w:rsid w:val="00A13A26"/>
    <w:rsid w:val="00A13E45"/>
    <w:rsid w:val="00A14B4D"/>
    <w:rsid w:val="00A14CCD"/>
    <w:rsid w:val="00A14F90"/>
    <w:rsid w:val="00A150DF"/>
    <w:rsid w:val="00A1665D"/>
    <w:rsid w:val="00A1680D"/>
    <w:rsid w:val="00A16AD2"/>
    <w:rsid w:val="00A17F6A"/>
    <w:rsid w:val="00A20156"/>
    <w:rsid w:val="00A20FAD"/>
    <w:rsid w:val="00A2108F"/>
    <w:rsid w:val="00A218AB"/>
    <w:rsid w:val="00A22177"/>
    <w:rsid w:val="00A22A37"/>
    <w:rsid w:val="00A24477"/>
    <w:rsid w:val="00A24C2A"/>
    <w:rsid w:val="00A250D6"/>
    <w:rsid w:val="00A251BF"/>
    <w:rsid w:val="00A2539E"/>
    <w:rsid w:val="00A25443"/>
    <w:rsid w:val="00A26B35"/>
    <w:rsid w:val="00A270CB"/>
    <w:rsid w:val="00A300E4"/>
    <w:rsid w:val="00A30419"/>
    <w:rsid w:val="00A30D7D"/>
    <w:rsid w:val="00A30DF5"/>
    <w:rsid w:val="00A33982"/>
    <w:rsid w:val="00A34A6A"/>
    <w:rsid w:val="00A36022"/>
    <w:rsid w:val="00A36A21"/>
    <w:rsid w:val="00A3789E"/>
    <w:rsid w:val="00A40750"/>
    <w:rsid w:val="00A41527"/>
    <w:rsid w:val="00A427EB"/>
    <w:rsid w:val="00A428AD"/>
    <w:rsid w:val="00A4344D"/>
    <w:rsid w:val="00A43AB9"/>
    <w:rsid w:val="00A448F2"/>
    <w:rsid w:val="00A44CB9"/>
    <w:rsid w:val="00A45155"/>
    <w:rsid w:val="00A45E2A"/>
    <w:rsid w:val="00A46C71"/>
    <w:rsid w:val="00A46E23"/>
    <w:rsid w:val="00A47D2A"/>
    <w:rsid w:val="00A47F4F"/>
    <w:rsid w:val="00A51510"/>
    <w:rsid w:val="00A51686"/>
    <w:rsid w:val="00A51D01"/>
    <w:rsid w:val="00A52886"/>
    <w:rsid w:val="00A531DA"/>
    <w:rsid w:val="00A5359A"/>
    <w:rsid w:val="00A536A9"/>
    <w:rsid w:val="00A53711"/>
    <w:rsid w:val="00A53D94"/>
    <w:rsid w:val="00A54A3B"/>
    <w:rsid w:val="00A54EE4"/>
    <w:rsid w:val="00A551B0"/>
    <w:rsid w:val="00A552D5"/>
    <w:rsid w:val="00A553D6"/>
    <w:rsid w:val="00A55668"/>
    <w:rsid w:val="00A55DDB"/>
    <w:rsid w:val="00A55DF3"/>
    <w:rsid w:val="00A56469"/>
    <w:rsid w:val="00A56636"/>
    <w:rsid w:val="00A5686B"/>
    <w:rsid w:val="00A57773"/>
    <w:rsid w:val="00A57FE9"/>
    <w:rsid w:val="00A61AAE"/>
    <w:rsid w:val="00A62D46"/>
    <w:rsid w:val="00A637B2"/>
    <w:rsid w:val="00A63D03"/>
    <w:rsid w:val="00A63D6F"/>
    <w:rsid w:val="00A63FDC"/>
    <w:rsid w:val="00A65747"/>
    <w:rsid w:val="00A6591D"/>
    <w:rsid w:val="00A6596B"/>
    <w:rsid w:val="00A65ACE"/>
    <w:rsid w:val="00A65B17"/>
    <w:rsid w:val="00A66162"/>
    <w:rsid w:val="00A66A5D"/>
    <w:rsid w:val="00A66BA1"/>
    <w:rsid w:val="00A66F67"/>
    <w:rsid w:val="00A67240"/>
    <w:rsid w:val="00A67647"/>
    <w:rsid w:val="00A678D3"/>
    <w:rsid w:val="00A706B9"/>
    <w:rsid w:val="00A71293"/>
    <w:rsid w:val="00A71362"/>
    <w:rsid w:val="00A715B0"/>
    <w:rsid w:val="00A71DD9"/>
    <w:rsid w:val="00A72CD4"/>
    <w:rsid w:val="00A739CE"/>
    <w:rsid w:val="00A745AA"/>
    <w:rsid w:val="00A75EE8"/>
    <w:rsid w:val="00A761B8"/>
    <w:rsid w:val="00A76599"/>
    <w:rsid w:val="00A76B1D"/>
    <w:rsid w:val="00A77427"/>
    <w:rsid w:val="00A776EE"/>
    <w:rsid w:val="00A778E9"/>
    <w:rsid w:val="00A779A7"/>
    <w:rsid w:val="00A804C7"/>
    <w:rsid w:val="00A80916"/>
    <w:rsid w:val="00A81EE3"/>
    <w:rsid w:val="00A833F0"/>
    <w:rsid w:val="00A83521"/>
    <w:rsid w:val="00A83CBD"/>
    <w:rsid w:val="00A8452A"/>
    <w:rsid w:val="00A85118"/>
    <w:rsid w:val="00A86277"/>
    <w:rsid w:val="00A879F5"/>
    <w:rsid w:val="00A87C8B"/>
    <w:rsid w:val="00A901B2"/>
    <w:rsid w:val="00A904D4"/>
    <w:rsid w:val="00A906F6"/>
    <w:rsid w:val="00A90D62"/>
    <w:rsid w:val="00A937E3"/>
    <w:rsid w:val="00A94A58"/>
    <w:rsid w:val="00A94A8A"/>
    <w:rsid w:val="00A96153"/>
    <w:rsid w:val="00A9620B"/>
    <w:rsid w:val="00A96522"/>
    <w:rsid w:val="00A966C4"/>
    <w:rsid w:val="00A97816"/>
    <w:rsid w:val="00A97CD6"/>
    <w:rsid w:val="00AA0E3E"/>
    <w:rsid w:val="00AA10C9"/>
    <w:rsid w:val="00AA10FF"/>
    <w:rsid w:val="00AA12FA"/>
    <w:rsid w:val="00AA138D"/>
    <w:rsid w:val="00AA18DF"/>
    <w:rsid w:val="00AA1B55"/>
    <w:rsid w:val="00AA2B47"/>
    <w:rsid w:val="00AA42D1"/>
    <w:rsid w:val="00AA4550"/>
    <w:rsid w:val="00AA4619"/>
    <w:rsid w:val="00AA5151"/>
    <w:rsid w:val="00AA5930"/>
    <w:rsid w:val="00AA5DB8"/>
    <w:rsid w:val="00AA6C94"/>
    <w:rsid w:val="00AB08B0"/>
    <w:rsid w:val="00AB14CA"/>
    <w:rsid w:val="00AB17F0"/>
    <w:rsid w:val="00AB1F60"/>
    <w:rsid w:val="00AB22C0"/>
    <w:rsid w:val="00AB4031"/>
    <w:rsid w:val="00AB40B3"/>
    <w:rsid w:val="00AB4A5D"/>
    <w:rsid w:val="00AB5A55"/>
    <w:rsid w:val="00AB6E4A"/>
    <w:rsid w:val="00AB70E3"/>
    <w:rsid w:val="00AC01CC"/>
    <w:rsid w:val="00AC0B06"/>
    <w:rsid w:val="00AC2026"/>
    <w:rsid w:val="00AC4935"/>
    <w:rsid w:val="00AC6141"/>
    <w:rsid w:val="00AC6A6F"/>
    <w:rsid w:val="00AC7AF5"/>
    <w:rsid w:val="00AC7CD5"/>
    <w:rsid w:val="00AD0BB8"/>
    <w:rsid w:val="00AD13E6"/>
    <w:rsid w:val="00AD2D33"/>
    <w:rsid w:val="00AD2DB1"/>
    <w:rsid w:val="00AD4D06"/>
    <w:rsid w:val="00AD4DD5"/>
    <w:rsid w:val="00AD50FB"/>
    <w:rsid w:val="00AD54C1"/>
    <w:rsid w:val="00AD660D"/>
    <w:rsid w:val="00AE113B"/>
    <w:rsid w:val="00AE1716"/>
    <w:rsid w:val="00AE19F8"/>
    <w:rsid w:val="00AE34AA"/>
    <w:rsid w:val="00AE3792"/>
    <w:rsid w:val="00AE39E5"/>
    <w:rsid w:val="00AE40D5"/>
    <w:rsid w:val="00AE4520"/>
    <w:rsid w:val="00AE479B"/>
    <w:rsid w:val="00AE47A7"/>
    <w:rsid w:val="00AE54CC"/>
    <w:rsid w:val="00AE5558"/>
    <w:rsid w:val="00AE595F"/>
    <w:rsid w:val="00AE67F3"/>
    <w:rsid w:val="00AE6C27"/>
    <w:rsid w:val="00AE6E09"/>
    <w:rsid w:val="00AE718E"/>
    <w:rsid w:val="00AE7256"/>
    <w:rsid w:val="00AE7349"/>
    <w:rsid w:val="00AE7455"/>
    <w:rsid w:val="00AE749B"/>
    <w:rsid w:val="00AE7C29"/>
    <w:rsid w:val="00AF0298"/>
    <w:rsid w:val="00AF087A"/>
    <w:rsid w:val="00AF0A96"/>
    <w:rsid w:val="00AF0AC1"/>
    <w:rsid w:val="00AF0CC2"/>
    <w:rsid w:val="00AF0D3C"/>
    <w:rsid w:val="00AF0F8C"/>
    <w:rsid w:val="00AF116F"/>
    <w:rsid w:val="00AF14E3"/>
    <w:rsid w:val="00AF16CE"/>
    <w:rsid w:val="00AF2EC4"/>
    <w:rsid w:val="00AF330B"/>
    <w:rsid w:val="00AF3CDA"/>
    <w:rsid w:val="00AF43E7"/>
    <w:rsid w:val="00AF7188"/>
    <w:rsid w:val="00AF7AD1"/>
    <w:rsid w:val="00B002AE"/>
    <w:rsid w:val="00B0048A"/>
    <w:rsid w:val="00B0059C"/>
    <w:rsid w:val="00B00C74"/>
    <w:rsid w:val="00B012E3"/>
    <w:rsid w:val="00B016D7"/>
    <w:rsid w:val="00B01794"/>
    <w:rsid w:val="00B019EF"/>
    <w:rsid w:val="00B01D4B"/>
    <w:rsid w:val="00B02CF2"/>
    <w:rsid w:val="00B031E4"/>
    <w:rsid w:val="00B036FD"/>
    <w:rsid w:val="00B04614"/>
    <w:rsid w:val="00B0478A"/>
    <w:rsid w:val="00B04EA2"/>
    <w:rsid w:val="00B074A3"/>
    <w:rsid w:val="00B078CC"/>
    <w:rsid w:val="00B105DB"/>
    <w:rsid w:val="00B10BD2"/>
    <w:rsid w:val="00B124D0"/>
    <w:rsid w:val="00B12DEE"/>
    <w:rsid w:val="00B136D0"/>
    <w:rsid w:val="00B14549"/>
    <w:rsid w:val="00B148A6"/>
    <w:rsid w:val="00B148C8"/>
    <w:rsid w:val="00B155C8"/>
    <w:rsid w:val="00B160D9"/>
    <w:rsid w:val="00B17096"/>
    <w:rsid w:val="00B1713F"/>
    <w:rsid w:val="00B177BB"/>
    <w:rsid w:val="00B179A6"/>
    <w:rsid w:val="00B20C6F"/>
    <w:rsid w:val="00B20EF2"/>
    <w:rsid w:val="00B227C7"/>
    <w:rsid w:val="00B23220"/>
    <w:rsid w:val="00B2352D"/>
    <w:rsid w:val="00B24024"/>
    <w:rsid w:val="00B2452B"/>
    <w:rsid w:val="00B24723"/>
    <w:rsid w:val="00B253F5"/>
    <w:rsid w:val="00B25CC6"/>
    <w:rsid w:val="00B27F96"/>
    <w:rsid w:val="00B30447"/>
    <w:rsid w:val="00B310BC"/>
    <w:rsid w:val="00B315A4"/>
    <w:rsid w:val="00B32144"/>
    <w:rsid w:val="00B322F2"/>
    <w:rsid w:val="00B326BC"/>
    <w:rsid w:val="00B33C9E"/>
    <w:rsid w:val="00B33E80"/>
    <w:rsid w:val="00B34747"/>
    <w:rsid w:val="00B354AC"/>
    <w:rsid w:val="00B35877"/>
    <w:rsid w:val="00B363D3"/>
    <w:rsid w:val="00B3662D"/>
    <w:rsid w:val="00B36BE3"/>
    <w:rsid w:val="00B37226"/>
    <w:rsid w:val="00B3724A"/>
    <w:rsid w:val="00B37E86"/>
    <w:rsid w:val="00B37F72"/>
    <w:rsid w:val="00B40161"/>
    <w:rsid w:val="00B404BA"/>
    <w:rsid w:val="00B40F94"/>
    <w:rsid w:val="00B4293A"/>
    <w:rsid w:val="00B43849"/>
    <w:rsid w:val="00B43B07"/>
    <w:rsid w:val="00B43DB5"/>
    <w:rsid w:val="00B44140"/>
    <w:rsid w:val="00B444CE"/>
    <w:rsid w:val="00B445E8"/>
    <w:rsid w:val="00B45D93"/>
    <w:rsid w:val="00B45E2E"/>
    <w:rsid w:val="00B45FD8"/>
    <w:rsid w:val="00B46ACE"/>
    <w:rsid w:val="00B50823"/>
    <w:rsid w:val="00B50A66"/>
    <w:rsid w:val="00B50E22"/>
    <w:rsid w:val="00B51432"/>
    <w:rsid w:val="00B51950"/>
    <w:rsid w:val="00B51F18"/>
    <w:rsid w:val="00B5266A"/>
    <w:rsid w:val="00B526EA"/>
    <w:rsid w:val="00B52788"/>
    <w:rsid w:val="00B52ECE"/>
    <w:rsid w:val="00B5304D"/>
    <w:rsid w:val="00B53923"/>
    <w:rsid w:val="00B542C0"/>
    <w:rsid w:val="00B54523"/>
    <w:rsid w:val="00B54696"/>
    <w:rsid w:val="00B55678"/>
    <w:rsid w:val="00B55A55"/>
    <w:rsid w:val="00B5607C"/>
    <w:rsid w:val="00B560C4"/>
    <w:rsid w:val="00B5619E"/>
    <w:rsid w:val="00B5626C"/>
    <w:rsid w:val="00B56448"/>
    <w:rsid w:val="00B5692D"/>
    <w:rsid w:val="00B5729F"/>
    <w:rsid w:val="00B60143"/>
    <w:rsid w:val="00B62CC5"/>
    <w:rsid w:val="00B62FBE"/>
    <w:rsid w:val="00B65146"/>
    <w:rsid w:val="00B65BF7"/>
    <w:rsid w:val="00B661A1"/>
    <w:rsid w:val="00B6688D"/>
    <w:rsid w:val="00B6753F"/>
    <w:rsid w:val="00B67638"/>
    <w:rsid w:val="00B7029F"/>
    <w:rsid w:val="00B7050E"/>
    <w:rsid w:val="00B70895"/>
    <w:rsid w:val="00B70FBC"/>
    <w:rsid w:val="00B71246"/>
    <w:rsid w:val="00B7159D"/>
    <w:rsid w:val="00B719EC"/>
    <w:rsid w:val="00B71AE0"/>
    <w:rsid w:val="00B72A54"/>
    <w:rsid w:val="00B72B9D"/>
    <w:rsid w:val="00B72D2A"/>
    <w:rsid w:val="00B73557"/>
    <w:rsid w:val="00B73E5D"/>
    <w:rsid w:val="00B74725"/>
    <w:rsid w:val="00B748B4"/>
    <w:rsid w:val="00B74E61"/>
    <w:rsid w:val="00B74F36"/>
    <w:rsid w:val="00B75012"/>
    <w:rsid w:val="00B75B98"/>
    <w:rsid w:val="00B75EDA"/>
    <w:rsid w:val="00B75EEE"/>
    <w:rsid w:val="00B763D2"/>
    <w:rsid w:val="00B76E03"/>
    <w:rsid w:val="00B77722"/>
    <w:rsid w:val="00B804D3"/>
    <w:rsid w:val="00B81438"/>
    <w:rsid w:val="00B81EA1"/>
    <w:rsid w:val="00B826DB"/>
    <w:rsid w:val="00B829ED"/>
    <w:rsid w:val="00B82DFA"/>
    <w:rsid w:val="00B82EC8"/>
    <w:rsid w:val="00B831D7"/>
    <w:rsid w:val="00B83680"/>
    <w:rsid w:val="00B83D10"/>
    <w:rsid w:val="00B83D33"/>
    <w:rsid w:val="00B845AC"/>
    <w:rsid w:val="00B85193"/>
    <w:rsid w:val="00B854EC"/>
    <w:rsid w:val="00B868BC"/>
    <w:rsid w:val="00B86E84"/>
    <w:rsid w:val="00B86EF9"/>
    <w:rsid w:val="00B8702F"/>
    <w:rsid w:val="00B87459"/>
    <w:rsid w:val="00B87655"/>
    <w:rsid w:val="00B878BF"/>
    <w:rsid w:val="00B87BDD"/>
    <w:rsid w:val="00B87E48"/>
    <w:rsid w:val="00B9040C"/>
    <w:rsid w:val="00B90496"/>
    <w:rsid w:val="00B90522"/>
    <w:rsid w:val="00B91F3C"/>
    <w:rsid w:val="00B92178"/>
    <w:rsid w:val="00B9235D"/>
    <w:rsid w:val="00B93235"/>
    <w:rsid w:val="00B94C17"/>
    <w:rsid w:val="00B954A9"/>
    <w:rsid w:val="00B9582A"/>
    <w:rsid w:val="00B959AC"/>
    <w:rsid w:val="00B959C6"/>
    <w:rsid w:val="00B959DD"/>
    <w:rsid w:val="00B9620E"/>
    <w:rsid w:val="00B96F0F"/>
    <w:rsid w:val="00B97B46"/>
    <w:rsid w:val="00BA13DB"/>
    <w:rsid w:val="00BA165C"/>
    <w:rsid w:val="00BA1A7F"/>
    <w:rsid w:val="00BA4BD4"/>
    <w:rsid w:val="00BA4C34"/>
    <w:rsid w:val="00BA51AA"/>
    <w:rsid w:val="00BA6598"/>
    <w:rsid w:val="00BA789D"/>
    <w:rsid w:val="00BB02BB"/>
    <w:rsid w:val="00BB093E"/>
    <w:rsid w:val="00BB12C5"/>
    <w:rsid w:val="00BB15BC"/>
    <w:rsid w:val="00BB18BF"/>
    <w:rsid w:val="00BB1EB1"/>
    <w:rsid w:val="00BB299B"/>
    <w:rsid w:val="00BB3B45"/>
    <w:rsid w:val="00BB3CBC"/>
    <w:rsid w:val="00BB4379"/>
    <w:rsid w:val="00BB46CE"/>
    <w:rsid w:val="00BB476B"/>
    <w:rsid w:val="00BB4A56"/>
    <w:rsid w:val="00BB59BA"/>
    <w:rsid w:val="00BB5EB6"/>
    <w:rsid w:val="00BB66C8"/>
    <w:rsid w:val="00BB6942"/>
    <w:rsid w:val="00BB6990"/>
    <w:rsid w:val="00BC0596"/>
    <w:rsid w:val="00BC0EC6"/>
    <w:rsid w:val="00BC2862"/>
    <w:rsid w:val="00BC2AE5"/>
    <w:rsid w:val="00BC46CF"/>
    <w:rsid w:val="00BC5C44"/>
    <w:rsid w:val="00BC6116"/>
    <w:rsid w:val="00BC6E35"/>
    <w:rsid w:val="00BC6E99"/>
    <w:rsid w:val="00BC6F7C"/>
    <w:rsid w:val="00BC709B"/>
    <w:rsid w:val="00BC78DB"/>
    <w:rsid w:val="00BC7A09"/>
    <w:rsid w:val="00BC7D66"/>
    <w:rsid w:val="00BC7ED5"/>
    <w:rsid w:val="00BD0220"/>
    <w:rsid w:val="00BD0F44"/>
    <w:rsid w:val="00BD129F"/>
    <w:rsid w:val="00BD1794"/>
    <w:rsid w:val="00BD1A50"/>
    <w:rsid w:val="00BD2502"/>
    <w:rsid w:val="00BD2548"/>
    <w:rsid w:val="00BD26A2"/>
    <w:rsid w:val="00BD2B82"/>
    <w:rsid w:val="00BD3952"/>
    <w:rsid w:val="00BD5A6E"/>
    <w:rsid w:val="00BD610A"/>
    <w:rsid w:val="00BD6974"/>
    <w:rsid w:val="00BD77CC"/>
    <w:rsid w:val="00BE0963"/>
    <w:rsid w:val="00BE09A2"/>
    <w:rsid w:val="00BE1711"/>
    <w:rsid w:val="00BE4780"/>
    <w:rsid w:val="00BE4A48"/>
    <w:rsid w:val="00BE4F6C"/>
    <w:rsid w:val="00BE50CD"/>
    <w:rsid w:val="00BE541E"/>
    <w:rsid w:val="00BE57FE"/>
    <w:rsid w:val="00BE6553"/>
    <w:rsid w:val="00BE66FB"/>
    <w:rsid w:val="00BE6B2D"/>
    <w:rsid w:val="00BE79FA"/>
    <w:rsid w:val="00BF0302"/>
    <w:rsid w:val="00BF0A04"/>
    <w:rsid w:val="00BF0A3B"/>
    <w:rsid w:val="00BF1431"/>
    <w:rsid w:val="00BF1A09"/>
    <w:rsid w:val="00BF2A02"/>
    <w:rsid w:val="00BF4B76"/>
    <w:rsid w:val="00BF4CAB"/>
    <w:rsid w:val="00BF4CFF"/>
    <w:rsid w:val="00BF515D"/>
    <w:rsid w:val="00BF5306"/>
    <w:rsid w:val="00BF57B7"/>
    <w:rsid w:val="00BF5E32"/>
    <w:rsid w:val="00BF5E9B"/>
    <w:rsid w:val="00BF6554"/>
    <w:rsid w:val="00BF6E95"/>
    <w:rsid w:val="00C00996"/>
    <w:rsid w:val="00C01579"/>
    <w:rsid w:val="00C01644"/>
    <w:rsid w:val="00C02229"/>
    <w:rsid w:val="00C02A4C"/>
    <w:rsid w:val="00C02A4E"/>
    <w:rsid w:val="00C03015"/>
    <w:rsid w:val="00C03747"/>
    <w:rsid w:val="00C03F4E"/>
    <w:rsid w:val="00C046C0"/>
    <w:rsid w:val="00C04AEB"/>
    <w:rsid w:val="00C05CBE"/>
    <w:rsid w:val="00C060C5"/>
    <w:rsid w:val="00C06624"/>
    <w:rsid w:val="00C06804"/>
    <w:rsid w:val="00C06974"/>
    <w:rsid w:val="00C06AC3"/>
    <w:rsid w:val="00C06E20"/>
    <w:rsid w:val="00C106B2"/>
    <w:rsid w:val="00C10BDC"/>
    <w:rsid w:val="00C11299"/>
    <w:rsid w:val="00C11D42"/>
    <w:rsid w:val="00C122BF"/>
    <w:rsid w:val="00C12F59"/>
    <w:rsid w:val="00C13AD3"/>
    <w:rsid w:val="00C14AD6"/>
    <w:rsid w:val="00C14E44"/>
    <w:rsid w:val="00C1525C"/>
    <w:rsid w:val="00C15BA6"/>
    <w:rsid w:val="00C16A20"/>
    <w:rsid w:val="00C16A39"/>
    <w:rsid w:val="00C17371"/>
    <w:rsid w:val="00C17431"/>
    <w:rsid w:val="00C17DDA"/>
    <w:rsid w:val="00C203B4"/>
    <w:rsid w:val="00C206D7"/>
    <w:rsid w:val="00C20D7D"/>
    <w:rsid w:val="00C20D81"/>
    <w:rsid w:val="00C2186B"/>
    <w:rsid w:val="00C22413"/>
    <w:rsid w:val="00C229F3"/>
    <w:rsid w:val="00C22B16"/>
    <w:rsid w:val="00C23487"/>
    <w:rsid w:val="00C2363E"/>
    <w:rsid w:val="00C23751"/>
    <w:rsid w:val="00C24C36"/>
    <w:rsid w:val="00C25B13"/>
    <w:rsid w:val="00C26779"/>
    <w:rsid w:val="00C26AD6"/>
    <w:rsid w:val="00C26EA8"/>
    <w:rsid w:val="00C27D91"/>
    <w:rsid w:val="00C30108"/>
    <w:rsid w:val="00C30E9C"/>
    <w:rsid w:val="00C31406"/>
    <w:rsid w:val="00C32435"/>
    <w:rsid w:val="00C32436"/>
    <w:rsid w:val="00C33529"/>
    <w:rsid w:val="00C33A5A"/>
    <w:rsid w:val="00C33B2F"/>
    <w:rsid w:val="00C34220"/>
    <w:rsid w:val="00C34940"/>
    <w:rsid w:val="00C34E3A"/>
    <w:rsid w:val="00C3529D"/>
    <w:rsid w:val="00C3542D"/>
    <w:rsid w:val="00C359FD"/>
    <w:rsid w:val="00C35B61"/>
    <w:rsid w:val="00C372A6"/>
    <w:rsid w:val="00C40094"/>
    <w:rsid w:val="00C405F9"/>
    <w:rsid w:val="00C40C47"/>
    <w:rsid w:val="00C41BB3"/>
    <w:rsid w:val="00C41D3B"/>
    <w:rsid w:val="00C42283"/>
    <w:rsid w:val="00C42D8C"/>
    <w:rsid w:val="00C438E0"/>
    <w:rsid w:val="00C4462A"/>
    <w:rsid w:val="00C44C71"/>
    <w:rsid w:val="00C46A07"/>
    <w:rsid w:val="00C46AA2"/>
    <w:rsid w:val="00C47746"/>
    <w:rsid w:val="00C47D78"/>
    <w:rsid w:val="00C50234"/>
    <w:rsid w:val="00C50FBD"/>
    <w:rsid w:val="00C512E4"/>
    <w:rsid w:val="00C52BCB"/>
    <w:rsid w:val="00C52FF7"/>
    <w:rsid w:val="00C532BE"/>
    <w:rsid w:val="00C534AB"/>
    <w:rsid w:val="00C53725"/>
    <w:rsid w:val="00C53C6D"/>
    <w:rsid w:val="00C5471B"/>
    <w:rsid w:val="00C54817"/>
    <w:rsid w:val="00C54DF2"/>
    <w:rsid w:val="00C5505B"/>
    <w:rsid w:val="00C5511D"/>
    <w:rsid w:val="00C554B4"/>
    <w:rsid w:val="00C5561D"/>
    <w:rsid w:val="00C55A92"/>
    <w:rsid w:val="00C5682D"/>
    <w:rsid w:val="00C56DA7"/>
    <w:rsid w:val="00C56F16"/>
    <w:rsid w:val="00C56F92"/>
    <w:rsid w:val="00C574FE"/>
    <w:rsid w:val="00C57D4A"/>
    <w:rsid w:val="00C608E0"/>
    <w:rsid w:val="00C60EC1"/>
    <w:rsid w:val="00C611F3"/>
    <w:rsid w:val="00C614B6"/>
    <w:rsid w:val="00C64A4B"/>
    <w:rsid w:val="00C64FDA"/>
    <w:rsid w:val="00C65980"/>
    <w:rsid w:val="00C659E1"/>
    <w:rsid w:val="00C66068"/>
    <w:rsid w:val="00C66115"/>
    <w:rsid w:val="00C66D54"/>
    <w:rsid w:val="00C67B40"/>
    <w:rsid w:val="00C70068"/>
    <w:rsid w:val="00C700FA"/>
    <w:rsid w:val="00C724F8"/>
    <w:rsid w:val="00C72EE3"/>
    <w:rsid w:val="00C7332C"/>
    <w:rsid w:val="00C73871"/>
    <w:rsid w:val="00C73EF2"/>
    <w:rsid w:val="00C73F42"/>
    <w:rsid w:val="00C73F45"/>
    <w:rsid w:val="00C7467F"/>
    <w:rsid w:val="00C7495D"/>
    <w:rsid w:val="00C74A10"/>
    <w:rsid w:val="00C74A7C"/>
    <w:rsid w:val="00C7517E"/>
    <w:rsid w:val="00C75BE0"/>
    <w:rsid w:val="00C761CD"/>
    <w:rsid w:val="00C76304"/>
    <w:rsid w:val="00C764CE"/>
    <w:rsid w:val="00C76916"/>
    <w:rsid w:val="00C76DBD"/>
    <w:rsid w:val="00C7765C"/>
    <w:rsid w:val="00C80710"/>
    <w:rsid w:val="00C80724"/>
    <w:rsid w:val="00C80AF4"/>
    <w:rsid w:val="00C810FF"/>
    <w:rsid w:val="00C81685"/>
    <w:rsid w:val="00C81A60"/>
    <w:rsid w:val="00C82917"/>
    <w:rsid w:val="00C82DD4"/>
    <w:rsid w:val="00C82E6B"/>
    <w:rsid w:val="00C846A1"/>
    <w:rsid w:val="00C84C9C"/>
    <w:rsid w:val="00C85041"/>
    <w:rsid w:val="00C8553F"/>
    <w:rsid w:val="00C85F2F"/>
    <w:rsid w:val="00C874BA"/>
    <w:rsid w:val="00C9024B"/>
    <w:rsid w:val="00C90C9D"/>
    <w:rsid w:val="00C92CFF"/>
    <w:rsid w:val="00C93399"/>
    <w:rsid w:val="00C9404D"/>
    <w:rsid w:val="00C95132"/>
    <w:rsid w:val="00C95460"/>
    <w:rsid w:val="00C95C67"/>
    <w:rsid w:val="00C96923"/>
    <w:rsid w:val="00C96BC0"/>
    <w:rsid w:val="00C97127"/>
    <w:rsid w:val="00CA1B39"/>
    <w:rsid w:val="00CA2D8F"/>
    <w:rsid w:val="00CA382E"/>
    <w:rsid w:val="00CA3CE8"/>
    <w:rsid w:val="00CA3D70"/>
    <w:rsid w:val="00CA4713"/>
    <w:rsid w:val="00CA4874"/>
    <w:rsid w:val="00CA4B64"/>
    <w:rsid w:val="00CA5244"/>
    <w:rsid w:val="00CA55F5"/>
    <w:rsid w:val="00CA6414"/>
    <w:rsid w:val="00CA6A36"/>
    <w:rsid w:val="00CA750E"/>
    <w:rsid w:val="00CA75D9"/>
    <w:rsid w:val="00CA7B7F"/>
    <w:rsid w:val="00CB1E4B"/>
    <w:rsid w:val="00CB1F2F"/>
    <w:rsid w:val="00CB31A2"/>
    <w:rsid w:val="00CB3738"/>
    <w:rsid w:val="00CB3F21"/>
    <w:rsid w:val="00CB5308"/>
    <w:rsid w:val="00CB53C8"/>
    <w:rsid w:val="00CB56A1"/>
    <w:rsid w:val="00CB5D7D"/>
    <w:rsid w:val="00CB5E68"/>
    <w:rsid w:val="00CB6A18"/>
    <w:rsid w:val="00CB7A3E"/>
    <w:rsid w:val="00CB7BF3"/>
    <w:rsid w:val="00CC04CA"/>
    <w:rsid w:val="00CC04E0"/>
    <w:rsid w:val="00CC09D7"/>
    <w:rsid w:val="00CC0A96"/>
    <w:rsid w:val="00CC0C98"/>
    <w:rsid w:val="00CC11BD"/>
    <w:rsid w:val="00CC14FB"/>
    <w:rsid w:val="00CC1DEE"/>
    <w:rsid w:val="00CC2BB3"/>
    <w:rsid w:val="00CC3185"/>
    <w:rsid w:val="00CC397F"/>
    <w:rsid w:val="00CC3AE4"/>
    <w:rsid w:val="00CC3CD0"/>
    <w:rsid w:val="00CC4B55"/>
    <w:rsid w:val="00CC4D2C"/>
    <w:rsid w:val="00CC6A6C"/>
    <w:rsid w:val="00CC6DA6"/>
    <w:rsid w:val="00CC7F9B"/>
    <w:rsid w:val="00CD0D1B"/>
    <w:rsid w:val="00CD257C"/>
    <w:rsid w:val="00CD2DF7"/>
    <w:rsid w:val="00CD30CF"/>
    <w:rsid w:val="00CD326A"/>
    <w:rsid w:val="00CD43D0"/>
    <w:rsid w:val="00CD58CE"/>
    <w:rsid w:val="00CD64B7"/>
    <w:rsid w:val="00CD683C"/>
    <w:rsid w:val="00CD6DCA"/>
    <w:rsid w:val="00CD7119"/>
    <w:rsid w:val="00CD73A6"/>
    <w:rsid w:val="00CD74D3"/>
    <w:rsid w:val="00CD77E7"/>
    <w:rsid w:val="00CE0141"/>
    <w:rsid w:val="00CE0564"/>
    <w:rsid w:val="00CE081B"/>
    <w:rsid w:val="00CE1080"/>
    <w:rsid w:val="00CE1CF4"/>
    <w:rsid w:val="00CE1F25"/>
    <w:rsid w:val="00CE2C10"/>
    <w:rsid w:val="00CE3659"/>
    <w:rsid w:val="00CE397B"/>
    <w:rsid w:val="00CE4029"/>
    <w:rsid w:val="00CE4347"/>
    <w:rsid w:val="00CE4A5E"/>
    <w:rsid w:val="00CE5441"/>
    <w:rsid w:val="00CE6F3A"/>
    <w:rsid w:val="00CE700C"/>
    <w:rsid w:val="00CE7D71"/>
    <w:rsid w:val="00CF0012"/>
    <w:rsid w:val="00CF036C"/>
    <w:rsid w:val="00CF0B1C"/>
    <w:rsid w:val="00CF118D"/>
    <w:rsid w:val="00CF11D8"/>
    <w:rsid w:val="00CF19AD"/>
    <w:rsid w:val="00CF2A14"/>
    <w:rsid w:val="00CF2B7E"/>
    <w:rsid w:val="00CF3A10"/>
    <w:rsid w:val="00CF3F45"/>
    <w:rsid w:val="00CF63EF"/>
    <w:rsid w:val="00CF67FF"/>
    <w:rsid w:val="00CF7521"/>
    <w:rsid w:val="00CF7936"/>
    <w:rsid w:val="00D00E49"/>
    <w:rsid w:val="00D0150D"/>
    <w:rsid w:val="00D01719"/>
    <w:rsid w:val="00D032B3"/>
    <w:rsid w:val="00D038C3"/>
    <w:rsid w:val="00D03FEB"/>
    <w:rsid w:val="00D0407D"/>
    <w:rsid w:val="00D06117"/>
    <w:rsid w:val="00D06522"/>
    <w:rsid w:val="00D0776B"/>
    <w:rsid w:val="00D103C4"/>
    <w:rsid w:val="00D10E84"/>
    <w:rsid w:val="00D114F6"/>
    <w:rsid w:val="00D11D56"/>
    <w:rsid w:val="00D11F24"/>
    <w:rsid w:val="00D129B1"/>
    <w:rsid w:val="00D12B9D"/>
    <w:rsid w:val="00D12C4F"/>
    <w:rsid w:val="00D12D5F"/>
    <w:rsid w:val="00D12DD6"/>
    <w:rsid w:val="00D12F40"/>
    <w:rsid w:val="00D131BD"/>
    <w:rsid w:val="00D13642"/>
    <w:rsid w:val="00D13C42"/>
    <w:rsid w:val="00D14040"/>
    <w:rsid w:val="00D14324"/>
    <w:rsid w:val="00D147AB"/>
    <w:rsid w:val="00D149FA"/>
    <w:rsid w:val="00D15ED1"/>
    <w:rsid w:val="00D16582"/>
    <w:rsid w:val="00D1664F"/>
    <w:rsid w:val="00D168D2"/>
    <w:rsid w:val="00D16B1F"/>
    <w:rsid w:val="00D17660"/>
    <w:rsid w:val="00D179C2"/>
    <w:rsid w:val="00D20186"/>
    <w:rsid w:val="00D20437"/>
    <w:rsid w:val="00D20605"/>
    <w:rsid w:val="00D20659"/>
    <w:rsid w:val="00D21144"/>
    <w:rsid w:val="00D21A06"/>
    <w:rsid w:val="00D2206A"/>
    <w:rsid w:val="00D22639"/>
    <w:rsid w:val="00D22702"/>
    <w:rsid w:val="00D22981"/>
    <w:rsid w:val="00D23EEE"/>
    <w:rsid w:val="00D2468F"/>
    <w:rsid w:val="00D258A3"/>
    <w:rsid w:val="00D258D9"/>
    <w:rsid w:val="00D25D4C"/>
    <w:rsid w:val="00D27169"/>
    <w:rsid w:val="00D27416"/>
    <w:rsid w:val="00D27A1A"/>
    <w:rsid w:val="00D27C74"/>
    <w:rsid w:val="00D27D86"/>
    <w:rsid w:val="00D27EBB"/>
    <w:rsid w:val="00D3012D"/>
    <w:rsid w:val="00D30284"/>
    <w:rsid w:val="00D30E14"/>
    <w:rsid w:val="00D31AE3"/>
    <w:rsid w:val="00D31BCE"/>
    <w:rsid w:val="00D32264"/>
    <w:rsid w:val="00D324D4"/>
    <w:rsid w:val="00D329A8"/>
    <w:rsid w:val="00D337CE"/>
    <w:rsid w:val="00D34187"/>
    <w:rsid w:val="00D34548"/>
    <w:rsid w:val="00D347EE"/>
    <w:rsid w:val="00D35659"/>
    <w:rsid w:val="00D359D0"/>
    <w:rsid w:val="00D363C5"/>
    <w:rsid w:val="00D36D78"/>
    <w:rsid w:val="00D36E8C"/>
    <w:rsid w:val="00D37B22"/>
    <w:rsid w:val="00D434C9"/>
    <w:rsid w:val="00D44417"/>
    <w:rsid w:val="00D4464E"/>
    <w:rsid w:val="00D44A01"/>
    <w:rsid w:val="00D450C5"/>
    <w:rsid w:val="00D45B0A"/>
    <w:rsid w:val="00D460ED"/>
    <w:rsid w:val="00D4640D"/>
    <w:rsid w:val="00D46813"/>
    <w:rsid w:val="00D46EDB"/>
    <w:rsid w:val="00D47107"/>
    <w:rsid w:val="00D47272"/>
    <w:rsid w:val="00D47304"/>
    <w:rsid w:val="00D5066D"/>
    <w:rsid w:val="00D50A7E"/>
    <w:rsid w:val="00D50F34"/>
    <w:rsid w:val="00D5157D"/>
    <w:rsid w:val="00D52364"/>
    <w:rsid w:val="00D52921"/>
    <w:rsid w:val="00D52A73"/>
    <w:rsid w:val="00D53AA1"/>
    <w:rsid w:val="00D53E08"/>
    <w:rsid w:val="00D54033"/>
    <w:rsid w:val="00D547AE"/>
    <w:rsid w:val="00D54A13"/>
    <w:rsid w:val="00D54A17"/>
    <w:rsid w:val="00D54C63"/>
    <w:rsid w:val="00D5519F"/>
    <w:rsid w:val="00D56503"/>
    <w:rsid w:val="00D575C5"/>
    <w:rsid w:val="00D60261"/>
    <w:rsid w:val="00D608A8"/>
    <w:rsid w:val="00D60F31"/>
    <w:rsid w:val="00D6166E"/>
    <w:rsid w:val="00D61896"/>
    <w:rsid w:val="00D62573"/>
    <w:rsid w:val="00D63735"/>
    <w:rsid w:val="00D63940"/>
    <w:rsid w:val="00D65073"/>
    <w:rsid w:val="00D6525F"/>
    <w:rsid w:val="00D66996"/>
    <w:rsid w:val="00D669D3"/>
    <w:rsid w:val="00D66AA3"/>
    <w:rsid w:val="00D66AA4"/>
    <w:rsid w:val="00D66B48"/>
    <w:rsid w:val="00D66CBC"/>
    <w:rsid w:val="00D67DC3"/>
    <w:rsid w:val="00D705BA"/>
    <w:rsid w:val="00D70E1B"/>
    <w:rsid w:val="00D7141B"/>
    <w:rsid w:val="00D71A48"/>
    <w:rsid w:val="00D71F23"/>
    <w:rsid w:val="00D7211F"/>
    <w:rsid w:val="00D72B84"/>
    <w:rsid w:val="00D73081"/>
    <w:rsid w:val="00D73531"/>
    <w:rsid w:val="00D740BD"/>
    <w:rsid w:val="00D746F6"/>
    <w:rsid w:val="00D76F32"/>
    <w:rsid w:val="00D800CC"/>
    <w:rsid w:val="00D803EC"/>
    <w:rsid w:val="00D805BF"/>
    <w:rsid w:val="00D81605"/>
    <w:rsid w:val="00D81D73"/>
    <w:rsid w:val="00D83143"/>
    <w:rsid w:val="00D83F2A"/>
    <w:rsid w:val="00D8409A"/>
    <w:rsid w:val="00D84114"/>
    <w:rsid w:val="00D84B36"/>
    <w:rsid w:val="00D84BA7"/>
    <w:rsid w:val="00D84C6D"/>
    <w:rsid w:val="00D861B7"/>
    <w:rsid w:val="00D86540"/>
    <w:rsid w:val="00D86A0C"/>
    <w:rsid w:val="00D87241"/>
    <w:rsid w:val="00D906EA"/>
    <w:rsid w:val="00D9088A"/>
    <w:rsid w:val="00D90F1B"/>
    <w:rsid w:val="00D91F85"/>
    <w:rsid w:val="00D924B7"/>
    <w:rsid w:val="00D92867"/>
    <w:rsid w:val="00D92876"/>
    <w:rsid w:val="00D9357D"/>
    <w:rsid w:val="00D9395D"/>
    <w:rsid w:val="00D94699"/>
    <w:rsid w:val="00D955FD"/>
    <w:rsid w:val="00D95B70"/>
    <w:rsid w:val="00D9757A"/>
    <w:rsid w:val="00D9763F"/>
    <w:rsid w:val="00D977F8"/>
    <w:rsid w:val="00D978D5"/>
    <w:rsid w:val="00D97C10"/>
    <w:rsid w:val="00DA002F"/>
    <w:rsid w:val="00DA0726"/>
    <w:rsid w:val="00DA12E9"/>
    <w:rsid w:val="00DA1714"/>
    <w:rsid w:val="00DA1C2A"/>
    <w:rsid w:val="00DA23F1"/>
    <w:rsid w:val="00DA274C"/>
    <w:rsid w:val="00DA2CAE"/>
    <w:rsid w:val="00DA2F5E"/>
    <w:rsid w:val="00DA3477"/>
    <w:rsid w:val="00DA362B"/>
    <w:rsid w:val="00DA3CC1"/>
    <w:rsid w:val="00DA42EF"/>
    <w:rsid w:val="00DA4A84"/>
    <w:rsid w:val="00DA52A3"/>
    <w:rsid w:val="00DA64B5"/>
    <w:rsid w:val="00DA6C73"/>
    <w:rsid w:val="00DA71B2"/>
    <w:rsid w:val="00DA7349"/>
    <w:rsid w:val="00DA7D2E"/>
    <w:rsid w:val="00DB03CB"/>
    <w:rsid w:val="00DB07F3"/>
    <w:rsid w:val="00DB09E1"/>
    <w:rsid w:val="00DB0AC5"/>
    <w:rsid w:val="00DB2612"/>
    <w:rsid w:val="00DB27F0"/>
    <w:rsid w:val="00DB379A"/>
    <w:rsid w:val="00DB393A"/>
    <w:rsid w:val="00DB46CD"/>
    <w:rsid w:val="00DB4ABB"/>
    <w:rsid w:val="00DB605A"/>
    <w:rsid w:val="00DB7106"/>
    <w:rsid w:val="00DC1046"/>
    <w:rsid w:val="00DC10FA"/>
    <w:rsid w:val="00DC17BD"/>
    <w:rsid w:val="00DC1D52"/>
    <w:rsid w:val="00DC1E60"/>
    <w:rsid w:val="00DC235E"/>
    <w:rsid w:val="00DC2458"/>
    <w:rsid w:val="00DC28CA"/>
    <w:rsid w:val="00DC2997"/>
    <w:rsid w:val="00DC305E"/>
    <w:rsid w:val="00DC34EF"/>
    <w:rsid w:val="00DC38A3"/>
    <w:rsid w:val="00DC4C3E"/>
    <w:rsid w:val="00DC5951"/>
    <w:rsid w:val="00DC5958"/>
    <w:rsid w:val="00DC5A5D"/>
    <w:rsid w:val="00DC7620"/>
    <w:rsid w:val="00DC7F6F"/>
    <w:rsid w:val="00DD1607"/>
    <w:rsid w:val="00DD1B74"/>
    <w:rsid w:val="00DD24FB"/>
    <w:rsid w:val="00DD2AAA"/>
    <w:rsid w:val="00DD2DEB"/>
    <w:rsid w:val="00DD2E4F"/>
    <w:rsid w:val="00DD34E3"/>
    <w:rsid w:val="00DD3588"/>
    <w:rsid w:val="00DD37A6"/>
    <w:rsid w:val="00DD3DEE"/>
    <w:rsid w:val="00DD4B50"/>
    <w:rsid w:val="00DD4F4C"/>
    <w:rsid w:val="00DD51EA"/>
    <w:rsid w:val="00DD52C1"/>
    <w:rsid w:val="00DD5FC8"/>
    <w:rsid w:val="00DD62FD"/>
    <w:rsid w:val="00DD6678"/>
    <w:rsid w:val="00DD6BB7"/>
    <w:rsid w:val="00DD702C"/>
    <w:rsid w:val="00DD704B"/>
    <w:rsid w:val="00DD74CC"/>
    <w:rsid w:val="00DD7536"/>
    <w:rsid w:val="00DD7B07"/>
    <w:rsid w:val="00DE0574"/>
    <w:rsid w:val="00DE0985"/>
    <w:rsid w:val="00DE0AED"/>
    <w:rsid w:val="00DE191D"/>
    <w:rsid w:val="00DE19B3"/>
    <w:rsid w:val="00DE1E5E"/>
    <w:rsid w:val="00DE2A1B"/>
    <w:rsid w:val="00DE2AD6"/>
    <w:rsid w:val="00DE39DD"/>
    <w:rsid w:val="00DE3F7F"/>
    <w:rsid w:val="00DE4426"/>
    <w:rsid w:val="00DE4704"/>
    <w:rsid w:val="00DE4762"/>
    <w:rsid w:val="00DE488A"/>
    <w:rsid w:val="00DE53DD"/>
    <w:rsid w:val="00DE58B9"/>
    <w:rsid w:val="00DE5ED7"/>
    <w:rsid w:val="00DE6D56"/>
    <w:rsid w:val="00DE6E82"/>
    <w:rsid w:val="00DF005C"/>
    <w:rsid w:val="00DF2AED"/>
    <w:rsid w:val="00DF2C34"/>
    <w:rsid w:val="00DF3152"/>
    <w:rsid w:val="00DF4100"/>
    <w:rsid w:val="00DF4474"/>
    <w:rsid w:val="00DF52C8"/>
    <w:rsid w:val="00DF54FA"/>
    <w:rsid w:val="00DF5B53"/>
    <w:rsid w:val="00DF6CBD"/>
    <w:rsid w:val="00DF72AF"/>
    <w:rsid w:val="00DF7859"/>
    <w:rsid w:val="00DF787C"/>
    <w:rsid w:val="00E0018C"/>
    <w:rsid w:val="00E0018F"/>
    <w:rsid w:val="00E00270"/>
    <w:rsid w:val="00E012E5"/>
    <w:rsid w:val="00E01B5C"/>
    <w:rsid w:val="00E021BE"/>
    <w:rsid w:val="00E029C1"/>
    <w:rsid w:val="00E02B2D"/>
    <w:rsid w:val="00E04346"/>
    <w:rsid w:val="00E0478A"/>
    <w:rsid w:val="00E04FAA"/>
    <w:rsid w:val="00E05456"/>
    <w:rsid w:val="00E05A46"/>
    <w:rsid w:val="00E069AA"/>
    <w:rsid w:val="00E079A8"/>
    <w:rsid w:val="00E119F5"/>
    <w:rsid w:val="00E12941"/>
    <w:rsid w:val="00E12A16"/>
    <w:rsid w:val="00E12D47"/>
    <w:rsid w:val="00E12E93"/>
    <w:rsid w:val="00E13D9E"/>
    <w:rsid w:val="00E15A0F"/>
    <w:rsid w:val="00E16B4E"/>
    <w:rsid w:val="00E178F2"/>
    <w:rsid w:val="00E2022E"/>
    <w:rsid w:val="00E20AD0"/>
    <w:rsid w:val="00E20D3A"/>
    <w:rsid w:val="00E20F9E"/>
    <w:rsid w:val="00E228C6"/>
    <w:rsid w:val="00E2317F"/>
    <w:rsid w:val="00E23C7C"/>
    <w:rsid w:val="00E23DC4"/>
    <w:rsid w:val="00E2417B"/>
    <w:rsid w:val="00E246DC"/>
    <w:rsid w:val="00E2546B"/>
    <w:rsid w:val="00E2557F"/>
    <w:rsid w:val="00E260C8"/>
    <w:rsid w:val="00E26250"/>
    <w:rsid w:val="00E26301"/>
    <w:rsid w:val="00E2748F"/>
    <w:rsid w:val="00E27991"/>
    <w:rsid w:val="00E27A4F"/>
    <w:rsid w:val="00E27D06"/>
    <w:rsid w:val="00E27ED5"/>
    <w:rsid w:val="00E30D24"/>
    <w:rsid w:val="00E30E96"/>
    <w:rsid w:val="00E30EE9"/>
    <w:rsid w:val="00E30F87"/>
    <w:rsid w:val="00E31885"/>
    <w:rsid w:val="00E320E1"/>
    <w:rsid w:val="00E348B2"/>
    <w:rsid w:val="00E34B69"/>
    <w:rsid w:val="00E360C6"/>
    <w:rsid w:val="00E367DD"/>
    <w:rsid w:val="00E36EB5"/>
    <w:rsid w:val="00E37F9E"/>
    <w:rsid w:val="00E40159"/>
    <w:rsid w:val="00E4044B"/>
    <w:rsid w:val="00E406A7"/>
    <w:rsid w:val="00E4117B"/>
    <w:rsid w:val="00E41411"/>
    <w:rsid w:val="00E41634"/>
    <w:rsid w:val="00E41E91"/>
    <w:rsid w:val="00E42178"/>
    <w:rsid w:val="00E425F6"/>
    <w:rsid w:val="00E43D36"/>
    <w:rsid w:val="00E43FCC"/>
    <w:rsid w:val="00E4400C"/>
    <w:rsid w:val="00E44542"/>
    <w:rsid w:val="00E45DCB"/>
    <w:rsid w:val="00E4600F"/>
    <w:rsid w:val="00E46B61"/>
    <w:rsid w:val="00E46FB3"/>
    <w:rsid w:val="00E47438"/>
    <w:rsid w:val="00E47762"/>
    <w:rsid w:val="00E516E5"/>
    <w:rsid w:val="00E52DC9"/>
    <w:rsid w:val="00E54742"/>
    <w:rsid w:val="00E54C9B"/>
    <w:rsid w:val="00E54D91"/>
    <w:rsid w:val="00E552AB"/>
    <w:rsid w:val="00E557ED"/>
    <w:rsid w:val="00E5678C"/>
    <w:rsid w:val="00E569B5"/>
    <w:rsid w:val="00E57449"/>
    <w:rsid w:val="00E60336"/>
    <w:rsid w:val="00E61793"/>
    <w:rsid w:val="00E61856"/>
    <w:rsid w:val="00E61B42"/>
    <w:rsid w:val="00E61FF9"/>
    <w:rsid w:val="00E62183"/>
    <w:rsid w:val="00E627F6"/>
    <w:rsid w:val="00E629FD"/>
    <w:rsid w:val="00E62B93"/>
    <w:rsid w:val="00E63080"/>
    <w:rsid w:val="00E6339A"/>
    <w:rsid w:val="00E64856"/>
    <w:rsid w:val="00E65BAC"/>
    <w:rsid w:val="00E66800"/>
    <w:rsid w:val="00E66FFA"/>
    <w:rsid w:val="00E70632"/>
    <w:rsid w:val="00E70C86"/>
    <w:rsid w:val="00E70D47"/>
    <w:rsid w:val="00E70DE8"/>
    <w:rsid w:val="00E716F9"/>
    <w:rsid w:val="00E7195C"/>
    <w:rsid w:val="00E71F0E"/>
    <w:rsid w:val="00E722AD"/>
    <w:rsid w:val="00E72B24"/>
    <w:rsid w:val="00E72B26"/>
    <w:rsid w:val="00E73918"/>
    <w:rsid w:val="00E73CDE"/>
    <w:rsid w:val="00E73F85"/>
    <w:rsid w:val="00E74CD2"/>
    <w:rsid w:val="00E750CE"/>
    <w:rsid w:val="00E752D4"/>
    <w:rsid w:val="00E75D48"/>
    <w:rsid w:val="00E75D7B"/>
    <w:rsid w:val="00E765F9"/>
    <w:rsid w:val="00E7682C"/>
    <w:rsid w:val="00E7712A"/>
    <w:rsid w:val="00E7725B"/>
    <w:rsid w:val="00E77EF9"/>
    <w:rsid w:val="00E80563"/>
    <w:rsid w:val="00E80AD1"/>
    <w:rsid w:val="00E80C68"/>
    <w:rsid w:val="00E8122F"/>
    <w:rsid w:val="00E81C9E"/>
    <w:rsid w:val="00E82288"/>
    <w:rsid w:val="00E824C2"/>
    <w:rsid w:val="00E82A4F"/>
    <w:rsid w:val="00E8323C"/>
    <w:rsid w:val="00E83325"/>
    <w:rsid w:val="00E83417"/>
    <w:rsid w:val="00E83A02"/>
    <w:rsid w:val="00E84AAE"/>
    <w:rsid w:val="00E85D91"/>
    <w:rsid w:val="00E85E96"/>
    <w:rsid w:val="00E87187"/>
    <w:rsid w:val="00E8739A"/>
    <w:rsid w:val="00E87804"/>
    <w:rsid w:val="00E91900"/>
    <w:rsid w:val="00E91D7C"/>
    <w:rsid w:val="00E92079"/>
    <w:rsid w:val="00E9236F"/>
    <w:rsid w:val="00E92C09"/>
    <w:rsid w:val="00E934C4"/>
    <w:rsid w:val="00E943F3"/>
    <w:rsid w:val="00E949C6"/>
    <w:rsid w:val="00E95244"/>
    <w:rsid w:val="00E95A06"/>
    <w:rsid w:val="00E95C9C"/>
    <w:rsid w:val="00E96544"/>
    <w:rsid w:val="00E97424"/>
    <w:rsid w:val="00EA00B8"/>
    <w:rsid w:val="00EA3731"/>
    <w:rsid w:val="00EA4332"/>
    <w:rsid w:val="00EA46BA"/>
    <w:rsid w:val="00EA6043"/>
    <w:rsid w:val="00EA6D60"/>
    <w:rsid w:val="00EA7811"/>
    <w:rsid w:val="00EA78BE"/>
    <w:rsid w:val="00EA7D1F"/>
    <w:rsid w:val="00EB1462"/>
    <w:rsid w:val="00EB1503"/>
    <w:rsid w:val="00EB17B8"/>
    <w:rsid w:val="00EB18BC"/>
    <w:rsid w:val="00EB2FA0"/>
    <w:rsid w:val="00EB3541"/>
    <w:rsid w:val="00EB3731"/>
    <w:rsid w:val="00EB3A5F"/>
    <w:rsid w:val="00EB5994"/>
    <w:rsid w:val="00EB6792"/>
    <w:rsid w:val="00EB6C97"/>
    <w:rsid w:val="00EB72CB"/>
    <w:rsid w:val="00EB76B5"/>
    <w:rsid w:val="00EB771B"/>
    <w:rsid w:val="00EC023C"/>
    <w:rsid w:val="00EC07F0"/>
    <w:rsid w:val="00EC0912"/>
    <w:rsid w:val="00EC097B"/>
    <w:rsid w:val="00EC1143"/>
    <w:rsid w:val="00EC1931"/>
    <w:rsid w:val="00EC198A"/>
    <w:rsid w:val="00EC214E"/>
    <w:rsid w:val="00EC2222"/>
    <w:rsid w:val="00EC2F30"/>
    <w:rsid w:val="00EC306A"/>
    <w:rsid w:val="00EC454C"/>
    <w:rsid w:val="00EC55A4"/>
    <w:rsid w:val="00EC5797"/>
    <w:rsid w:val="00EC5D7B"/>
    <w:rsid w:val="00EC5DE1"/>
    <w:rsid w:val="00EC5E39"/>
    <w:rsid w:val="00EC7CAA"/>
    <w:rsid w:val="00ED040F"/>
    <w:rsid w:val="00ED0784"/>
    <w:rsid w:val="00ED08CD"/>
    <w:rsid w:val="00ED0C96"/>
    <w:rsid w:val="00ED1AB8"/>
    <w:rsid w:val="00ED20AC"/>
    <w:rsid w:val="00ED368F"/>
    <w:rsid w:val="00ED38F2"/>
    <w:rsid w:val="00ED3973"/>
    <w:rsid w:val="00ED42FB"/>
    <w:rsid w:val="00ED4809"/>
    <w:rsid w:val="00ED4C1A"/>
    <w:rsid w:val="00ED5365"/>
    <w:rsid w:val="00ED541B"/>
    <w:rsid w:val="00ED618C"/>
    <w:rsid w:val="00ED6524"/>
    <w:rsid w:val="00ED73A5"/>
    <w:rsid w:val="00ED7E46"/>
    <w:rsid w:val="00EE08AB"/>
    <w:rsid w:val="00EE08B4"/>
    <w:rsid w:val="00EE1375"/>
    <w:rsid w:val="00EE1604"/>
    <w:rsid w:val="00EE1BDA"/>
    <w:rsid w:val="00EE2339"/>
    <w:rsid w:val="00EE25F2"/>
    <w:rsid w:val="00EE2835"/>
    <w:rsid w:val="00EE2DD0"/>
    <w:rsid w:val="00EE5E22"/>
    <w:rsid w:val="00EE622E"/>
    <w:rsid w:val="00EE6455"/>
    <w:rsid w:val="00EE6674"/>
    <w:rsid w:val="00EE678B"/>
    <w:rsid w:val="00EE68B0"/>
    <w:rsid w:val="00EE71CB"/>
    <w:rsid w:val="00EE740B"/>
    <w:rsid w:val="00EE7CBD"/>
    <w:rsid w:val="00EE7D21"/>
    <w:rsid w:val="00EF0E58"/>
    <w:rsid w:val="00EF11A7"/>
    <w:rsid w:val="00EF1257"/>
    <w:rsid w:val="00EF1629"/>
    <w:rsid w:val="00EF2BD2"/>
    <w:rsid w:val="00EF41B0"/>
    <w:rsid w:val="00EF4C51"/>
    <w:rsid w:val="00EF5428"/>
    <w:rsid w:val="00EF5807"/>
    <w:rsid w:val="00EF59B1"/>
    <w:rsid w:val="00EF6757"/>
    <w:rsid w:val="00EF7CB6"/>
    <w:rsid w:val="00EF7D37"/>
    <w:rsid w:val="00F0052C"/>
    <w:rsid w:val="00F00F02"/>
    <w:rsid w:val="00F00F24"/>
    <w:rsid w:val="00F0148A"/>
    <w:rsid w:val="00F01DD5"/>
    <w:rsid w:val="00F021D9"/>
    <w:rsid w:val="00F02A86"/>
    <w:rsid w:val="00F03165"/>
    <w:rsid w:val="00F04375"/>
    <w:rsid w:val="00F0501C"/>
    <w:rsid w:val="00F05B2D"/>
    <w:rsid w:val="00F0727A"/>
    <w:rsid w:val="00F07779"/>
    <w:rsid w:val="00F07D51"/>
    <w:rsid w:val="00F1056C"/>
    <w:rsid w:val="00F11C7A"/>
    <w:rsid w:val="00F12C4F"/>
    <w:rsid w:val="00F13037"/>
    <w:rsid w:val="00F14A61"/>
    <w:rsid w:val="00F14C59"/>
    <w:rsid w:val="00F14DA0"/>
    <w:rsid w:val="00F150D6"/>
    <w:rsid w:val="00F15256"/>
    <w:rsid w:val="00F15A8D"/>
    <w:rsid w:val="00F15E12"/>
    <w:rsid w:val="00F165ED"/>
    <w:rsid w:val="00F16730"/>
    <w:rsid w:val="00F1730E"/>
    <w:rsid w:val="00F17CA7"/>
    <w:rsid w:val="00F206CD"/>
    <w:rsid w:val="00F209E1"/>
    <w:rsid w:val="00F20EA4"/>
    <w:rsid w:val="00F23483"/>
    <w:rsid w:val="00F23C25"/>
    <w:rsid w:val="00F24864"/>
    <w:rsid w:val="00F25FF4"/>
    <w:rsid w:val="00F26A64"/>
    <w:rsid w:val="00F26D2E"/>
    <w:rsid w:val="00F26F2E"/>
    <w:rsid w:val="00F275FA"/>
    <w:rsid w:val="00F27780"/>
    <w:rsid w:val="00F3280A"/>
    <w:rsid w:val="00F3298D"/>
    <w:rsid w:val="00F3354C"/>
    <w:rsid w:val="00F359F5"/>
    <w:rsid w:val="00F35D1A"/>
    <w:rsid w:val="00F35F15"/>
    <w:rsid w:val="00F367FA"/>
    <w:rsid w:val="00F374B3"/>
    <w:rsid w:val="00F379A4"/>
    <w:rsid w:val="00F37B69"/>
    <w:rsid w:val="00F4029A"/>
    <w:rsid w:val="00F40427"/>
    <w:rsid w:val="00F407A4"/>
    <w:rsid w:val="00F40AC6"/>
    <w:rsid w:val="00F41207"/>
    <w:rsid w:val="00F425C4"/>
    <w:rsid w:val="00F42848"/>
    <w:rsid w:val="00F428AE"/>
    <w:rsid w:val="00F429B3"/>
    <w:rsid w:val="00F42C30"/>
    <w:rsid w:val="00F43DDA"/>
    <w:rsid w:val="00F4416C"/>
    <w:rsid w:val="00F44663"/>
    <w:rsid w:val="00F44FF0"/>
    <w:rsid w:val="00F45938"/>
    <w:rsid w:val="00F459BC"/>
    <w:rsid w:val="00F45CDD"/>
    <w:rsid w:val="00F45EE4"/>
    <w:rsid w:val="00F460C9"/>
    <w:rsid w:val="00F462F1"/>
    <w:rsid w:val="00F463CA"/>
    <w:rsid w:val="00F464F5"/>
    <w:rsid w:val="00F47622"/>
    <w:rsid w:val="00F476BD"/>
    <w:rsid w:val="00F505DF"/>
    <w:rsid w:val="00F5064C"/>
    <w:rsid w:val="00F50661"/>
    <w:rsid w:val="00F508D6"/>
    <w:rsid w:val="00F5165A"/>
    <w:rsid w:val="00F51687"/>
    <w:rsid w:val="00F5171B"/>
    <w:rsid w:val="00F520F9"/>
    <w:rsid w:val="00F5298B"/>
    <w:rsid w:val="00F52B0A"/>
    <w:rsid w:val="00F52E62"/>
    <w:rsid w:val="00F53A7C"/>
    <w:rsid w:val="00F54869"/>
    <w:rsid w:val="00F556C3"/>
    <w:rsid w:val="00F55CF2"/>
    <w:rsid w:val="00F55F8F"/>
    <w:rsid w:val="00F56D90"/>
    <w:rsid w:val="00F57015"/>
    <w:rsid w:val="00F57A1E"/>
    <w:rsid w:val="00F57B53"/>
    <w:rsid w:val="00F6043A"/>
    <w:rsid w:val="00F61293"/>
    <w:rsid w:val="00F61D00"/>
    <w:rsid w:val="00F62598"/>
    <w:rsid w:val="00F62790"/>
    <w:rsid w:val="00F62E3C"/>
    <w:rsid w:val="00F6336C"/>
    <w:rsid w:val="00F635A1"/>
    <w:rsid w:val="00F63C38"/>
    <w:rsid w:val="00F64559"/>
    <w:rsid w:val="00F64944"/>
    <w:rsid w:val="00F65408"/>
    <w:rsid w:val="00F65707"/>
    <w:rsid w:val="00F65C81"/>
    <w:rsid w:val="00F663C7"/>
    <w:rsid w:val="00F66667"/>
    <w:rsid w:val="00F66A49"/>
    <w:rsid w:val="00F6715A"/>
    <w:rsid w:val="00F70EFF"/>
    <w:rsid w:val="00F7240A"/>
    <w:rsid w:val="00F72851"/>
    <w:rsid w:val="00F72B6D"/>
    <w:rsid w:val="00F72EE7"/>
    <w:rsid w:val="00F72F18"/>
    <w:rsid w:val="00F734E5"/>
    <w:rsid w:val="00F7507E"/>
    <w:rsid w:val="00F75BDA"/>
    <w:rsid w:val="00F769FB"/>
    <w:rsid w:val="00F76F2E"/>
    <w:rsid w:val="00F80F9D"/>
    <w:rsid w:val="00F815D5"/>
    <w:rsid w:val="00F81898"/>
    <w:rsid w:val="00F81CA0"/>
    <w:rsid w:val="00F81E68"/>
    <w:rsid w:val="00F81EBF"/>
    <w:rsid w:val="00F82962"/>
    <w:rsid w:val="00F8335C"/>
    <w:rsid w:val="00F8394A"/>
    <w:rsid w:val="00F83D36"/>
    <w:rsid w:val="00F842AE"/>
    <w:rsid w:val="00F84677"/>
    <w:rsid w:val="00F8468B"/>
    <w:rsid w:val="00F8480D"/>
    <w:rsid w:val="00F84DE2"/>
    <w:rsid w:val="00F86B18"/>
    <w:rsid w:val="00F8785F"/>
    <w:rsid w:val="00F87D8E"/>
    <w:rsid w:val="00F900D5"/>
    <w:rsid w:val="00F9028E"/>
    <w:rsid w:val="00F90B33"/>
    <w:rsid w:val="00F90BA1"/>
    <w:rsid w:val="00F90E3F"/>
    <w:rsid w:val="00F9136B"/>
    <w:rsid w:val="00F91D76"/>
    <w:rsid w:val="00F92046"/>
    <w:rsid w:val="00F92AA2"/>
    <w:rsid w:val="00F931E3"/>
    <w:rsid w:val="00F931EC"/>
    <w:rsid w:val="00F937F2"/>
    <w:rsid w:val="00F93DED"/>
    <w:rsid w:val="00F9477B"/>
    <w:rsid w:val="00F94CA6"/>
    <w:rsid w:val="00F95327"/>
    <w:rsid w:val="00F953B8"/>
    <w:rsid w:val="00F962D6"/>
    <w:rsid w:val="00F9654C"/>
    <w:rsid w:val="00F969E7"/>
    <w:rsid w:val="00F96D9E"/>
    <w:rsid w:val="00F97599"/>
    <w:rsid w:val="00F97785"/>
    <w:rsid w:val="00FA0080"/>
    <w:rsid w:val="00FA05C9"/>
    <w:rsid w:val="00FA0838"/>
    <w:rsid w:val="00FA0FD1"/>
    <w:rsid w:val="00FA1395"/>
    <w:rsid w:val="00FA1661"/>
    <w:rsid w:val="00FA201F"/>
    <w:rsid w:val="00FA2CD5"/>
    <w:rsid w:val="00FA2F7E"/>
    <w:rsid w:val="00FA365D"/>
    <w:rsid w:val="00FA48DD"/>
    <w:rsid w:val="00FA53FA"/>
    <w:rsid w:val="00FA6258"/>
    <w:rsid w:val="00FA654F"/>
    <w:rsid w:val="00FA66EE"/>
    <w:rsid w:val="00FB0091"/>
    <w:rsid w:val="00FB04D8"/>
    <w:rsid w:val="00FB0631"/>
    <w:rsid w:val="00FB0CDB"/>
    <w:rsid w:val="00FB1A5A"/>
    <w:rsid w:val="00FB23AE"/>
    <w:rsid w:val="00FB34CE"/>
    <w:rsid w:val="00FB373A"/>
    <w:rsid w:val="00FB37AD"/>
    <w:rsid w:val="00FB38FC"/>
    <w:rsid w:val="00FB3970"/>
    <w:rsid w:val="00FB50F8"/>
    <w:rsid w:val="00FB521E"/>
    <w:rsid w:val="00FB582C"/>
    <w:rsid w:val="00FB5E6A"/>
    <w:rsid w:val="00FB68E9"/>
    <w:rsid w:val="00FB6A84"/>
    <w:rsid w:val="00FB6ADD"/>
    <w:rsid w:val="00FB70CC"/>
    <w:rsid w:val="00FC07CC"/>
    <w:rsid w:val="00FC0D42"/>
    <w:rsid w:val="00FC1227"/>
    <w:rsid w:val="00FC150D"/>
    <w:rsid w:val="00FC1E53"/>
    <w:rsid w:val="00FC2BB4"/>
    <w:rsid w:val="00FC2E80"/>
    <w:rsid w:val="00FC3026"/>
    <w:rsid w:val="00FC34BF"/>
    <w:rsid w:val="00FC3DE2"/>
    <w:rsid w:val="00FC427C"/>
    <w:rsid w:val="00FC5623"/>
    <w:rsid w:val="00FC5830"/>
    <w:rsid w:val="00FC58BC"/>
    <w:rsid w:val="00FC690A"/>
    <w:rsid w:val="00FC6C2B"/>
    <w:rsid w:val="00FC6F67"/>
    <w:rsid w:val="00FC7276"/>
    <w:rsid w:val="00FC7F76"/>
    <w:rsid w:val="00FC7FB0"/>
    <w:rsid w:val="00FD08F0"/>
    <w:rsid w:val="00FD17BC"/>
    <w:rsid w:val="00FD195B"/>
    <w:rsid w:val="00FD1A35"/>
    <w:rsid w:val="00FD1DE0"/>
    <w:rsid w:val="00FD22F3"/>
    <w:rsid w:val="00FD2941"/>
    <w:rsid w:val="00FD2D69"/>
    <w:rsid w:val="00FD4053"/>
    <w:rsid w:val="00FD4B1D"/>
    <w:rsid w:val="00FD4BF6"/>
    <w:rsid w:val="00FD4CB7"/>
    <w:rsid w:val="00FD4F5E"/>
    <w:rsid w:val="00FD5172"/>
    <w:rsid w:val="00FD5D2D"/>
    <w:rsid w:val="00FD61ED"/>
    <w:rsid w:val="00FD6719"/>
    <w:rsid w:val="00FD6AE5"/>
    <w:rsid w:val="00FD6B4F"/>
    <w:rsid w:val="00FD6FFB"/>
    <w:rsid w:val="00FD75BF"/>
    <w:rsid w:val="00FD76DF"/>
    <w:rsid w:val="00FE016B"/>
    <w:rsid w:val="00FE0583"/>
    <w:rsid w:val="00FE058E"/>
    <w:rsid w:val="00FE0B90"/>
    <w:rsid w:val="00FE138F"/>
    <w:rsid w:val="00FE21C7"/>
    <w:rsid w:val="00FE298F"/>
    <w:rsid w:val="00FE2E7B"/>
    <w:rsid w:val="00FE3206"/>
    <w:rsid w:val="00FE3D93"/>
    <w:rsid w:val="00FE3F38"/>
    <w:rsid w:val="00FE458E"/>
    <w:rsid w:val="00FE55BE"/>
    <w:rsid w:val="00FE5EFD"/>
    <w:rsid w:val="00FE685A"/>
    <w:rsid w:val="00FE6A67"/>
    <w:rsid w:val="00FE6D73"/>
    <w:rsid w:val="00FF0178"/>
    <w:rsid w:val="00FF03AE"/>
    <w:rsid w:val="00FF099F"/>
    <w:rsid w:val="00FF13A5"/>
    <w:rsid w:val="00FF1875"/>
    <w:rsid w:val="00FF1D68"/>
    <w:rsid w:val="00FF1E72"/>
    <w:rsid w:val="00FF2975"/>
    <w:rsid w:val="00FF2E2E"/>
    <w:rsid w:val="00FF3BB3"/>
    <w:rsid w:val="00FF4559"/>
    <w:rsid w:val="00FF4C7F"/>
    <w:rsid w:val="00FF547F"/>
    <w:rsid w:val="00FF5BF0"/>
    <w:rsid w:val="00FF632B"/>
    <w:rsid w:val="00FF6562"/>
    <w:rsid w:val="00FF6B91"/>
    <w:rsid w:val="00FF6C32"/>
    <w:rsid w:val="00FF6D0F"/>
    <w:rsid w:val="00FF78F2"/>
    <w:rsid w:val="00FF7935"/>
    <w:rsid w:val="131B4A4D"/>
    <w:rsid w:val="1D19333A"/>
    <w:rsid w:val="1F9887D6"/>
    <w:rsid w:val="23B83F5F"/>
    <w:rsid w:val="26BB8C91"/>
    <w:rsid w:val="3C7B1EF0"/>
    <w:rsid w:val="3FF48E78"/>
    <w:rsid w:val="414B40AC"/>
    <w:rsid w:val="4766A2B7"/>
    <w:rsid w:val="4A24F9F5"/>
    <w:rsid w:val="4F1BB5A7"/>
    <w:rsid w:val="5CFF3679"/>
    <w:rsid w:val="645B17B3"/>
    <w:rsid w:val="693487BB"/>
    <w:rsid w:val="696BF7E1"/>
    <w:rsid w:val="6E4CE535"/>
    <w:rsid w:val="7873054C"/>
    <w:rsid w:val="7EDA27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6FAF7F"/>
  <w15:chartTrackingRefBased/>
  <w15:docId w15:val="{66B56215-1A4D-40A4-A999-4AE0A783F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510"/>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D71A48"/>
    <w:pPr>
      <w:keepNext/>
      <w:keepLines/>
      <w:numPr>
        <w:numId w:val="4"/>
      </w:numPr>
      <w:spacing w:before="240"/>
      <w:jc w:val="center"/>
      <w:outlineLvl w:val="0"/>
    </w:pPr>
    <w:rPr>
      <w:rFonts w:eastAsiaTheme="majorEastAsia" w:cstheme="majorBidi"/>
      <w:b/>
      <w:color w:val="000000" w:themeColor="text1"/>
      <w:kern w:val="0"/>
      <w:sz w:val="32"/>
      <w:szCs w:val="32"/>
      <w14:ligatures w14:val="none"/>
    </w:rPr>
  </w:style>
  <w:style w:type="paragraph" w:styleId="Heading2">
    <w:name w:val="heading 2"/>
    <w:basedOn w:val="Normal"/>
    <w:next w:val="Normal"/>
    <w:link w:val="Heading2Char"/>
    <w:autoRedefine/>
    <w:uiPriority w:val="9"/>
    <w:unhideWhenUsed/>
    <w:qFormat/>
    <w:rsid w:val="00B62FBE"/>
    <w:pPr>
      <w:keepNext/>
      <w:keepLines/>
      <w:numPr>
        <w:ilvl w:val="1"/>
        <w:numId w:val="4"/>
      </w:numPr>
      <w:spacing w:before="40"/>
      <w:ind w:left="720"/>
      <w:outlineLvl w:val="1"/>
    </w:pPr>
    <w:rPr>
      <w:rFonts w:eastAsiaTheme="majorEastAsia" w:cstheme="majorBidi"/>
      <w:b/>
      <w:bCs/>
      <w:color w:val="000000" w:themeColor="text1"/>
      <w:kern w:val="0"/>
      <w:szCs w:val="28"/>
      <w14:ligatures w14:val="none"/>
    </w:rPr>
  </w:style>
  <w:style w:type="paragraph" w:styleId="Heading3">
    <w:name w:val="heading 3"/>
    <w:basedOn w:val="Normal"/>
    <w:next w:val="Normal"/>
    <w:link w:val="Heading3Char"/>
    <w:uiPriority w:val="9"/>
    <w:unhideWhenUsed/>
    <w:qFormat/>
    <w:rsid w:val="00333797"/>
    <w:pPr>
      <w:keepNext/>
      <w:keepLines/>
      <w:numPr>
        <w:ilvl w:val="2"/>
        <w:numId w:val="4"/>
      </w:numPr>
      <w:spacing w:before="40"/>
      <w:outlineLvl w:val="2"/>
    </w:pPr>
    <w:rPr>
      <w:rFonts w:eastAsiaTheme="majorEastAsia" w:cstheme="majorBidi"/>
      <w:i/>
      <w:color w:val="000000" w:themeColor="text1"/>
      <w:kern w:val="0"/>
      <w:szCs w:val="24"/>
      <w14:ligatures w14:val="none"/>
    </w:rPr>
  </w:style>
  <w:style w:type="paragraph" w:styleId="Heading5">
    <w:name w:val="heading 5"/>
    <w:basedOn w:val="Normal"/>
    <w:next w:val="Normal"/>
    <w:link w:val="Heading5Char"/>
    <w:uiPriority w:val="9"/>
    <w:unhideWhenUsed/>
    <w:qFormat/>
    <w:rsid w:val="00333797"/>
    <w:pPr>
      <w:keepNext/>
      <w:keepLines/>
      <w:numPr>
        <w:ilvl w:val="4"/>
        <w:numId w:val="4"/>
      </w:numPr>
      <w:spacing w:before="40"/>
      <w:outlineLvl w:val="4"/>
    </w:pPr>
    <w:rPr>
      <w:rFonts w:eastAsiaTheme="majorEastAsia" w:cstheme="majorBidi"/>
      <w:kern w:val="0"/>
      <w14:ligatures w14:val="none"/>
    </w:rPr>
  </w:style>
  <w:style w:type="paragraph" w:styleId="Heading6">
    <w:name w:val="heading 6"/>
    <w:basedOn w:val="Normal"/>
    <w:next w:val="Normal"/>
    <w:link w:val="Heading6Char"/>
    <w:uiPriority w:val="9"/>
    <w:semiHidden/>
    <w:unhideWhenUsed/>
    <w:qFormat/>
    <w:rsid w:val="00333797"/>
    <w:pPr>
      <w:keepNext/>
      <w:keepLines/>
      <w:numPr>
        <w:ilvl w:val="5"/>
        <w:numId w:val="4"/>
      </w:numPr>
      <w:spacing w:before="40"/>
      <w:outlineLvl w:val="5"/>
    </w:pPr>
    <w:rPr>
      <w:rFonts w:asciiTheme="majorHAnsi" w:eastAsiaTheme="majorEastAsia" w:hAnsiTheme="majorHAnsi" w:cstheme="majorBidi"/>
      <w:color w:val="1F3864" w:themeColor="accent1" w:themeShade="80"/>
      <w:kern w:val="0"/>
      <w14:ligatures w14:val="none"/>
    </w:rPr>
  </w:style>
  <w:style w:type="paragraph" w:styleId="Heading7">
    <w:name w:val="heading 7"/>
    <w:basedOn w:val="Normal"/>
    <w:next w:val="Normal"/>
    <w:link w:val="Heading7Char"/>
    <w:uiPriority w:val="9"/>
    <w:semiHidden/>
    <w:unhideWhenUsed/>
    <w:qFormat/>
    <w:rsid w:val="00333797"/>
    <w:pPr>
      <w:keepNext/>
      <w:keepLines/>
      <w:numPr>
        <w:ilvl w:val="6"/>
        <w:numId w:val="4"/>
      </w:numPr>
      <w:spacing w:before="40"/>
      <w:outlineLvl w:val="6"/>
    </w:pPr>
    <w:rPr>
      <w:rFonts w:asciiTheme="majorHAnsi" w:eastAsiaTheme="majorEastAsia" w:hAnsiTheme="majorHAnsi" w:cstheme="majorBidi"/>
      <w:i/>
      <w:iCs/>
      <w:color w:val="1F3864" w:themeColor="accent1" w:themeShade="80"/>
      <w:kern w:val="0"/>
      <w14:ligatures w14:val="none"/>
    </w:rPr>
  </w:style>
  <w:style w:type="paragraph" w:styleId="Heading8">
    <w:name w:val="heading 8"/>
    <w:basedOn w:val="Normal"/>
    <w:next w:val="Normal"/>
    <w:link w:val="Heading8Char"/>
    <w:uiPriority w:val="9"/>
    <w:semiHidden/>
    <w:unhideWhenUsed/>
    <w:qFormat/>
    <w:rsid w:val="00333797"/>
    <w:pPr>
      <w:keepNext/>
      <w:keepLines/>
      <w:numPr>
        <w:ilvl w:val="7"/>
        <w:numId w:val="4"/>
      </w:numPr>
      <w:spacing w:before="40"/>
      <w:outlineLvl w:val="7"/>
    </w:pPr>
    <w:rPr>
      <w:rFonts w:asciiTheme="majorHAnsi" w:eastAsiaTheme="majorEastAsia" w:hAnsiTheme="majorHAnsi" w:cstheme="majorBidi"/>
      <w:color w:val="262626" w:themeColor="text1" w:themeTint="D9"/>
      <w:kern w:val="0"/>
      <w:sz w:val="21"/>
      <w:szCs w:val="21"/>
      <w14:ligatures w14:val="none"/>
    </w:rPr>
  </w:style>
  <w:style w:type="paragraph" w:styleId="Heading9">
    <w:name w:val="heading 9"/>
    <w:basedOn w:val="Normal"/>
    <w:next w:val="Normal"/>
    <w:link w:val="Heading9Char"/>
    <w:uiPriority w:val="9"/>
    <w:semiHidden/>
    <w:unhideWhenUsed/>
    <w:qFormat/>
    <w:rsid w:val="00333797"/>
    <w:pPr>
      <w:keepNext/>
      <w:keepLines/>
      <w:numPr>
        <w:ilvl w:val="8"/>
        <w:numId w:val="4"/>
      </w:numPr>
      <w:spacing w:before="40"/>
      <w:outlineLvl w:val="8"/>
    </w:pPr>
    <w:rPr>
      <w:rFonts w:asciiTheme="majorHAnsi" w:eastAsiaTheme="majorEastAsia" w:hAnsiTheme="majorHAnsi" w:cstheme="majorBidi"/>
      <w:i/>
      <w:iCs/>
      <w:color w:val="262626" w:themeColor="text1" w:themeTint="D9"/>
      <w:kern w:val="0"/>
      <w:sz w:val="21"/>
      <w:szCs w:val="21"/>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49AF"/>
    <w:pPr>
      <w:ind w:left="720"/>
      <w:contextualSpacing/>
    </w:pPr>
  </w:style>
  <w:style w:type="character" w:styleId="PlaceholderText">
    <w:name w:val="Placeholder Text"/>
    <w:basedOn w:val="DefaultParagraphFont"/>
    <w:uiPriority w:val="99"/>
    <w:semiHidden/>
    <w:rsid w:val="00AA12FA"/>
    <w:rPr>
      <w:color w:val="808080"/>
    </w:rPr>
  </w:style>
  <w:style w:type="paragraph" w:customStyle="1" w:styleId="Default">
    <w:name w:val="Default"/>
    <w:uiPriority w:val="99"/>
    <w:rsid w:val="002719AD"/>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styleId="Header">
    <w:name w:val="header"/>
    <w:basedOn w:val="Normal"/>
    <w:link w:val="HeaderChar"/>
    <w:uiPriority w:val="99"/>
    <w:unhideWhenUsed/>
    <w:rsid w:val="00333797"/>
    <w:pPr>
      <w:tabs>
        <w:tab w:val="center" w:pos="4680"/>
        <w:tab w:val="right" w:pos="9360"/>
      </w:tabs>
      <w:spacing w:line="240" w:lineRule="auto"/>
    </w:pPr>
  </w:style>
  <w:style w:type="character" w:customStyle="1" w:styleId="HeaderChar">
    <w:name w:val="Header Char"/>
    <w:basedOn w:val="DefaultParagraphFont"/>
    <w:link w:val="Header"/>
    <w:uiPriority w:val="99"/>
    <w:rsid w:val="00333797"/>
    <w:rPr>
      <w:rFonts w:ascii="Times New Roman" w:hAnsi="Times New Roman"/>
      <w:sz w:val="28"/>
    </w:rPr>
  </w:style>
  <w:style w:type="paragraph" w:styleId="Footer">
    <w:name w:val="footer"/>
    <w:basedOn w:val="Normal"/>
    <w:link w:val="FooterChar"/>
    <w:uiPriority w:val="99"/>
    <w:unhideWhenUsed/>
    <w:rsid w:val="00333797"/>
    <w:pPr>
      <w:tabs>
        <w:tab w:val="center" w:pos="4680"/>
        <w:tab w:val="right" w:pos="9360"/>
      </w:tabs>
      <w:spacing w:line="240" w:lineRule="auto"/>
    </w:pPr>
  </w:style>
  <w:style w:type="character" w:customStyle="1" w:styleId="FooterChar">
    <w:name w:val="Footer Char"/>
    <w:basedOn w:val="DefaultParagraphFont"/>
    <w:link w:val="Footer"/>
    <w:uiPriority w:val="99"/>
    <w:rsid w:val="00333797"/>
    <w:rPr>
      <w:rFonts w:ascii="Times New Roman" w:hAnsi="Times New Roman"/>
      <w:sz w:val="28"/>
    </w:rPr>
  </w:style>
  <w:style w:type="character" w:customStyle="1" w:styleId="Heading1Char">
    <w:name w:val="Heading 1 Char"/>
    <w:basedOn w:val="DefaultParagraphFont"/>
    <w:link w:val="Heading1"/>
    <w:uiPriority w:val="9"/>
    <w:rsid w:val="00333797"/>
    <w:rPr>
      <w:rFonts w:ascii="Times New Roman" w:eastAsiaTheme="majorEastAsia" w:hAnsi="Times New Roman" w:cstheme="majorBidi"/>
      <w:b/>
      <w:color w:val="000000" w:themeColor="text1"/>
      <w:kern w:val="0"/>
      <w:sz w:val="32"/>
      <w:szCs w:val="32"/>
      <w14:ligatures w14:val="none"/>
    </w:rPr>
  </w:style>
  <w:style w:type="character" w:customStyle="1" w:styleId="Heading2Char">
    <w:name w:val="Heading 2 Char"/>
    <w:basedOn w:val="DefaultParagraphFont"/>
    <w:link w:val="Heading2"/>
    <w:uiPriority w:val="9"/>
    <w:rsid w:val="00B62FBE"/>
    <w:rPr>
      <w:rFonts w:ascii="Times New Roman" w:eastAsiaTheme="majorEastAsia" w:hAnsi="Times New Roman" w:cstheme="majorBidi"/>
      <w:b/>
      <w:bCs/>
      <w:color w:val="000000" w:themeColor="text1"/>
      <w:kern w:val="0"/>
      <w:sz w:val="28"/>
      <w:szCs w:val="28"/>
      <w14:ligatures w14:val="none"/>
    </w:rPr>
  </w:style>
  <w:style w:type="character" w:customStyle="1" w:styleId="Heading3Char">
    <w:name w:val="Heading 3 Char"/>
    <w:basedOn w:val="DefaultParagraphFont"/>
    <w:link w:val="Heading3"/>
    <w:uiPriority w:val="9"/>
    <w:rsid w:val="00333797"/>
    <w:rPr>
      <w:rFonts w:ascii="Times New Roman" w:eastAsiaTheme="majorEastAsia" w:hAnsi="Times New Roman" w:cstheme="majorBidi"/>
      <w:i/>
      <w:color w:val="000000" w:themeColor="text1"/>
      <w:kern w:val="0"/>
      <w:sz w:val="26"/>
      <w:szCs w:val="24"/>
      <w14:ligatures w14:val="none"/>
    </w:rPr>
  </w:style>
  <w:style w:type="character" w:customStyle="1" w:styleId="Heading5Char">
    <w:name w:val="Heading 5 Char"/>
    <w:basedOn w:val="DefaultParagraphFont"/>
    <w:link w:val="Heading5"/>
    <w:uiPriority w:val="9"/>
    <w:rsid w:val="00333797"/>
    <w:rPr>
      <w:rFonts w:ascii="Times New Roman" w:eastAsiaTheme="majorEastAsia" w:hAnsi="Times New Roman" w:cstheme="majorBidi"/>
      <w:kern w:val="0"/>
      <w:sz w:val="26"/>
      <w14:ligatures w14:val="none"/>
    </w:rPr>
  </w:style>
  <w:style w:type="character" w:customStyle="1" w:styleId="Heading6Char">
    <w:name w:val="Heading 6 Char"/>
    <w:basedOn w:val="DefaultParagraphFont"/>
    <w:link w:val="Heading6"/>
    <w:uiPriority w:val="9"/>
    <w:semiHidden/>
    <w:rsid w:val="00333797"/>
    <w:rPr>
      <w:rFonts w:asciiTheme="majorHAnsi" w:eastAsiaTheme="majorEastAsia" w:hAnsiTheme="majorHAnsi" w:cstheme="majorBidi"/>
      <w:color w:val="1F3864" w:themeColor="accent1" w:themeShade="80"/>
      <w:kern w:val="0"/>
      <w:sz w:val="26"/>
      <w14:ligatures w14:val="none"/>
    </w:rPr>
  </w:style>
  <w:style w:type="character" w:customStyle="1" w:styleId="Heading7Char">
    <w:name w:val="Heading 7 Char"/>
    <w:basedOn w:val="DefaultParagraphFont"/>
    <w:link w:val="Heading7"/>
    <w:uiPriority w:val="9"/>
    <w:semiHidden/>
    <w:rsid w:val="00333797"/>
    <w:rPr>
      <w:rFonts w:asciiTheme="majorHAnsi" w:eastAsiaTheme="majorEastAsia" w:hAnsiTheme="majorHAnsi" w:cstheme="majorBidi"/>
      <w:i/>
      <w:iCs/>
      <w:color w:val="1F3864" w:themeColor="accent1" w:themeShade="80"/>
      <w:kern w:val="0"/>
      <w:sz w:val="26"/>
      <w14:ligatures w14:val="none"/>
    </w:rPr>
  </w:style>
  <w:style w:type="character" w:customStyle="1" w:styleId="Heading8Char">
    <w:name w:val="Heading 8 Char"/>
    <w:basedOn w:val="DefaultParagraphFont"/>
    <w:link w:val="Heading8"/>
    <w:uiPriority w:val="9"/>
    <w:semiHidden/>
    <w:rsid w:val="00333797"/>
    <w:rPr>
      <w:rFonts w:asciiTheme="majorHAnsi" w:eastAsiaTheme="majorEastAsia" w:hAnsiTheme="majorHAnsi" w:cstheme="majorBidi"/>
      <w:color w:val="262626" w:themeColor="text1" w:themeTint="D9"/>
      <w:kern w:val="0"/>
      <w:sz w:val="21"/>
      <w:szCs w:val="21"/>
      <w14:ligatures w14:val="none"/>
    </w:rPr>
  </w:style>
  <w:style w:type="character" w:customStyle="1" w:styleId="Heading9Char">
    <w:name w:val="Heading 9 Char"/>
    <w:basedOn w:val="DefaultParagraphFont"/>
    <w:link w:val="Heading9"/>
    <w:uiPriority w:val="9"/>
    <w:semiHidden/>
    <w:rsid w:val="00333797"/>
    <w:rPr>
      <w:rFonts w:asciiTheme="majorHAnsi" w:eastAsiaTheme="majorEastAsia" w:hAnsiTheme="majorHAnsi" w:cstheme="majorBidi"/>
      <w:i/>
      <w:iCs/>
      <w:color w:val="262626" w:themeColor="text1" w:themeTint="D9"/>
      <w:kern w:val="0"/>
      <w:sz w:val="21"/>
      <w:szCs w:val="21"/>
      <w14:ligatures w14:val="none"/>
    </w:rPr>
  </w:style>
  <w:style w:type="paragraph" w:styleId="Caption">
    <w:name w:val="caption"/>
    <w:basedOn w:val="Normal"/>
    <w:next w:val="Normal"/>
    <w:autoRedefine/>
    <w:uiPriority w:val="35"/>
    <w:unhideWhenUsed/>
    <w:qFormat/>
    <w:rsid w:val="007827DE"/>
    <w:pPr>
      <w:spacing w:after="200" w:line="240" w:lineRule="auto"/>
      <w:jc w:val="center"/>
    </w:pPr>
    <w:rPr>
      <w:i/>
      <w:iCs/>
      <w:color w:val="44546A" w:themeColor="text2"/>
      <w:kern w:val="0"/>
      <w:sz w:val="22"/>
      <w14:ligatures w14:val="none"/>
    </w:rPr>
  </w:style>
  <w:style w:type="paragraph" w:customStyle="1" w:styleId="rtejustify">
    <w:name w:val="rtejustify"/>
    <w:basedOn w:val="Normal"/>
    <w:uiPriority w:val="99"/>
    <w:rsid w:val="00333797"/>
    <w:pPr>
      <w:spacing w:before="100" w:beforeAutospacing="1" w:after="100" w:afterAutospacing="1" w:line="240" w:lineRule="auto"/>
    </w:pPr>
    <w:rPr>
      <w:rFonts w:eastAsia="Times New Roman" w:cs="Times New Roman"/>
      <w:kern w:val="0"/>
      <w:sz w:val="24"/>
      <w:szCs w:val="24"/>
      <w14:ligatures w14:val="none"/>
    </w:rPr>
  </w:style>
  <w:style w:type="paragraph" w:styleId="NoSpacing">
    <w:name w:val="No Spacing"/>
    <w:uiPriority w:val="1"/>
    <w:qFormat/>
    <w:rsid w:val="00333797"/>
    <w:pPr>
      <w:spacing w:after="0" w:line="240" w:lineRule="auto"/>
    </w:pPr>
    <w:rPr>
      <w:kern w:val="0"/>
      <w14:ligatures w14:val="none"/>
    </w:rPr>
  </w:style>
  <w:style w:type="table" w:customStyle="1" w:styleId="GridTable4-Accent11">
    <w:name w:val="Grid Table 4 - Accent 11"/>
    <w:basedOn w:val="TableNormal"/>
    <w:uiPriority w:val="49"/>
    <w:rsid w:val="00333797"/>
    <w:pPr>
      <w:spacing w:after="0" w:line="240" w:lineRule="auto"/>
    </w:pPr>
    <w:rPr>
      <w:kern w:val="0"/>
      <w:sz w:val="20"/>
      <w:szCs w:val="20"/>
      <w14:ligatures w14:val="none"/>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link w:val="NormalWebChar"/>
    <w:uiPriority w:val="99"/>
    <w:unhideWhenUsed/>
    <w:rsid w:val="000C7E3F"/>
    <w:pPr>
      <w:spacing w:before="100" w:beforeAutospacing="1" w:after="100" w:afterAutospacing="1" w:line="240" w:lineRule="auto"/>
      <w:jc w:val="left"/>
    </w:pPr>
    <w:rPr>
      <w:rFonts w:eastAsia="Times New Roman" w:cs="Times New Roman"/>
      <w:kern w:val="0"/>
      <w:sz w:val="24"/>
      <w:szCs w:val="24"/>
      <w14:ligatures w14:val="none"/>
    </w:rPr>
  </w:style>
  <w:style w:type="character" w:customStyle="1" w:styleId="NormalWebChar">
    <w:name w:val="Normal (Web) Char"/>
    <w:basedOn w:val="DefaultParagraphFont"/>
    <w:link w:val="NormalWeb"/>
    <w:uiPriority w:val="99"/>
    <w:rsid w:val="000C7E3F"/>
    <w:rPr>
      <w:rFonts w:ascii="Times New Roman" w:eastAsia="Times New Roman" w:hAnsi="Times New Roman" w:cs="Times New Roman"/>
      <w:kern w:val="0"/>
      <w:sz w:val="24"/>
      <w:szCs w:val="24"/>
      <w14:ligatures w14:val="none"/>
    </w:rPr>
  </w:style>
  <w:style w:type="paragraph" w:styleId="Revision">
    <w:name w:val="Revision"/>
    <w:hidden/>
    <w:uiPriority w:val="99"/>
    <w:semiHidden/>
    <w:rsid w:val="003B5224"/>
    <w:pPr>
      <w:spacing w:after="0" w:line="240" w:lineRule="auto"/>
    </w:pPr>
    <w:rPr>
      <w:rFonts w:ascii="Times New Roman" w:hAnsi="Times New Roman"/>
      <w:sz w:val="28"/>
    </w:rPr>
  </w:style>
  <w:style w:type="character" w:styleId="Hyperlink">
    <w:name w:val="Hyperlink"/>
    <w:basedOn w:val="DefaultParagraphFont"/>
    <w:uiPriority w:val="99"/>
    <w:unhideWhenUsed/>
    <w:rsid w:val="00877943"/>
    <w:rPr>
      <w:color w:val="0563C1" w:themeColor="hyperlink"/>
      <w:u w:val="single"/>
    </w:rPr>
  </w:style>
  <w:style w:type="character" w:styleId="UnresolvedMention">
    <w:name w:val="Unresolved Mention"/>
    <w:basedOn w:val="DefaultParagraphFont"/>
    <w:uiPriority w:val="99"/>
    <w:semiHidden/>
    <w:unhideWhenUsed/>
    <w:rsid w:val="00877943"/>
    <w:rPr>
      <w:color w:val="605E5C"/>
      <w:shd w:val="clear" w:color="auto" w:fill="E1DFDD"/>
    </w:rPr>
  </w:style>
  <w:style w:type="paragraph" w:styleId="EndnoteText">
    <w:name w:val="endnote text"/>
    <w:basedOn w:val="Normal"/>
    <w:link w:val="EndnoteTextChar"/>
    <w:uiPriority w:val="99"/>
    <w:semiHidden/>
    <w:unhideWhenUsed/>
    <w:rsid w:val="004041D2"/>
    <w:pPr>
      <w:spacing w:line="240" w:lineRule="auto"/>
    </w:pPr>
    <w:rPr>
      <w:sz w:val="20"/>
      <w:szCs w:val="20"/>
    </w:rPr>
  </w:style>
  <w:style w:type="character" w:customStyle="1" w:styleId="EndnoteTextChar">
    <w:name w:val="Endnote Text Char"/>
    <w:basedOn w:val="DefaultParagraphFont"/>
    <w:link w:val="EndnoteText"/>
    <w:uiPriority w:val="99"/>
    <w:semiHidden/>
    <w:rsid w:val="004041D2"/>
    <w:rPr>
      <w:rFonts w:ascii="Times New Roman" w:hAnsi="Times New Roman"/>
      <w:sz w:val="20"/>
      <w:szCs w:val="20"/>
    </w:rPr>
  </w:style>
  <w:style w:type="character" w:styleId="EndnoteReference">
    <w:name w:val="endnote reference"/>
    <w:basedOn w:val="DefaultParagraphFont"/>
    <w:uiPriority w:val="99"/>
    <w:semiHidden/>
    <w:unhideWhenUsed/>
    <w:rsid w:val="004041D2"/>
    <w:rPr>
      <w:vertAlign w:val="superscript"/>
    </w:rPr>
  </w:style>
  <w:style w:type="paragraph" w:styleId="Bibliography">
    <w:name w:val="Bibliography"/>
    <w:basedOn w:val="Normal"/>
    <w:next w:val="Normal"/>
    <w:uiPriority w:val="37"/>
    <w:unhideWhenUsed/>
    <w:rsid w:val="00E27D06"/>
  </w:style>
  <w:style w:type="paragraph" w:styleId="FootnoteText">
    <w:name w:val="footnote text"/>
    <w:basedOn w:val="Normal"/>
    <w:link w:val="FootnoteTextChar"/>
    <w:uiPriority w:val="99"/>
    <w:semiHidden/>
    <w:unhideWhenUsed/>
    <w:rsid w:val="00E27D06"/>
    <w:pPr>
      <w:spacing w:line="240" w:lineRule="auto"/>
    </w:pPr>
    <w:rPr>
      <w:sz w:val="20"/>
      <w:szCs w:val="20"/>
    </w:rPr>
  </w:style>
  <w:style w:type="character" w:customStyle="1" w:styleId="FootnoteTextChar">
    <w:name w:val="Footnote Text Char"/>
    <w:basedOn w:val="DefaultParagraphFont"/>
    <w:link w:val="FootnoteText"/>
    <w:uiPriority w:val="99"/>
    <w:semiHidden/>
    <w:rsid w:val="00E27D06"/>
    <w:rPr>
      <w:rFonts w:ascii="Times New Roman" w:hAnsi="Times New Roman"/>
      <w:sz w:val="20"/>
      <w:szCs w:val="20"/>
    </w:rPr>
  </w:style>
  <w:style w:type="character" w:styleId="FootnoteReference">
    <w:name w:val="footnote reference"/>
    <w:basedOn w:val="DefaultParagraphFont"/>
    <w:uiPriority w:val="99"/>
    <w:semiHidden/>
    <w:unhideWhenUsed/>
    <w:rsid w:val="00E27D06"/>
    <w:rPr>
      <w:vertAlign w:val="superscript"/>
    </w:rPr>
  </w:style>
  <w:style w:type="table" w:styleId="TableGrid">
    <w:name w:val="Table Grid"/>
    <w:basedOn w:val="TableNormal"/>
    <w:uiPriority w:val="39"/>
    <w:rsid w:val="00E27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72D45"/>
    <w:pPr>
      <w:numPr>
        <w:numId w:val="0"/>
      </w:num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C7467F"/>
    <w:pPr>
      <w:spacing w:after="100"/>
    </w:pPr>
  </w:style>
  <w:style w:type="paragraph" w:styleId="TOC2">
    <w:name w:val="toc 2"/>
    <w:basedOn w:val="Normal"/>
    <w:next w:val="Normal"/>
    <w:autoRedefine/>
    <w:uiPriority w:val="39"/>
    <w:unhideWhenUsed/>
    <w:rsid w:val="00C7467F"/>
    <w:pPr>
      <w:spacing w:after="100"/>
      <w:ind w:left="280"/>
    </w:pPr>
  </w:style>
  <w:style w:type="paragraph" w:styleId="TOC3">
    <w:name w:val="toc 3"/>
    <w:basedOn w:val="Normal"/>
    <w:next w:val="Normal"/>
    <w:autoRedefine/>
    <w:uiPriority w:val="39"/>
    <w:unhideWhenUsed/>
    <w:rsid w:val="00C7467F"/>
    <w:pPr>
      <w:spacing w:after="100"/>
      <w:ind w:left="560"/>
    </w:pPr>
  </w:style>
  <w:style w:type="paragraph" w:styleId="TableofFigures">
    <w:name w:val="table of figures"/>
    <w:basedOn w:val="Normal"/>
    <w:next w:val="Normal"/>
    <w:uiPriority w:val="99"/>
    <w:unhideWhenUsed/>
    <w:rsid w:val="00C7467F"/>
  </w:style>
  <w:style w:type="character" w:customStyle="1" w:styleId="katex-mathml">
    <w:name w:val="katex-mathml"/>
    <w:basedOn w:val="DefaultParagraphFont"/>
    <w:rsid w:val="00544597"/>
  </w:style>
  <w:style w:type="character" w:customStyle="1" w:styleId="mord">
    <w:name w:val="mord"/>
    <w:basedOn w:val="DefaultParagraphFont"/>
    <w:rsid w:val="00544597"/>
  </w:style>
  <w:style w:type="character" w:customStyle="1" w:styleId="mrel">
    <w:name w:val="mrel"/>
    <w:basedOn w:val="DefaultParagraphFont"/>
    <w:rsid w:val="00544597"/>
  </w:style>
  <w:style w:type="character" w:customStyle="1" w:styleId="vlist-s">
    <w:name w:val="vlist-s"/>
    <w:basedOn w:val="DefaultParagraphFont"/>
    <w:rsid w:val="00E70DE8"/>
  </w:style>
  <w:style w:type="character" w:customStyle="1" w:styleId="mpunct">
    <w:name w:val="mpunct"/>
    <w:basedOn w:val="DefaultParagraphFont"/>
    <w:rsid w:val="00E70D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02631">
      <w:bodyDiv w:val="1"/>
      <w:marLeft w:val="0"/>
      <w:marRight w:val="0"/>
      <w:marTop w:val="0"/>
      <w:marBottom w:val="0"/>
      <w:divBdr>
        <w:top w:val="none" w:sz="0" w:space="0" w:color="auto"/>
        <w:left w:val="none" w:sz="0" w:space="0" w:color="auto"/>
        <w:bottom w:val="none" w:sz="0" w:space="0" w:color="auto"/>
        <w:right w:val="none" w:sz="0" w:space="0" w:color="auto"/>
      </w:divBdr>
    </w:div>
    <w:div w:id="31855896">
      <w:bodyDiv w:val="1"/>
      <w:marLeft w:val="0"/>
      <w:marRight w:val="0"/>
      <w:marTop w:val="0"/>
      <w:marBottom w:val="0"/>
      <w:divBdr>
        <w:top w:val="none" w:sz="0" w:space="0" w:color="auto"/>
        <w:left w:val="none" w:sz="0" w:space="0" w:color="auto"/>
        <w:bottom w:val="none" w:sz="0" w:space="0" w:color="auto"/>
        <w:right w:val="none" w:sz="0" w:space="0" w:color="auto"/>
      </w:divBdr>
    </w:div>
    <w:div w:id="41756046">
      <w:bodyDiv w:val="1"/>
      <w:marLeft w:val="0"/>
      <w:marRight w:val="0"/>
      <w:marTop w:val="0"/>
      <w:marBottom w:val="0"/>
      <w:divBdr>
        <w:top w:val="none" w:sz="0" w:space="0" w:color="auto"/>
        <w:left w:val="none" w:sz="0" w:space="0" w:color="auto"/>
        <w:bottom w:val="none" w:sz="0" w:space="0" w:color="auto"/>
        <w:right w:val="none" w:sz="0" w:space="0" w:color="auto"/>
      </w:divBdr>
    </w:div>
    <w:div w:id="80218859">
      <w:bodyDiv w:val="1"/>
      <w:marLeft w:val="0"/>
      <w:marRight w:val="0"/>
      <w:marTop w:val="0"/>
      <w:marBottom w:val="0"/>
      <w:divBdr>
        <w:top w:val="none" w:sz="0" w:space="0" w:color="auto"/>
        <w:left w:val="none" w:sz="0" w:space="0" w:color="auto"/>
        <w:bottom w:val="none" w:sz="0" w:space="0" w:color="auto"/>
        <w:right w:val="none" w:sz="0" w:space="0" w:color="auto"/>
      </w:divBdr>
    </w:div>
    <w:div w:id="213394403">
      <w:bodyDiv w:val="1"/>
      <w:marLeft w:val="0"/>
      <w:marRight w:val="0"/>
      <w:marTop w:val="0"/>
      <w:marBottom w:val="0"/>
      <w:divBdr>
        <w:top w:val="none" w:sz="0" w:space="0" w:color="auto"/>
        <w:left w:val="none" w:sz="0" w:space="0" w:color="auto"/>
        <w:bottom w:val="none" w:sz="0" w:space="0" w:color="auto"/>
        <w:right w:val="none" w:sz="0" w:space="0" w:color="auto"/>
      </w:divBdr>
    </w:div>
    <w:div w:id="268776608">
      <w:bodyDiv w:val="1"/>
      <w:marLeft w:val="0"/>
      <w:marRight w:val="0"/>
      <w:marTop w:val="0"/>
      <w:marBottom w:val="0"/>
      <w:divBdr>
        <w:top w:val="none" w:sz="0" w:space="0" w:color="auto"/>
        <w:left w:val="none" w:sz="0" w:space="0" w:color="auto"/>
        <w:bottom w:val="none" w:sz="0" w:space="0" w:color="auto"/>
        <w:right w:val="none" w:sz="0" w:space="0" w:color="auto"/>
      </w:divBdr>
    </w:div>
    <w:div w:id="436951913">
      <w:bodyDiv w:val="1"/>
      <w:marLeft w:val="0"/>
      <w:marRight w:val="0"/>
      <w:marTop w:val="0"/>
      <w:marBottom w:val="0"/>
      <w:divBdr>
        <w:top w:val="none" w:sz="0" w:space="0" w:color="auto"/>
        <w:left w:val="none" w:sz="0" w:space="0" w:color="auto"/>
        <w:bottom w:val="none" w:sz="0" w:space="0" w:color="auto"/>
        <w:right w:val="none" w:sz="0" w:space="0" w:color="auto"/>
      </w:divBdr>
      <w:divsChild>
        <w:div w:id="2109620765">
          <w:marLeft w:val="0"/>
          <w:marRight w:val="0"/>
          <w:marTop w:val="0"/>
          <w:marBottom w:val="0"/>
          <w:divBdr>
            <w:top w:val="none" w:sz="0" w:space="0" w:color="auto"/>
            <w:left w:val="none" w:sz="0" w:space="0" w:color="auto"/>
            <w:bottom w:val="none" w:sz="0" w:space="0" w:color="auto"/>
            <w:right w:val="none" w:sz="0" w:space="0" w:color="auto"/>
          </w:divBdr>
          <w:divsChild>
            <w:div w:id="729696878">
              <w:marLeft w:val="75"/>
              <w:marRight w:val="75"/>
              <w:marTop w:val="150"/>
              <w:marBottom w:val="150"/>
              <w:divBdr>
                <w:top w:val="none" w:sz="0" w:space="0" w:color="auto"/>
                <w:left w:val="none" w:sz="0" w:space="0" w:color="auto"/>
                <w:bottom w:val="none" w:sz="0" w:space="0" w:color="auto"/>
                <w:right w:val="none" w:sz="0" w:space="0" w:color="auto"/>
              </w:divBdr>
            </w:div>
          </w:divsChild>
        </w:div>
      </w:divsChild>
    </w:div>
    <w:div w:id="502206953">
      <w:bodyDiv w:val="1"/>
      <w:marLeft w:val="0"/>
      <w:marRight w:val="0"/>
      <w:marTop w:val="0"/>
      <w:marBottom w:val="0"/>
      <w:divBdr>
        <w:top w:val="none" w:sz="0" w:space="0" w:color="auto"/>
        <w:left w:val="none" w:sz="0" w:space="0" w:color="auto"/>
        <w:bottom w:val="none" w:sz="0" w:space="0" w:color="auto"/>
        <w:right w:val="none" w:sz="0" w:space="0" w:color="auto"/>
      </w:divBdr>
    </w:div>
    <w:div w:id="605814935">
      <w:bodyDiv w:val="1"/>
      <w:marLeft w:val="0"/>
      <w:marRight w:val="0"/>
      <w:marTop w:val="0"/>
      <w:marBottom w:val="0"/>
      <w:divBdr>
        <w:top w:val="none" w:sz="0" w:space="0" w:color="auto"/>
        <w:left w:val="none" w:sz="0" w:space="0" w:color="auto"/>
        <w:bottom w:val="none" w:sz="0" w:space="0" w:color="auto"/>
        <w:right w:val="none" w:sz="0" w:space="0" w:color="auto"/>
      </w:divBdr>
    </w:div>
    <w:div w:id="833645256">
      <w:bodyDiv w:val="1"/>
      <w:marLeft w:val="0"/>
      <w:marRight w:val="0"/>
      <w:marTop w:val="0"/>
      <w:marBottom w:val="0"/>
      <w:divBdr>
        <w:top w:val="none" w:sz="0" w:space="0" w:color="auto"/>
        <w:left w:val="none" w:sz="0" w:space="0" w:color="auto"/>
        <w:bottom w:val="none" w:sz="0" w:space="0" w:color="auto"/>
        <w:right w:val="none" w:sz="0" w:space="0" w:color="auto"/>
      </w:divBdr>
      <w:divsChild>
        <w:div w:id="1911424186">
          <w:marLeft w:val="0"/>
          <w:marRight w:val="0"/>
          <w:marTop w:val="0"/>
          <w:marBottom w:val="0"/>
          <w:divBdr>
            <w:top w:val="none" w:sz="0" w:space="0" w:color="auto"/>
            <w:left w:val="none" w:sz="0" w:space="0" w:color="auto"/>
            <w:bottom w:val="none" w:sz="0" w:space="0" w:color="auto"/>
            <w:right w:val="none" w:sz="0" w:space="0" w:color="auto"/>
          </w:divBdr>
          <w:divsChild>
            <w:div w:id="1671984963">
              <w:marLeft w:val="75"/>
              <w:marRight w:val="75"/>
              <w:marTop w:val="150"/>
              <w:marBottom w:val="150"/>
              <w:divBdr>
                <w:top w:val="none" w:sz="0" w:space="0" w:color="auto"/>
                <w:left w:val="none" w:sz="0" w:space="0" w:color="auto"/>
                <w:bottom w:val="none" w:sz="0" w:space="0" w:color="auto"/>
                <w:right w:val="none" w:sz="0" w:space="0" w:color="auto"/>
              </w:divBdr>
            </w:div>
          </w:divsChild>
        </w:div>
      </w:divsChild>
    </w:div>
    <w:div w:id="962075151">
      <w:bodyDiv w:val="1"/>
      <w:marLeft w:val="0"/>
      <w:marRight w:val="0"/>
      <w:marTop w:val="0"/>
      <w:marBottom w:val="0"/>
      <w:divBdr>
        <w:top w:val="none" w:sz="0" w:space="0" w:color="auto"/>
        <w:left w:val="none" w:sz="0" w:space="0" w:color="auto"/>
        <w:bottom w:val="none" w:sz="0" w:space="0" w:color="auto"/>
        <w:right w:val="none" w:sz="0" w:space="0" w:color="auto"/>
      </w:divBdr>
    </w:div>
    <w:div w:id="1508254561">
      <w:bodyDiv w:val="1"/>
      <w:marLeft w:val="0"/>
      <w:marRight w:val="0"/>
      <w:marTop w:val="0"/>
      <w:marBottom w:val="0"/>
      <w:divBdr>
        <w:top w:val="none" w:sz="0" w:space="0" w:color="auto"/>
        <w:left w:val="none" w:sz="0" w:space="0" w:color="auto"/>
        <w:bottom w:val="none" w:sz="0" w:space="0" w:color="auto"/>
        <w:right w:val="none" w:sz="0" w:space="0" w:color="auto"/>
      </w:divBdr>
      <w:divsChild>
        <w:div w:id="285088627">
          <w:marLeft w:val="0"/>
          <w:marRight w:val="0"/>
          <w:marTop w:val="0"/>
          <w:marBottom w:val="0"/>
          <w:divBdr>
            <w:top w:val="none" w:sz="0" w:space="0" w:color="auto"/>
            <w:left w:val="none" w:sz="0" w:space="0" w:color="auto"/>
            <w:bottom w:val="none" w:sz="0" w:space="0" w:color="auto"/>
            <w:right w:val="none" w:sz="0" w:space="0" w:color="auto"/>
          </w:divBdr>
          <w:divsChild>
            <w:div w:id="2053115458">
              <w:marLeft w:val="75"/>
              <w:marRight w:val="75"/>
              <w:marTop w:val="150"/>
              <w:marBottom w:val="150"/>
              <w:divBdr>
                <w:top w:val="none" w:sz="0" w:space="0" w:color="auto"/>
                <w:left w:val="none" w:sz="0" w:space="0" w:color="auto"/>
                <w:bottom w:val="none" w:sz="0" w:space="0" w:color="auto"/>
                <w:right w:val="none" w:sz="0" w:space="0" w:color="auto"/>
              </w:divBdr>
            </w:div>
          </w:divsChild>
        </w:div>
      </w:divsChild>
    </w:div>
    <w:div w:id="1541933641">
      <w:bodyDiv w:val="1"/>
      <w:marLeft w:val="0"/>
      <w:marRight w:val="0"/>
      <w:marTop w:val="0"/>
      <w:marBottom w:val="0"/>
      <w:divBdr>
        <w:top w:val="none" w:sz="0" w:space="0" w:color="auto"/>
        <w:left w:val="none" w:sz="0" w:space="0" w:color="auto"/>
        <w:bottom w:val="none" w:sz="0" w:space="0" w:color="auto"/>
        <w:right w:val="none" w:sz="0" w:space="0" w:color="auto"/>
      </w:divBdr>
    </w:div>
    <w:div w:id="1623682444">
      <w:bodyDiv w:val="1"/>
      <w:marLeft w:val="0"/>
      <w:marRight w:val="0"/>
      <w:marTop w:val="0"/>
      <w:marBottom w:val="0"/>
      <w:divBdr>
        <w:top w:val="none" w:sz="0" w:space="0" w:color="auto"/>
        <w:left w:val="none" w:sz="0" w:space="0" w:color="auto"/>
        <w:bottom w:val="none" w:sz="0" w:space="0" w:color="auto"/>
        <w:right w:val="none" w:sz="0" w:space="0" w:color="auto"/>
      </w:divBdr>
      <w:divsChild>
        <w:div w:id="723602364">
          <w:marLeft w:val="0"/>
          <w:marRight w:val="0"/>
          <w:marTop w:val="0"/>
          <w:marBottom w:val="0"/>
          <w:divBdr>
            <w:top w:val="none" w:sz="0" w:space="0" w:color="auto"/>
            <w:left w:val="none" w:sz="0" w:space="0" w:color="auto"/>
            <w:bottom w:val="none" w:sz="0" w:space="0" w:color="auto"/>
            <w:right w:val="none" w:sz="0" w:space="0" w:color="auto"/>
          </w:divBdr>
          <w:divsChild>
            <w:div w:id="155193133">
              <w:marLeft w:val="75"/>
              <w:marRight w:val="75"/>
              <w:marTop w:val="150"/>
              <w:marBottom w:val="150"/>
              <w:divBdr>
                <w:top w:val="none" w:sz="0" w:space="0" w:color="auto"/>
                <w:left w:val="none" w:sz="0" w:space="0" w:color="auto"/>
                <w:bottom w:val="none" w:sz="0" w:space="0" w:color="auto"/>
                <w:right w:val="none" w:sz="0" w:space="0" w:color="auto"/>
              </w:divBdr>
            </w:div>
          </w:divsChild>
        </w:div>
      </w:divsChild>
    </w:div>
    <w:div w:id="1721007371">
      <w:bodyDiv w:val="1"/>
      <w:marLeft w:val="0"/>
      <w:marRight w:val="0"/>
      <w:marTop w:val="0"/>
      <w:marBottom w:val="0"/>
      <w:divBdr>
        <w:top w:val="none" w:sz="0" w:space="0" w:color="auto"/>
        <w:left w:val="none" w:sz="0" w:space="0" w:color="auto"/>
        <w:bottom w:val="none" w:sz="0" w:space="0" w:color="auto"/>
        <w:right w:val="none" w:sz="0" w:space="0" w:color="auto"/>
      </w:divBdr>
    </w:div>
    <w:div w:id="1724716948">
      <w:bodyDiv w:val="1"/>
      <w:marLeft w:val="0"/>
      <w:marRight w:val="0"/>
      <w:marTop w:val="0"/>
      <w:marBottom w:val="0"/>
      <w:divBdr>
        <w:top w:val="none" w:sz="0" w:space="0" w:color="auto"/>
        <w:left w:val="none" w:sz="0" w:space="0" w:color="auto"/>
        <w:bottom w:val="none" w:sz="0" w:space="0" w:color="auto"/>
        <w:right w:val="none" w:sz="0" w:space="0" w:color="auto"/>
      </w:divBdr>
    </w:div>
    <w:div w:id="1916473307">
      <w:bodyDiv w:val="1"/>
      <w:marLeft w:val="0"/>
      <w:marRight w:val="0"/>
      <w:marTop w:val="0"/>
      <w:marBottom w:val="0"/>
      <w:divBdr>
        <w:top w:val="none" w:sz="0" w:space="0" w:color="auto"/>
        <w:left w:val="none" w:sz="0" w:space="0" w:color="auto"/>
        <w:bottom w:val="none" w:sz="0" w:space="0" w:color="auto"/>
        <w:right w:val="none" w:sz="0" w:space="0" w:color="auto"/>
      </w:divBdr>
    </w:div>
    <w:div w:id="2016107324">
      <w:bodyDiv w:val="1"/>
      <w:marLeft w:val="0"/>
      <w:marRight w:val="0"/>
      <w:marTop w:val="0"/>
      <w:marBottom w:val="0"/>
      <w:divBdr>
        <w:top w:val="none" w:sz="0" w:space="0" w:color="auto"/>
        <w:left w:val="none" w:sz="0" w:space="0" w:color="auto"/>
        <w:bottom w:val="none" w:sz="0" w:space="0" w:color="auto"/>
        <w:right w:val="none" w:sz="0" w:space="0" w:color="auto"/>
      </w:divBdr>
      <w:divsChild>
        <w:div w:id="786504">
          <w:marLeft w:val="0"/>
          <w:marRight w:val="0"/>
          <w:marTop w:val="0"/>
          <w:marBottom w:val="0"/>
          <w:divBdr>
            <w:top w:val="none" w:sz="0" w:space="0" w:color="auto"/>
            <w:left w:val="none" w:sz="0" w:space="0" w:color="auto"/>
            <w:bottom w:val="none" w:sz="0" w:space="0" w:color="auto"/>
            <w:right w:val="none" w:sz="0" w:space="0" w:color="auto"/>
          </w:divBdr>
          <w:divsChild>
            <w:div w:id="1761486514">
              <w:marLeft w:val="75"/>
              <w:marRight w:val="75"/>
              <w:marTop w:val="150"/>
              <w:marBottom w:val="150"/>
              <w:divBdr>
                <w:top w:val="none" w:sz="0" w:space="0" w:color="auto"/>
                <w:left w:val="none" w:sz="0" w:space="0" w:color="auto"/>
                <w:bottom w:val="none" w:sz="0" w:space="0" w:color="auto"/>
                <w:right w:val="none" w:sz="0" w:space="0" w:color="auto"/>
              </w:divBdr>
            </w:div>
          </w:divsChild>
        </w:div>
        <w:div w:id="3670237">
          <w:marLeft w:val="0"/>
          <w:marRight w:val="0"/>
          <w:marTop w:val="0"/>
          <w:marBottom w:val="0"/>
          <w:divBdr>
            <w:top w:val="none" w:sz="0" w:space="0" w:color="auto"/>
            <w:left w:val="none" w:sz="0" w:space="0" w:color="auto"/>
            <w:bottom w:val="none" w:sz="0" w:space="0" w:color="auto"/>
            <w:right w:val="none" w:sz="0" w:space="0" w:color="auto"/>
          </w:divBdr>
          <w:divsChild>
            <w:div w:id="821119978">
              <w:marLeft w:val="75"/>
              <w:marRight w:val="75"/>
              <w:marTop w:val="150"/>
              <w:marBottom w:val="150"/>
              <w:divBdr>
                <w:top w:val="none" w:sz="0" w:space="0" w:color="auto"/>
                <w:left w:val="none" w:sz="0" w:space="0" w:color="auto"/>
                <w:bottom w:val="none" w:sz="0" w:space="0" w:color="auto"/>
                <w:right w:val="none" w:sz="0" w:space="0" w:color="auto"/>
              </w:divBdr>
            </w:div>
          </w:divsChild>
        </w:div>
        <w:div w:id="8070989">
          <w:marLeft w:val="0"/>
          <w:marRight w:val="0"/>
          <w:marTop w:val="0"/>
          <w:marBottom w:val="0"/>
          <w:divBdr>
            <w:top w:val="none" w:sz="0" w:space="0" w:color="auto"/>
            <w:left w:val="none" w:sz="0" w:space="0" w:color="auto"/>
            <w:bottom w:val="none" w:sz="0" w:space="0" w:color="auto"/>
            <w:right w:val="none" w:sz="0" w:space="0" w:color="auto"/>
          </w:divBdr>
          <w:divsChild>
            <w:div w:id="415058882">
              <w:marLeft w:val="75"/>
              <w:marRight w:val="75"/>
              <w:marTop w:val="150"/>
              <w:marBottom w:val="150"/>
              <w:divBdr>
                <w:top w:val="none" w:sz="0" w:space="0" w:color="auto"/>
                <w:left w:val="none" w:sz="0" w:space="0" w:color="auto"/>
                <w:bottom w:val="none" w:sz="0" w:space="0" w:color="auto"/>
                <w:right w:val="none" w:sz="0" w:space="0" w:color="auto"/>
              </w:divBdr>
            </w:div>
          </w:divsChild>
        </w:div>
        <w:div w:id="8216238">
          <w:marLeft w:val="0"/>
          <w:marRight w:val="0"/>
          <w:marTop w:val="0"/>
          <w:marBottom w:val="0"/>
          <w:divBdr>
            <w:top w:val="none" w:sz="0" w:space="0" w:color="auto"/>
            <w:left w:val="none" w:sz="0" w:space="0" w:color="auto"/>
            <w:bottom w:val="none" w:sz="0" w:space="0" w:color="auto"/>
            <w:right w:val="none" w:sz="0" w:space="0" w:color="auto"/>
          </w:divBdr>
          <w:divsChild>
            <w:div w:id="1143696685">
              <w:marLeft w:val="75"/>
              <w:marRight w:val="75"/>
              <w:marTop w:val="150"/>
              <w:marBottom w:val="150"/>
              <w:divBdr>
                <w:top w:val="none" w:sz="0" w:space="0" w:color="auto"/>
                <w:left w:val="none" w:sz="0" w:space="0" w:color="auto"/>
                <w:bottom w:val="none" w:sz="0" w:space="0" w:color="auto"/>
                <w:right w:val="none" w:sz="0" w:space="0" w:color="auto"/>
              </w:divBdr>
            </w:div>
          </w:divsChild>
        </w:div>
        <w:div w:id="9458856">
          <w:marLeft w:val="0"/>
          <w:marRight w:val="0"/>
          <w:marTop w:val="0"/>
          <w:marBottom w:val="0"/>
          <w:divBdr>
            <w:top w:val="none" w:sz="0" w:space="0" w:color="auto"/>
            <w:left w:val="none" w:sz="0" w:space="0" w:color="auto"/>
            <w:bottom w:val="none" w:sz="0" w:space="0" w:color="auto"/>
            <w:right w:val="none" w:sz="0" w:space="0" w:color="auto"/>
          </w:divBdr>
          <w:divsChild>
            <w:div w:id="2010983554">
              <w:marLeft w:val="75"/>
              <w:marRight w:val="75"/>
              <w:marTop w:val="150"/>
              <w:marBottom w:val="150"/>
              <w:divBdr>
                <w:top w:val="none" w:sz="0" w:space="0" w:color="auto"/>
                <w:left w:val="none" w:sz="0" w:space="0" w:color="auto"/>
                <w:bottom w:val="none" w:sz="0" w:space="0" w:color="auto"/>
                <w:right w:val="none" w:sz="0" w:space="0" w:color="auto"/>
              </w:divBdr>
            </w:div>
          </w:divsChild>
        </w:div>
        <w:div w:id="14696294">
          <w:marLeft w:val="0"/>
          <w:marRight w:val="0"/>
          <w:marTop w:val="0"/>
          <w:marBottom w:val="0"/>
          <w:divBdr>
            <w:top w:val="none" w:sz="0" w:space="0" w:color="auto"/>
            <w:left w:val="none" w:sz="0" w:space="0" w:color="auto"/>
            <w:bottom w:val="none" w:sz="0" w:space="0" w:color="auto"/>
            <w:right w:val="none" w:sz="0" w:space="0" w:color="auto"/>
          </w:divBdr>
          <w:divsChild>
            <w:div w:id="1273199087">
              <w:marLeft w:val="75"/>
              <w:marRight w:val="75"/>
              <w:marTop w:val="150"/>
              <w:marBottom w:val="150"/>
              <w:divBdr>
                <w:top w:val="none" w:sz="0" w:space="0" w:color="auto"/>
                <w:left w:val="none" w:sz="0" w:space="0" w:color="auto"/>
                <w:bottom w:val="none" w:sz="0" w:space="0" w:color="auto"/>
                <w:right w:val="none" w:sz="0" w:space="0" w:color="auto"/>
              </w:divBdr>
            </w:div>
          </w:divsChild>
        </w:div>
        <w:div w:id="17004653">
          <w:marLeft w:val="0"/>
          <w:marRight w:val="0"/>
          <w:marTop w:val="0"/>
          <w:marBottom w:val="0"/>
          <w:divBdr>
            <w:top w:val="none" w:sz="0" w:space="0" w:color="auto"/>
            <w:left w:val="none" w:sz="0" w:space="0" w:color="auto"/>
            <w:bottom w:val="none" w:sz="0" w:space="0" w:color="auto"/>
            <w:right w:val="none" w:sz="0" w:space="0" w:color="auto"/>
          </w:divBdr>
          <w:divsChild>
            <w:div w:id="1315715780">
              <w:marLeft w:val="75"/>
              <w:marRight w:val="75"/>
              <w:marTop w:val="150"/>
              <w:marBottom w:val="150"/>
              <w:divBdr>
                <w:top w:val="none" w:sz="0" w:space="0" w:color="auto"/>
                <w:left w:val="none" w:sz="0" w:space="0" w:color="auto"/>
                <w:bottom w:val="none" w:sz="0" w:space="0" w:color="auto"/>
                <w:right w:val="none" w:sz="0" w:space="0" w:color="auto"/>
              </w:divBdr>
            </w:div>
          </w:divsChild>
        </w:div>
        <w:div w:id="20475655">
          <w:marLeft w:val="0"/>
          <w:marRight w:val="0"/>
          <w:marTop w:val="0"/>
          <w:marBottom w:val="0"/>
          <w:divBdr>
            <w:top w:val="none" w:sz="0" w:space="0" w:color="auto"/>
            <w:left w:val="none" w:sz="0" w:space="0" w:color="auto"/>
            <w:bottom w:val="none" w:sz="0" w:space="0" w:color="auto"/>
            <w:right w:val="none" w:sz="0" w:space="0" w:color="auto"/>
          </w:divBdr>
          <w:divsChild>
            <w:div w:id="1894003155">
              <w:marLeft w:val="75"/>
              <w:marRight w:val="75"/>
              <w:marTop w:val="150"/>
              <w:marBottom w:val="150"/>
              <w:divBdr>
                <w:top w:val="none" w:sz="0" w:space="0" w:color="auto"/>
                <w:left w:val="none" w:sz="0" w:space="0" w:color="auto"/>
                <w:bottom w:val="none" w:sz="0" w:space="0" w:color="auto"/>
                <w:right w:val="none" w:sz="0" w:space="0" w:color="auto"/>
              </w:divBdr>
            </w:div>
          </w:divsChild>
        </w:div>
        <w:div w:id="21252014">
          <w:marLeft w:val="0"/>
          <w:marRight w:val="0"/>
          <w:marTop w:val="0"/>
          <w:marBottom w:val="0"/>
          <w:divBdr>
            <w:top w:val="none" w:sz="0" w:space="0" w:color="auto"/>
            <w:left w:val="none" w:sz="0" w:space="0" w:color="auto"/>
            <w:bottom w:val="none" w:sz="0" w:space="0" w:color="auto"/>
            <w:right w:val="none" w:sz="0" w:space="0" w:color="auto"/>
          </w:divBdr>
          <w:divsChild>
            <w:div w:id="1088311438">
              <w:marLeft w:val="75"/>
              <w:marRight w:val="75"/>
              <w:marTop w:val="150"/>
              <w:marBottom w:val="150"/>
              <w:divBdr>
                <w:top w:val="none" w:sz="0" w:space="0" w:color="auto"/>
                <w:left w:val="none" w:sz="0" w:space="0" w:color="auto"/>
                <w:bottom w:val="none" w:sz="0" w:space="0" w:color="auto"/>
                <w:right w:val="none" w:sz="0" w:space="0" w:color="auto"/>
              </w:divBdr>
            </w:div>
          </w:divsChild>
        </w:div>
        <w:div w:id="25183616">
          <w:marLeft w:val="0"/>
          <w:marRight w:val="0"/>
          <w:marTop w:val="0"/>
          <w:marBottom w:val="0"/>
          <w:divBdr>
            <w:top w:val="none" w:sz="0" w:space="0" w:color="auto"/>
            <w:left w:val="none" w:sz="0" w:space="0" w:color="auto"/>
            <w:bottom w:val="none" w:sz="0" w:space="0" w:color="auto"/>
            <w:right w:val="none" w:sz="0" w:space="0" w:color="auto"/>
          </w:divBdr>
          <w:divsChild>
            <w:div w:id="1773938174">
              <w:marLeft w:val="75"/>
              <w:marRight w:val="75"/>
              <w:marTop w:val="150"/>
              <w:marBottom w:val="150"/>
              <w:divBdr>
                <w:top w:val="none" w:sz="0" w:space="0" w:color="auto"/>
                <w:left w:val="none" w:sz="0" w:space="0" w:color="auto"/>
                <w:bottom w:val="none" w:sz="0" w:space="0" w:color="auto"/>
                <w:right w:val="none" w:sz="0" w:space="0" w:color="auto"/>
              </w:divBdr>
            </w:div>
          </w:divsChild>
        </w:div>
        <w:div w:id="28604601">
          <w:marLeft w:val="0"/>
          <w:marRight w:val="0"/>
          <w:marTop w:val="0"/>
          <w:marBottom w:val="0"/>
          <w:divBdr>
            <w:top w:val="none" w:sz="0" w:space="0" w:color="auto"/>
            <w:left w:val="none" w:sz="0" w:space="0" w:color="auto"/>
            <w:bottom w:val="none" w:sz="0" w:space="0" w:color="auto"/>
            <w:right w:val="none" w:sz="0" w:space="0" w:color="auto"/>
          </w:divBdr>
          <w:divsChild>
            <w:div w:id="487089903">
              <w:marLeft w:val="75"/>
              <w:marRight w:val="75"/>
              <w:marTop w:val="150"/>
              <w:marBottom w:val="150"/>
              <w:divBdr>
                <w:top w:val="none" w:sz="0" w:space="0" w:color="auto"/>
                <w:left w:val="none" w:sz="0" w:space="0" w:color="auto"/>
                <w:bottom w:val="none" w:sz="0" w:space="0" w:color="auto"/>
                <w:right w:val="none" w:sz="0" w:space="0" w:color="auto"/>
              </w:divBdr>
            </w:div>
          </w:divsChild>
        </w:div>
        <w:div w:id="33121530">
          <w:marLeft w:val="0"/>
          <w:marRight w:val="0"/>
          <w:marTop w:val="0"/>
          <w:marBottom w:val="0"/>
          <w:divBdr>
            <w:top w:val="none" w:sz="0" w:space="0" w:color="auto"/>
            <w:left w:val="none" w:sz="0" w:space="0" w:color="auto"/>
            <w:bottom w:val="none" w:sz="0" w:space="0" w:color="auto"/>
            <w:right w:val="none" w:sz="0" w:space="0" w:color="auto"/>
          </w:divBdr>
          <w:divsChild>
            <w:div w:id="2078044538">
              <w:marLeft w:val="75"/>
              <w:marRight w:val="75"/>
              <w:marTop w:val="150"/>
              <w:marBottom w:val="150"/>
              <w:divBdr>
                <w:top w:val="none" w:sz="0" w:space="0" w:color="auto"/>
                <w:left w:val="none" w:sz="0" w:space="0" w:color="auto"/>
                <w:bottom w:val="none" w:sz="0" w:space="0" w:color="auto"/>
                <w:right w:val="none" w:sz="0" w:space="0" w:color="auto"/>
              </w:divBdr>
            </w:div>
          </w:divsChild>
        </w:div>
        <w:div w:id="44136661">
          <w:marLeft w:val="0"/>
          <w:marRight w:val="0"/>
          <w:marTop w:val="0"/>
          <w:marBottom w:val="0"/>
          <w:divBdr>
            <w:top w:val="none" w:sz="0" w:space="0" w:color="auto"/>
            <w:left w:val="none" w:sz="0" w:space="0" w:color="auto"/>
            <w:bottom w:val="none" w:sz="0" w:space="0" w:color="auto"/>
            <w:right w:val="none" w:sz="0" w:space="0" w:color="auto"/>
          </w:divBdr>
          <w:divsChild>
            <w:div w:id="964232202">
              <w:marLeft w:val="75"/>
              <w:marRight w:val="75"/>
              <w:marTop w:val="150"/>
              <w:marBottom w:val="150"/>
              <w:divBdr>
                <w:top w:val="none" w:sz="0" w:space="0" w:color="auto"/>
                <w:left w:val="none" w:sz="0" w:space="0" w:color="auto"/>
                <w:bottom w:val="none" w:sz="0" w:space="0" w:color="auto"/>
                <w:right w:val="none" w:sz="0" w:space="0" w:color="auto"/>
              </w:divBdr>
            </w:div>
          </w:divsChild>
        </w:div>
        <w:div w:id="51738551">
          <w:marLeft w:val="0"/>
          <w:marRight w:val="0"/>
          <w:marTop w:val="0"/>
          <w:marBottom w:val="0"/>
          <w:divBdr>
            <w:top w:val="none" w:sz="0" w:space="0" w:color="auto"/>
            <w:left w:val="none" w:sz="0" w:space="0" w:color="auto"/>
            <w:bottom w:val="none" w:sz="0" w:space="0" w:color="auto"/>
            <w:right w:val="none" w:sz="0" w:space="0" w:color="auto"/>
          </w:divBdr>
          <w:divsChild>
            <w:div w:id="126973366">
              <w:marLeft w:val="75"/>
              <w:marRight w:val="75"/>
              <w:marTop w:val="150"/>
              <w:marBottom w:val="150"/>
              <w:divBdr>
                <w:top w:val="none" w:sz="0" w:space="0" w:color="auto"/>
                <w:left w:val="none" w:sz="0" w:space="0" w:color="auto"/>
                <w:bottom w:val="none" w:sz="0" w:space="0" w:color="auto"/>
                <w:right w:val="none" w:sz="0" w:space="0" w:color="auto"/>
              </w:divBdr>
            </w:div>
          </w:divsChild>
        </w:div>
        <w:div w:id="65542797">
          <w:marLeft w:val="0"/>
          <w:marRight w:val="0"/>
          <w:marTop w:val="0"/>
          <w:marBottom w:val="0"/>
          <w:divBdr>
            <w:top w:val="none" w:sz="0" w:space="0" w:color="auto"/>
            <w:left w:val="none" w:sz="0" w:space="0" w:color="auto"/>
            <w:bottom w:val="none" w:sz="0" w:space="0" w:color="auto"/>
            <w:right w:val="none" w:sz="0" w:space="0" w:color="auto"/>
          </w:divBdr>
          <w:divsChild>
            <w:div w:id="1248267872">
              <w:marLeft w:val="75"/>
              <w:marRight w:val="75"/>
              <w:marTop w:val="150"/>
              <w:marBottom w:val="150"/>
              <w:divBdr>
                <w:top w:val="none" w:sz="0" w:space="0" w:color="auto"/>
                <w:left w:val="none" w:sz="0" w:space="0" w:color="auto"/>
                <w:bottom w:val="none" w:sz="0" w:space="0" w:color="auto"/>
                <w:right w:val="none" w:sz="0" w:space="0" w:color="auto"/>
              </w:divBdr>
            </w:div>
          </w:divsChild>
        </w:div>
        <w:div w:id="67509405">
          <w:marLeft w:val="0"/>
          <w:marRight w:val="0"/>
          <w:marTop w:val="0"/>
          <w:marBottom w:val="0"/>
          <w:divBdr>
            <w:top w:val="none" w:sz="0" w:space="0" w:color="auto"/>
            <w:left w:val="none" w:sz="0" w:space="0" w:color="auto"/>
            <w:bottom w:val="none" w:sz="0" w:space="0" w:color="auto"/>
            <w:right w:val="none" w:sz="0" w:space="0" w:color="auto"/>
          </w:divBdr>
          <w:divsChild>
            <w:div w:id="458113028">
              <w:marLeft w:val="75"/>
              <w:marRight w:val="75"/>
              <w:marTop w:val="150"/>
              <w:marBottom w:val="150"/>
              <w:divBdr>
                <w:top w:val="none" w:sz="0" w:space="0" w:color="auto"/>
                <w:left w:val="none" w:sz="0" w:space="0" w:color="auto"/>
                <w:bottom w:val="none" w:sz="0" w:space="0" w:color="auto"/>
                <w:right w:val="none" w:sz="0" w:space="0" w:color="auto"/>
              </w:divBdr>
            </w:div>
          </w:divsChild>
        </w:div>
        <w:div w:id="81026580">
          <w:marLeft w:val="0"/>
          <w:marRight w:val="0"/>
          <w:marTop w:val="0"/>
          <w:marBottom w:val="0"/>
          <w:divBdr>
            <w:top w:val="none" w:sz="0" w:space="0" w:color="auto"/>
            <w:left w:val="none" w:sz="0" w:space="0" w:color="auto"/>
            <w:bottom w:val="none" w:sz="0" w:space="0" w:color="auto"/>
            <w:right w:val="none" w:sz="0" w:space="0" w:color="auto"/>
          </w:divBdr>
          <w:divsChild>
            <w:div w:id="193621046">
              <w:marLeft w:val="75"/>
              <w:marRight w:val="75"/>
              <w:marTop w:val="150"/>
              <w:marBottom w:val="150"/>
              <w:divBdr>
                <w:top w:val="none" w:sz="0" w:space="0" w:color="auto"/>
                <w:left w:val="none" w:sz="0" w:space="0" w:color="auto"/>
                <w:bottom w:val="none" w:sz="0" w:space="0" w:color="auto"/>
                <w:right w:val="none" w:sz="0" w:space="0" w:color="auto"/>
              </w:divBdr>
            </w:div>
          </w:divsChild>
        </w:div>
        <w:div w:id="83965483">
          <w:marLeft w:val="0"/>
          <w:marRight w:val="0"/>
          <w:marTop w:val="0"/>
          <w:marBottom w:val="0"/>
          <w:divBdr>
            <w:top w:val="none" w:sz="0" w:space="0" w:color="auto"/>
            <w:left w:val="none" w:sz="0" w:space="0" w:color="auto"/>
            <w:bottom w:val="none" w:sz="0" w:space="0" w:color="auto"/>
            <w:right w:val="none" w:sz="0" w:space="0" w:color="auto"/>
          </w:divBdr>
          <w:divsChild>
            <w:div w:id="1159347731">
              <w:marLeft w:val="75"/>
              <w:marRight w:val="75"/>
              <w:marTop w:val="150"/>
              <w:marBottom w:val="150"/>
              <w:divBdr>
                <w:top w:val="none" w:sz="0" w:space="0" w:color="auto"/>
                <w:left w:val="none" w:sz="0" w:space="0" w:color="auto"/>
                <w:bottom w:val="none" w:sz="0" w:space="0" w:color="auto"/>
                <w:right w:val="none" w:sz="0" w:space="0" w:color="auto"/>
              </w:divBdr>
            </w:div>
          </w:divsChild>
        </w:div>
        <w:div w:id="89476147">
          <w:marLeft w:val="0"/>
          <w:marRight w:val="0"/>
          <w:marTop w:val="0"/>
          <w:marBottom w:val="0"/>
          <w:divBdr>
            <w:top w:val="none" w:sz="0" w:space="0" w:color="auto"/>
            <w:left w:val="none" w:sz="0" w:space="0" w:color="auto"/>
            <w:bottom w:val="none" w:sz="0" w:space="0" w:color="auto"/>
            <w:right w:val="none" w:sz="0" w:space="0" w:color="auto"/>
          </w:divBdr>
          <w:divsChild>
            <w:div w:id="1820809306">
              <w:marLeft w:val="75"/>
              <w:marRight w:val="75"/>
              <w:marTop w:val="150"/>
              <w:marBottom w:val="150"/>
              <w:divBdr>
                <w:top w:val="none" w:sz="0" w:space="0" w:color="auto"/>
                <w:left w:val="none" w:sz="0" w:space="0" w:color="auto"/>
                <w:bottom w:val="none" w:sz="0" w:space="0" w:color="auto"/>
                <w:right w:val="none" w:sz="0" w:space="0" w:color="auto"/>
              </w:divBdr>
            </w:div>
          </w:divsChild>
        </w:div>
        <w:div w:id="96293996">
          <w:marLeft w:val="0"/>
          <w:marRight w:val="0"/>
          <w:marTop w:val="0"/>
          <w:marBottom w:val="0"/>
          <w:divBdr>
            <w:top w:val="none" w:sz="0" w:space="0" w:color="auto"/>
            <w:left w:val="none" w:sz="0" w:space="0" w:color="auto"/>
            <w:bottom w:val="none" w:sz="0" w:space="0" w:color="auto"/>
            <w:right w:val="none" w:sz="0" w:space="0" w:color="auto"/>
          </w:divBdr>
          <w:divsChild>
            <w:div w:id="1511522851">
              <w:marLeft w:val="75"/>
              <w:marRight w:val="75"/>
              <w:marTop w:val="150"/>
              <w:marBottom w:val="150"/>
              <w:divBdr>
                <w:top w:val="none" w:sz="0" w:space="0" w:color="auto"/>
                <w:left w:val="none" w:sz="0" w:space="0" w:color="auto"/>
                <w:bottom w:val="none" w:sz="0" w:space="0" w:color="auto"/>
                <w:right w:val="none" w:sz="0" w:space="0" w:color="auto"/>
              </w:divBdr>
            </w:div>
          </w:divsChild>
        </w:div>
        <w:div w:id="99881733">
          <w:marLeft w:val="0"/>
          <w:marRight w:val="0"/>
          <w:marTop w:val="0"/>
          <w:marBottom w:val="0"/>
          <w:divBdr>
            <w:top w:val="none" w:sz="0" w:space="0" w:color="auto"/>
            <w:left w:val="none" w:sz="0" w:space="0" w:color="auto"/>
            <w:bottom w:val="none" w:sz="0" w:space="0" w:color="auto"/>
            <w:right w:val="none" w:sz="0" w:space="0" w:color="auto"/>
          </w:divBdr>
          <w:divsChild>
            <w:div w:id="1920868644">
              <w:marLeft w:val="75"/>
              <w:marRight w:val="75"/>
              <w:marTop w:val="150"/>
              <w:marBottom w:val="150"/>
              <w:divBdr>
                <w:top w:val="none" w:sz="0" w:space="0" w:color="auto"/>
                <w:left w:val="none" w:sz="0" w:space="0" w:color="auto"/>
                <w:bottom w:val="none" w:sz="0" w:space="0" w:color="auto"/>
                <w:right w:val="none" w:sz="0" w:space="0" w:color="auto"/>
              </w:divBdr>
            </w:div>
          </w:divsChild>
        </w:div>
        <w:div w:id="104615349">
          <w:marLeft w:val="0"/>
          <w:marRight w:val="0"/>
          <w:marTop w:val="0"/>
          <w:marBottom w:val="0"/>
          <w:divBdr>
            <w:top w:val="none" w:sz="0" w:space="0" w:color="auto"/>
            <w:left w:val="none" w:sz="0" w:space="0" w:color="auto"/>
            <w:bottom w:val="none" w:sz="0" w:space="0" w:color="auto"/>
            <w:right w:val="none" w:sz="0" w:space="0" w:color="auto"/>
          </w:divBdr>
          <w:divsChild>
            <w:div w:id="1682270612">
              <w:marLeft w:val="75"/>
              <w:marRight w:val="75"/>
              <w:marTop w:val="150"/>
              <w:marBottom w:val="150"/>
              <w:divBdr>
                <w:top w:val="none" w:sz="0" w:space="0" w:color="auto"/>
                <w:left w:val="none" w:sz="0" w:space="0" w:color="auto"/>
                <w:bottom w:val="none" w:sz="0" w:space="0" w:color="auto"/>
                <w:right w:val="none" w:sz="0" w:space="0" w:color="auto"/>
              </w:divBdr>
            </w:div>
          </w:divsChild>
        </w:div>
        <w:div w:id="118454865">
          <w:marLeft w:val="0"/>
          <w:marRight w:val="0"/>
          <w:marTop w:val="0"/>
          <w:marBottom w:val="0"/>
          <w:divBdr>
            <w:top w:val="none" w:sz="0" w:space="0" w:color="auto"/>
            <w:left w:val="none" w:sz="0" w:space="0" w:color="auto"/>
            <w:bottom w:val="none" w:sz="0" w:space="0" w:color="auto"/>
            <w:right w:val="none" w:sz="0" w:space="0" w:color="auto"/>
          </w:divBdr>
          <w:divsChild>
            <w:div w:id="1346327992">
              <w:marLeft w:val="75"/>
              <w:marRight w:val="75"/>
              <w:marTop w:val="150"/>
              <w:marBottom w:val="150"/>
              <w:divBdr>
                <w:top w:val="none" w:sz="0" w:space="0" w:color="auto"/>
                <w:left w:val="none" w:sz="0" w:space="0" w:color="auto"/>
                <w:bottom w:val="none" w:sz="0" w:space="0" w:color="auto"/>
                <w:right w:val="none" w:sz="0" w:space="0" w:color="auto"/>
              </w:divBdr>
            </w:div>
          </w:divsChild>
        </w:div>
        <w:div w:id="127016269">
          <w:marLeft w:val="0"/>
          <w:marRight w:val="0"/>
          <w:marTop w:val="0"/>
          <w:marBottom w:val="0"/>
          <w:divBdr>
            <w:top w:val="none" w:sz="0" w:space="0" w:color="auto"/>
            <w:left w:val="none" w:sz="0" w:space="0" w:color="auto"/>
            <w:bottom w:val="none" w:sz="0" w:space="0" w:color="auto"/>
            <w:right w:val="none" w:sz="0" w:space="0" w:color="auto"/>
          </w:divBdr>
          <w:divsChild>
            <w:div w:id="1182087212">
              <w:marLeft w:val="75"/>
              <w:marRight w:val="75"/>
              <w:marTop w:val="150"/>
              <w:marBottom w:val="150"/>
              <w:divBdr>
                <w:top w:val="none" w:sz="0" w:space="0" w:color="auto"/>
                <w:left w:val="none" w:sz="0" w:space="0" w:color="auto"/>
                <w:bottom w:val="none" w:sz="0" w:space="0" w:color="auto"/>
                <w:right w:val="none" w:sz="0" w:space="0" w:color="auto"/>
              </w:divBdr>
            </w:div>
          </w:divsChild>
        </w:div>
        <w:div w:id="131605132">
          <w:marLeft w:val="0"/>
          <w:marRight w:val="0"/>
          <w:marTop w:val="0"/>
          <w:marBottom w:val="0"/>
          <w:divBdr>
            <w:top w:val="none" w:sz="0" w:space="0" w:color="auto"/>
            <w:left w:val="none" w:sz="0" w:space="0" w:color="auto"/>
            <w:bottom w:val="none" w:sz="0" w:space="0" w:color="auto"/>
            <w:right w:val="none" w:sz="0" w:space="0" w:color="auto"/>
          </w:divBdr>
          <w:divsChild>
            <w:div w:id="564217714">
              <w:marLeft w:val="75"/>
              <w:marRight w:val="75"/>
              <w:marTop w:val="150"/>
              <w:marBottom w:val="150"/>
              <w:divBdr>
                <w:top w:val="none" w:sz="0" w:space="0" w:color="auto"/>
                <w:left w:val="none" w:sz="0" w:space="0" w:color="auto"/>
                <w:bottom w:val="none" w:sz="0" w:space="0" w:color="auto"/>
                <w:right w:val="none" w:sz="0" w:space="0" w:color="auto"/>
              </w:divBdr>
            </w:div>
          </w:divsChild>
        </w:div>
        <w:div w:id="134839771">
          <w:marLeft w:val="0"/>
          <w:marRight w:val="0"/>
          <w:marTop w:val="0"/>
          <w:marBottom w:val="0"/>
          <w:divBdr>
            <w:top w:val="none" w:sz="0" w:space="0" w:color="auto"/>
            <w:left w:val="none" w:sz="0" w:space="0" w:color="auto"/>
            <w:bottom w:val="none" w:sz="0" w:space="0" w:color="auto"/>
            <w:right w:val="none" w:sz="0" w:space="0" w:color="auto"/>
          </w:divBdr>
          <w:divsChild>
            <w:div w:id="2085685566">
              <w:marLeft w:val="75"/>
              <w:marRight w:val="75"/>
              <w:marTop w:val="150"/>
              <w:marBottom w:val="150"/>
              <w:divBdr>
                <w:top w:val="none" w:sz="0" w:space="0" w:color="auto"/>
                <w:left w:val="none" w:sz="0" w:space="0" w:color="auto"/>
                <w:bottom w:val="none" w:sz="0" w:space="0" w:color="auto"/>
                <w:right w:val="none" w:sz="0" w:space="0" w:color="auto"/>
              </w:divBdr>
            </w:div>
          </w:divsChild>
        </w:div>
        <w:div w:id="138351095">
          <w:marLeft w:val="0"/>
          <w:marRight w:val="0"/>
          <w:marTop w:val="0"/>
          <w:marBottom w:val="0"/>
          <w:divBdr>
            <w:top w:val="none" w:sz="0" w:space="0" w:color="auto"/>
            <w:left w:val="none" w:sz="0" w:space="0" w:color="auto"/>
            <w:bottom w:val="none" w:sz="0" w:space="0" w:color="auto"/>
            <w:right w:val="none" w:sz="0" w:space="0" w:color="auto"/>
          </w:divBdr>
          <w:divsChild>
            <w:div w:id="31418415">
              <w:marLeft w:val="75"/>
              <w:marRight w:val="75"/>
              <w:marTop w:val="150"/>
              <w:marBottom w:val="150"/>
              <w:divBdr>
                <w:top w:val="none" w:sz="0" w:space="0" w:color="auto"/>
                <w:left w:val="none" w:sz="0" w:space="0" w:color="auto"/>
                <w:bottom w:val="none" w:sz="0" w:space="0" w:color="auto"/>
                <w:right w:val="none" w:sz="0" w:space="0" w:color="auto"/>
              </w:divBdr>
            </w:div>
          </w:divsChild>
        </w:div>
        <w:div w:id="146283985">
          <w:marLeft w:val="0"/>
          <w:marRight w:val="0"/>
          <w:marTop w:val="0"/>
          <w:marBottom w:val="0"/>
          <w:divBdr>
            <w:top w:val="none" w:sz="0" w:space="0" w:color="auto"/>
            <w:left w:val="none" w:sz="0" w:space="0" w:color="auto"/>
            <w:bottom w:val="none" w:sz="0" w:space="0" w:color="auto"/>
            <w:right w:val="none" w:sz="0" w:space="0" w:color="auto"/>
          </w:divBdr>
          <w:divsChild>
            <w:div w:id="371737561">
              <w:marLeft w:val="75"/>
              <w:marRight w:val="75"/>
              <w:marTop w:val="150"/>
              <w:marBottom w:val="150"/>
              <w:divBdr>
                <w:top w:val="none" w:sz="0" w:space="0" w:color="auto"/>
                <w:left w:val="none" w:sz="0" w:space="0" w:color="auto"/>
                <w:bottom w:val="none" w:sz="0" w:space="0" w:color="auto"/>
                <w:right w:val="none" w:sz="0" w:space="0" w:color="auto"/>
              </w:divBdr>
            </w:div>
          </w:divsChild>
        </w:div>
        <w:div w:id="147601806">
          <w:marLeft w:val="0"/>
          <w:marRight w:val="0"/>
          <w:marTop w:val="0"/>
          <w:marBottom w:val="0"/>
          <w:divBdr>
            <w:top w:val="none" w:sz="0" w:space="0" w:color="auto"/>
            <w:left w:val="none" w:sz="0" w:space="0" w:color="auto"/>
            <w:bottom w:val="none" w:sz="0" w:space="0" w:color="auto"/>
            <w:right w:val="none" w:sz="0" w:space="0" w:color="auto"/>
          </w:divBdr>
          <w:divsChild>
            <w:div w:id="71660322">
              <w:marLeft w:val="75"/>
              <w:marRight w:val="75"/>
              <w:marTop w:val="150"/>
              <w:marBottom w:val="150"/>
              <w:divBdr>
                <w:top w:val="none" w:sz="0" w:space="0" w:color="auto"/>
                <w:left w:val="none" w:sz="0" w:space="0" w:color="auto"/>
                <w:bottom w:val="none" w:sz="0" w:space="0" w:color="auto"/>
                <w:right w:val="none" w:sz="0" w:space="0" w:color="auto"/>
              </w:divBdr>
            </w:div>
          </w:divsChild>
        </w:div>
        <w:div w:id="149756263">
          <w:marLeft w:val="0"/>
          <w:marRight w:val="0"/>
          <w:marTop w:val="0"/>
          <w:marBottom w:val="0"/>
          <w:divBdr>
            <w:top w:val="none" w:sz="0" w:space="0" w:color="auto"/>
            <w:left w:val="none" w:sz="0" w:space="0" w:color="auto"/>
            <w:bottom w:val="none" w:sz="0" w:space="0" w:color="auto"/>
            <w:right w:val="none" w:sz="0" w:space="0" w:color="auto"/>
          </w:divBdr>
          <w:divsChild>
            <w:div w:id="1774014106">
              <w:marLeft w:val="75"/>
              <w:marRight w:val="75"/>
              <w:marTop w:val="150"/>
              <w:marBottom w:val="150"/>
              <w:divBdr>
                <w:top w:val="none" w:sz="0" w:space="0" w:color="auto"/>
                <w:left w:val="none" w:sz="0" w:space="0" w:color="auto"/>
                <w:bottom w:val="none" w:sz="0" w:space="0" w:color="auto"/>
                <w:right w:val="none" w:sz="0" w:space="0" w:color="auto"/>
              </w:divBdr>
            </w:div>
          </w:divsChild>
        </w:div>
        <w:div w:id="174199546">
          <w:marLeft w:val="0"/>
          <w:marRight w:val="0"/>
          <w:marTop w:val="0"/>
          <w:marBottom w:val="0"/>
          <w:divBdr>
            <w:top w:val="none" w:sz="0" w:space="0" w:color="auto"/>
            <w:left w:val="none" w:sz="0" w:space="0" w:color="auto"/>
            <w:bottom w:val="none" w:sz="0" w:space="0" w:color="auto"/>
            <w:right w:val="none" w:sz="0" w:space="0" w:color="auto"/>
          </w:divBdr>
          <w:divsChild>
            <w:div w:id="1881624395">
              <w:marLeft w:val="75"/>
              <w:marRight w:val="75"/>
              <w:marTop w:val="150"/>
              <w:marBottom w:val="150"/>
              <w:divBdr>
                <w:top w:val="none" w:sz="0" w:space="0" w:color="auto"/>
                <w:left w:val="none" w:sz="0" w:space="0" w:color="auto"/>
                <w:bottom w:val="none" w:sz="0" w:space="0" w:color="auto"/>
                <w:right w:val="none" w:sz="0" w:space="0" w:color="auto"/>
              </w:divBdr>
            </w:div>
          </w:divsChild>
        </w:div>
        <w:div w:id="175929379">
          <w:marLeft w:val="0"/>
          <w:marRight w:val="0"/>
          <w:marTop w:val="0"/>
          <w:marBottom w:val="0"/>
          <w:divBdr>
            <w:top w:val="none" w:sz="0" w:space="0" w:color="auto"/>
            <w:left w:val="none" w:sz="0" w:space="0" w:color="auto"/>
            <w:bottom w:val="none" w:sz="0" w:space="0" w:color="auto"/>
            <w:right w:val="none" w:sz="0" w:space="0" w:color="auto"/>
          </w:divBdr>
          <w:divsChild>
            <w:div w:id="1206528607">
              <w:marLeft w:val="75"/>
              <w:marRight w:val="75"/>
              <w:marTop w:val="150"/>
              <w:marBottom w:val="150"/>
              <w:divBdr>
                <w:top w:val="none" w:sz="0" w:space="0" w:color="auto"/>
                <w:left w:val="none" w:sz="0" w:space="0" w:color="auto"/>
                <w:bottom w:val="none" w:sz="0" w:space="0" w:color="auto"/>
                <w:right w:val="none" w:sz="0" w:space="0" w:color="auto"/>
              </w:divBdr>
            </w:div>
          </w:divsChild>
        </w:div>
        <w:div w:id="186599371">
          <w:marLeft w:val="0"/>
          <w:marRight w:val="0"/>
          <w:marTop w:val="0"/>
          <w:marBottom w:val="0"/>
          <w:divBdr>
            <w:top w:val="none" w:sz="0" w:space="0" w:color="auto"/>
            <w:left w:val="none" w:sz="0" w:space="0" w:color="auto"/>
            <w:bottom w:val="none" w:sz="0" w:space="0" w:color="auto"/>
            <w:right w:val="none" w:sz="0" w:space="0" w:color="auto"/>
          </w:divBdr>
          <w:divsChild>
            <w:div w:id="133573608">
              <w:marLeft w:val="75"/>
              <w:marRight w:val="75"/>
              <w:marTop w:val="150"/>
              <w:marBottom w:val="150"/>
              <w:divBdr>
                <w:top w:val="none" w:sz="0" w:space="0" w:color="auto"/>
                <w:left w:val="none" w:sz="0" w:space="0" w:color="auto"/>
                <w:bottom w:val="none" w:sz="0" w:space="0" w:color="auto"/>
                <w:right w:val="none" w:sz="0" w:space="0" w:color="auto"/>
              </w:divBdr>
            </w:div>
          </w:divsChild>
        </w:div>
        <w:div w:id="196158874">
          <w:marLeft w:val="0"/>
          <w:marRight w:val="0"/>
          <w:marTop w:val="0"/>
          <w:marBottom w:val="0"/>
          <w:divBdr>
            <w:top w:val="none" w:sz="0" w:space="0" w:color="auto"/>
            <w:left w:val="none" w:sz="0" w:space="0" w:color="auto"/>
            <w:bottom w:val="none" w:sz="0" w:space="0" w:color="auto"/>
            <w:right w:val="none" w:sz="0" w:space="0" w:color="auto"/>
          </w:divBdr>
          <w:divsChild>
            <w:div w:id="1266308502">
              <w:marLeft w:val="75"/>
              <w:marRight w:val="75"/>
              <w:marTop w:val="150"/>
              <w:marBottom w:val="150"/>
              <w:divBdr>
                <w:top w:val="none" w:sz="0" w:space="0" w:color="auto"/>
                <w:left w:val="none" w:sz="0" w:space="0" w:color="auto"/>
                <w:bottom w:val="none" w:sz="0" w:space="0" w:color="auto"/>
                <w:right w:val="none" w:sz="0" w:space="0" w:color="auto"/>
              </w:divBdr>
            </w:div>
          </w:divsChild>
        </w:div>
        <w:div w:id="198785457">
          <w:marLeft w:val="0"/>
          <w:marRight w:val="0"/>
          <w:marTop w:val="0"/>
          <w:marBottom w:val="0"/>
          <w:divBdr>
            <w:top w:val="none" w:sz="0" w:space="0" w:color="auto"/>
            <w:left w:val="none" w:sz="0" w:space="0" w:color="auto"/>
            <w:bottom w:val="none" w:sz="0" w:space="0" w:color="auto"/>
            <w:right w:val="none" w:sz="0" w:space="0" w:color="auto"/>
          </w:divBdr>
          <w:divsChild>
            <w:div w:id="390887516">
              <w:marLeft w:val="75"/>
              <w:marRight w:val="75"/>
              <w:marTop w:val="150"/>
              <w:marBottom w:val="150"/>
              <w:divBdr>
                <w:top w:val="none" w:sz="0" w:space="0" w:color="auto"/>
                <w:left w:val="none" w:sz="0" w:space="0" w:color="auto"/>
                <w:bottom w:val="none" w:sz="0" w:space="0" w:color="auto"/>
                <w:right w:val="none" w:sz="0" w:space="0" w:color="auto"/>
              </w:divBdr>
            </w:div>
          </w:divsChild>
        </w:div>
        <w:div w:id="199443889">
          <w:marLeft w:val="0"/>
          <w:marRight w:val="0"/>
          <w:marTop w:val="0"/>
          <w:marBottom w:val="0"/>
          <w:divBdr>
            <w:top w:val="none" w:sz="0" w:space="0" w:color="auto"/>
            <w:left w:val="none" w:sz="0" w:space="0" w:color="auto"/>
            <w:bottom w:val="none" w:sz="0" w:space="0" w:color="auto"/>
            <w:right w:val="none" w:sz="0" w:space="0" w:color="auto"/>
          </w:divBdr>
          <w:divsChild>
            <w:div w:id="998773041">
              <w:marLeft w:val="75"/>
              <w:marRight w:val="75"/>
              <w:marTop w:val="150"/>
              <w:marBottom w:val="150"/>
              <w:divBdr>
                <w:top w:val="none" w:sz="0" w:space="0" w:color="auto"/>
                <w:left w:val="none" w:sz="0" w:space="0" w:color="auto"/>
                <w:bottom w:val="none" w:sz="0" w:space="0" w:color="auto"/>
                <w:right w:val="none" w:sz="0" w:space="0" w:color="auto"/>
              </w:divBdr>
            </w:div>
          </w:divsChild>
        </w:div>
        <w:div w:id="201482834">
          <w:marLeft w:val="0"/>
          <w:marRight w:val="0"/>
          <w:marTop w:val="0"/>
          <w:marBottom w:val="0"/>
          <w:divBdr>
            <w:top w:val="none" w:sz="0" w:space="0" w:color="auto"/>
            <w:left w:val="none" w:sz="0" w:space="0" w:color="auto"/>
            <w:bottom w:val="none" w:sz="0" w:space="0" w:color="auto"/>
            <w:right w:val="none" w:sz="0" w:space="0" w:color="auto"/>
          </w:divBdr>
          <w:divsChild>
            <w:div w:id="169949992">
              <w:marLeft w:val="75"/>
              <w:marRight w:val="75"/>
              <w:marTop w:val="150"/>
              <w:marBottom w:val="150"/>
              <w:divBdr>
                <w:top w:val="none" w:sz="0" w:space="0" w:color="auto"/>
                <w:left w:val="none" w:sz="0" w:space="0" w:color="auto"/>
                <w:bottom w:val="none" w:sz="0" w:space="0" w:color="auto"/>
                <w:right w:val="none" w:sz="0" w:space="0" w:color="auto"/>
              </w:divBdr>
            </w:div>
          </w:divsChild>
        </w:div>
        <w:div w:id="201941875">
          <w:marLeft w:val="0"/>
          <w:marRight w:val="0"/>
          <w:marTop w:val="0"/>
          <w:marBottom w:val="0"/>
          <w:divBdr>
            <w:top w:val="none" w:sz="0" w:space="0" w:color="auto"/>
            <w:left w:val="none" w:sz="0" w:space="0" w:color="auto"/>
            <w:bottom w:val="none" w:sz="0" w:space="0" w:color="auto"/>
            <w:right w:val="none" w:sz="0" w:space="0" w:color="auto"/>
          </w:divBdr>
          <w:divsChild>
            <w:div w:id="914631143">
              <w:marLeft w:val="75"/>
              <w:marRight w:val="75"/>
              <w:marTop w:val="150"/>
              <w:marBottom w:val="150"/>
              <w:divBdr>
                <w:top w:val="none" w:sz="0" w:space="0" w:color="auto"/>
                <w:left w:val="none" w:sz="0" w:space="0" w:color="auto"/>
                <w:bottom w:val="none" w:sz="0" w:space="0" w:color="auto"/>
                <w:right w:val="none" w:sz="0" w:space="0" w:color="auto"/>
              </w:divBdr>
            </w:div>
          </w:divsChild>
        </w:div>
        <w:div w:id="208688570">
          <w:marLeft w:val="0"/>
          <w:marRight w:val="0"/>
          <w:marTop w:val="0"/>
          <w:marBottom w:val="0"/>
          <w:divBdr>
            <w:top w:val="none" w:sz="0" w:space="0" w:color="auto"/>
            <w:left w:val="none" w:sz="0" w:space="0" w:color="auto"/>
            <w:bottom w:val="none" w:sz="0" w:space="0" w:color="auto"/>
            <w:right w:val="none" w:sz="0" w:space="0" w:color="auto"/>
          </w:divBdr>
          <w:divsChild>
            <w:div w:id="531000655">
              <w:marLeft w:val="75"/>
              <w:marRight w:val="75"/>
              <w:marTop w:val="150"/>
              <w:marBottom w:val="150"/>
              <w:divBdr>
                <w:top w:val="none" w:sz="0" w:space="0" w:color="auto"/>
                <w:left w:val="none" w:sz="0" w:space="0" w:color="auto"/>
                <w:bottom w:val="none" w:sz="0" w:space="0" w:color="auto"/>
                <w:right w:val="none" w:sz="0" w:space="0" w:color="auto"/>
              </w:divBdr>
            </w:div>
          </w:divsChild>
        </w:div>
        <w:div w:id="229770975">
          <w:marLeft w:val="0"/>
          <w:marRight w:val="0"/>
          <w:marTop w:val="0"/>
          <w:marBottom w:val="0"/>
          <w:divBdr>
            <w:top w:val="none" w:sz="0" w:space="0" w:color="auto"/>
            <w:left w:val="none" w:sz="0" w:space="0" w:color="auto"/>
            <w:bottom w:val="none" w:sz="0" w:space="0" w:color="auto"/>
            <w:right w:val="none" w:sz="0" w:space="0" w:color="auto"/>
          </w:divBdr>
          <w:divsChild>
            <w:div w:id="1321076216">
              <w:marLeft w:val="75"/>
              <w:marRight w:val="75"/>
              <w:marTop w:val="150"/>
              <w:marBottom w:val="150"/>
              <w:divBdr>
                <w:top w:val="none" w:sz="0" w:space="0" w:color="auto"/>
                <w:left w:val="none" w:sz="0" w:space="0" w:color="auto"/>
                <w:bottom w:val="none" w:sz="0" w:space="0" w:color="auto"/>
                <w:right w:val="none" w:sz="0" w:space="0" w:color="auto"/>
              </w:divBdr>
            </w:div>
          </w:divsChild>
        </w:div>
        <w:div w:id="239564587">
          <w:marLeft w:val="0"/>
          <w:marRight w:val="0"/>
          <w:marTop w:val="0"/>
          <w:marBottom w:val="0"/>
          <w:divBdr>
            <w:top w:val="none" w:sz="0" w:space="0" w:color="auto"/>
            <w:left w:val="none" w:sz="0" w:space="0" w:color="auto"/>
            <w:bottom w:val="none" w:sz="0" w:space="0" w:color="auto"/>
            <w:right w:val="none" w:sz="0" w:space="0" w:color="auto"/>
          </w:divBdr>
          <w:divsChild>
            <w:div w:id="2038509281">
              <w:marLeft w:val="75"/>
              <w:marRight w:val="75"/>
              <w:marTop w:val="150"/>
              <w:marBottom w:val="150"/>
              <w:divBdr>
                <w:top w:val="none" w:sz="0" w:space="0" w:color="auto"/>
                <w:left w:val="none" w:sz="0" w:space="0" w:color="auto"/>
                <w:bottom w:val="none" w:sz="0" w:space="0" w:color="auto"/>
                <w:right w:val="none" w:sz="0" w:space="0" w:color="auto"/>
              </w:divBdr>
            </w:div>
          </w:divsChild>
        </w:div>
        <w:div w:id="261763276">
          <w:marLeft w:val="0"/>
          <w:marRight w:val="0"/>
          <w:marTop w:val="0"/>
          <w:marBottom w:val="0"/>
          <w:divBdr>
            <w:top w:val="none" w:sz="0" w:space="0" w:color="auto"/>
            <w:left w:val="none" w:sz="0" w:space="0" w:color="auto"/>
            <w:bottom w:val="none" w:sz="0" w:space="0" w:color="auto"/>
            <w:right w:val="none" w:sz="0" w:space="0" w:color="auto"/>
          </w:divBdr>
          <w:divsChild>
            <w:div w:id="1163008729">
              <w:marLeft w:val="75"/>
              <w:marRight w:val="75"/>
              <w:marTop w:val="150"/>
              <w:marBottom w:val="150"/>
              <w:divBdr>
                <w:top w:val="none" w:sz="0" w:space="0" w:color="auto"/>
                <w:left w:val="none" w:sz="0" w:space="0" w:color="auto"/>
                <w:bottom w:val="none" w:sz="0" w:space="0" w:color="auto"/>
                <w:right w:val="none" w:sz="0" w:space="0" w:color="auto"/>
              </w:divBdr>
            </w:div>
          </w:divsChild>
        </w:div>
        <w:div w:id="262960508">
          <w:marLeft w:val="0"/>
          <w:marRight w:val="0"/>
          <w:marTop w:val="0"/>
          <w:marBottom w:val="0"/>
          <w:divBdr>
            <w:top w:val="none" w:sz="0" w:space="0" w:color="auto"/>
            <w:left w:val="none" w:sz="0" w:space="0" w:color="auto"/>
            <w:bottom w:val="none" w:sz="0" w:space="0" w:color="auto"/>
            <w:right w:val="none" w:sz="0" w:space="0" w:color="auto"/>
          </w:divBdr>
          <w:divsChild>
            <w:div w:id="1098596740">
              <w:marLeft w:val="75"/>
              <w:marRight w:val="75"/>
              <w:marTop w:val="150"/>
              <w:marBottom w:val="150"/>
              <w:divBdr>
                <w:top w:val="none" w:sz="0" w:space="0" w:color="auto"/>
                <w:left w:val="none" w:sz="0" w:space="0" w:color="auto"/>
                <w:bottom w:val="none" w:sz="0" w:space="0" w:color="auto"/>
                <w:right w:val="none" w:sz="0" w:space="0" w:color="auto"/>
              </w:divBdr>
            </w:div>
          </w:divsChild>
        </w:div>
        <w:div w:id="276645981">
          <w:marLeft w:val="0"/>
          <w:marRight w:val="0"/>
          <w:marTop w:val="0"/>
          <w:marBottom w:val="0"/>
          <w:divBdr>
            <w:top w:val="none" w:sz="0" w:space="0" w:color="auto"/>
            <w:left w:val="none" w:sz="0" w:space="0" w:color="auto"/>
            <w:bottom w:val="none" w:sz="0" w:space="0" w:color="auto"/>
            <w:right w:val="none" w:sz="0" w:space="0" w:color="auto"/>
          </w:divBdr>
          <w:divsChild>
            <w:div w:id="152064223">
              <w:marLeft w:val="75"/>
              <w:marRight w:val="75"/>
              <w:marTop w:val="150"/>
              <w:marBottom w:val="150"/>
              <w:divBdr>
                <w:top w:val="none" w:sz="0" w:space="0" w:color="auto"/>
                <w:left w:val="none" w:sz="0" w:space="0" w:color="auto"/>
                <w:bottom w:val="none" w:sz="0" w:space="0" w:color="auto"/>
                <w:right w:val="none" w:sz="0" w:space="0" w:color="auto"/>
              </w:divBdr>
            </w:div>
          </w:divsChild>
        </w:div>
        <w:div w:id="278416724">
          <w:marLeft w:val="0"/>
          <w:marRight w:val="0"/>
          <w:marTop w:val="0"/>
          <w:marBottom w:val="0"/>
          <w:divBdr>
            <w:top w:val="none" w:sz="0" w:space="0" w:color="auto"/>
            <w:left w:val="none" w:sz="0" w:space="0" w:color="auto"/>
            <w:bottom w:val="none" w:sz="0" w:space="0" w:color="auto"/>
            <w:right w:val="none" w:sz="0" w:space="0" w:color="auto"/>
          </w:divBdr>
          <w:divsChild>
            <w:div w:id="922563992">
              <w:marLeft w:val="75"/>
              <w:marRight w:val="75"/>
              <w:marTop w:val="150"/>
              <w:marBottom w:val="150"/>
              <w:divBdr>
                <w:top w:val="none" w:sz="0" w:space="0" w:color="auto"/>
                <w:left w:val="none" w:sz="0" w:space="0" w:color="auto"/>
                <w:bottom w:val="none" w:sz="0" w:space="0" w:color="auto"/>
                <w:right w:val="none" w:sz="0" w:space="0" w:color="auto"/>
              </w:divBdr>
            </w:div>
          </w:divsChild>
        </w:div>
        <w:div w:id="281618120">
          <w:marLeft w:val="0"/>
          <w:marRight w:val="0"/>
          <w:marTop w:val="0"/>
          <w:marBottom w:val="0"/>
          <w:divBdr>
            <w:top w:val="none" w:sz="0" w:space="0" w:color="auto"/>
            <w:left w:val="none" w:sz="0" w:space="0" w:color="auto"/>
            <w:bottom w:val="none" w:sz="0" w:space="0" w:color="auto"/>
            <w:right w:val="none" w:sz="0" w:space="0" w:color="auto"/>
          </w:divBdr>
          <w:divsChild>
            <w:div w:id="1520661119">
              <w:marLeft w:val="75"/>
              <w:marRight w:val="75"/>
              <w:marTop w:val="150"/>
              <w:marBottom w:val="150"/>
              <w:divBdr>
                <w:top w:val="none" w:sz="0" w:space="0" w:color="auto"/>
                <w:left w:val="none" w:sz="0" w:space="0" w:color="auto"/>
                <w:bottom w:val="none" w:sz="0" w:space="0" w:color="auto"/>
                <w:right w:val="none" w:sz="0" w:space="0" w:color="auto"/>
              </w:divBdr>
            </w:div>
          </w:divsChild>
        </w:div>
        <w:div w:id="281690981">
          <w:marLeft w:val="0"/>
          <w:marRight w:val="0"/>
          <w:marTop w:val="0"/>
          <w:marBottom w:val="0"/>
          <w:divBdr>
            <w:top w:val="none" w:sz="0" w:space="0" w:color="auto"/>
            <w:left w:val="none" w:sz="0" w:space="0" w:color="auto"/>
            <w:bottom w:val="none" w:sz="0" w:space="0" w:color="auto"/>
            <w:right w:val="none" w:sz="0" w:space="0" w:color="auto"/>
          </w:divBdr>
          <w:divsChild>
            <w:div w:id="684328671">
              <w:marLeft w:val="75"/>
              <w:marRight w:val="75"/>
              <w:marTop w:val="150"/>
              <w:marBottom w:val="150"/>
              <w:divBdr>
                <w:top w:val="none" w:sz="0" w:space="0" w:color="auto"/>
                <w:left w:val="none" w:sz="0" w:space="0" w:color="auto"/>
                <w:bottom w:val="none" w:sz="0" w:space="0" w:color="auto"/>
                <w:right w:val="none" w:sz="0" w:space="0" w:color="auto"/>
              </w:divBdr>
            </w:div>
          </w:divsChild>
        </w:div>
        <w:div w:id="281962563">
          <w:marLeft w:val="0"/>
          <w:marRight w:val="0"/>
          <w:marTop w:val="0"/>
          <w:marBottom w:val="0"/>
          <w:divBdr>
            <w:top w:val="none" w:sz="0" w:space="0" w:color="auto"/>
            <w:left w:val="none" w:sz="0" w:space="0" w:color="auto"/>
            <w:bottom w:val="none" w:sz="0" w:space="0" w:color="auto"/>
            <w:right w:val="none" w:sz="0" w:space="0" w:color="auto"/>
          </w:divBdr>
          <w:divsChild>
            <w:div w:id="64843594">
              <w:marLeft w:val="75"/>
              <w:marRight w:val="75"/>
              <w:marTop w:val="150"/>
              <w:marBottom w:val="150"/>
              <w:divBdr>
                <w:top w:val="none" w:sz="0" w:space="0" w:color="auto"/>
                <w:left w:val="none" w:sz="0" w:space="0" w:color="auto"/>
                <w:bottom w:val="none" w:sz="0" w:space="0" w:color="auto"/>
                <w:right w:val="none" w:sz="0" w:space="0" w:color="auto"/>
              </w:divBdr>
            </w:div>
          </w:divsChild>
        </w:div>
        <w:div w:id="314795822">
          <w:marLeft w:val="0"/>
          <w:marRight w:val="0"/>
          <w:marTop w:val="0"/>
          <w:marBottom w:val="0"/>
          <w:divBdr>
            <w:top w:val="none" w:sz="0" w:space="0" w:color="auto"/>
            <w:left w:val="none" w:sz="0" w:space="0" w:color="auto"/>
            <w:bottom w:val="none" w:sz="0" w:space="0" w:color="auto"/>
            <w:right w:val="none" w:sz="0" w:space="0" w:color="auto"/>
          </w:divBdr>
          <w:divsChild>
            <w:div w:id="1006790947">
              <w:marLeft w:val="75"/>
              <w:marRight w:val="75"/>
              <w:marTop w:val="150"/>
              <w:marBottom w:val="150"/>
              <w:divBdr>
                <w:top w:val="none" w:sz="0" w:space="0" w:color="auto"/>
                <w:left w:val="none" w:sz="0" w:space="0" w:color="auto"/>
                <w:bottom w:val="none" w:sz="0" w:space="0" w:color="auto"/>
                <w:right w:val="none" w:sz="0" w:space="0" w:color="auto"/>
              </w:divBdr>
            </w:div>
          </w:divsChild>
        </w:div>
        <w:div w:id="319846521">
          <w:marLeft w:val="0"/>
          <w:marRight w:val="0"/>
          <w:marTop w:val="0"/>
          <w:marBottom w:val="0"/>
          <w:divBdr>
            <w:top w:val="none" w:sz="0" w:space="0" w:color="auto"/>
            <w:left w:val="none" w:sz="0" w:space="0" w:color="auto"/>
            <w:bottom w:val="none" w:sz="0" w:space="0" w:color="auto"/>
            <w:right w:val="none" w:sz="0" w:space="0" w:color="auto"/>
          </w:divBdr>
          <w:divsChild>
            <w:div w:id="264923054">
              <w:marLeft w:val="75"/>
              <w:marRight w:val="75"/>
              <w:marTop w:val="150"/>
              <w:marBottom w:val="150"/>
              <w:divBdr>
                <w:top w:val="none" w:sz="0" w:space="0" w:color="auto"/>
                <w:left w:val="none" w:sz="0" w:space="0" w:color="auto"/>
                <w:bottom w:val="none" w:sz="0" w:space="0" w:color="auto"/>
                <w:right w:val="none" w:sz="0" w:space="0" w:color="auto"/>
              </w:divBdr>
            </w:div>
          </w:divsChild>
        </w:div>
        <w:div w:id="321541730">
          <w:marLeft w:val="0"/>
          <w:marRight w:val="0"/>
          <w:marTop w:val="0"/>
          <w:marBottom w:val="0"/>
          <w:divBdr>
            <w:top w:val="none" w:sz="0" w:space="0" w:color="auto"/>
            <w:left w:val="none" w:sz="0" w:space="0" w:color="auto"/>
            <w:bottom w:val="none" w:sz="0" w:space="0" w:color="auto"/>
            <w:right w:val="none" w:sz="0" w:space="0" w:color="auto"/>
          </w:divBdr>
          <w:divsChild>
            <w:div w:id="980304344">
              <w:marLeft w:val="75"/>
              <w:marRight w:val="75"/>
              <w:marTop w:val="150"/>
              <w:marBottom w:val="150"/>
              <w:divBdr>
                <w:top w:val="none" w:sz="0" w:space="0" w:color="auto"/>
                <w:left w:val="none" w:sz="0" w:space="0" w:color="auto"/>
                <w:bottom w:val="none" w:sz="0" w:space="0" w:color="auto"/>
                <w:right w:val="none" w:sz="0" w:space="0" w:color="auto"/>
              </w:divBdr>
            </w:div>
          </w:divsChild>
        </w:div>
        <w:div w:id="335423760">
          <w:marLeft w:val="0"/>
          <w:marRight w:val="0"/>
          <w:marTop w:val="0"/>
          <w:marBottom w:val="0"/>
          <w:divBdr>
            <w:top w:val="none" w:sz="0" w:space="0" w:color="auto"/>
            <w:left w:val="none" w:sz="0" w:space="0" w:color="auto"/>
            <w:bottom w:val="none" w:sz="0" w:space="0" w:color="auto"/>
            <w:right w:val="none" w:sz="0" w:space="0" w:color="auto"/>
          </w:divBdr>
          <w:divsChild>
            <w:div w:id="68891629">
              <w:marLeft w:val="75"/>
              <w:marRight w:val="75"/>
              <w:marTop w:val="150"/>
              <w:marBottom w:val="150"/>
              <w:divBdr>
                <w:top w:val="none" w:sz="0" w:space="0" w:color="auto"/>
                <w:left w:val="none" w:sz="0" w:space="0" w:color="auto"/>
                <w:bottom w:val="none" w:sz="0" w:space="0" w:color="auto"/>
                <w:right w:val="none" w:sz="0" w:space="0" w:color="auto"/>
              </w:divBdr>
            </w:div>
          </w:divsChild>
        </w:div>
        <w:div w:id="338970245">
          <w:marLeft w:val="0"/>
          <w:marRight w:val="0"/>
          <w:marTop w:val="0"/>
          <w:marBottom w:val="0"/>
          <w:divBdr>
            <w:top w:val="none" w:sz="0" w:space="0" w:color="auto"/>
            <w:left w:val="none" w:sz="0" w:space="0" w:color="auto"/>
            <w:bottom w:val="none" w:sz="0" w:space="0" w:color="auto"/>
            <w:right w:val="none" w:sz="0" w:space="0" w:color="auto"/>
          </w:divBdr>
          <w:divsChild>
            <w:div w:id="910114534">
              <w:marLeft w:val="75"/>
              <w:marRight w:val="75"/>
              <w:marTop w:val="150"/>
              <w:marBottom w:val="150"/>
              <w:divBdr>
                <w:top w:val="none" w:sz="0" w:space="0" w:color="auto"/>
                <w:left w:val="none" w:sz="0" w:space="0" w:color="auto"/>
                <w:bottom w:val="none" w:sz="0" w:space="0" w:color="auto"/>
                <w:right w:val="none" w:sz="0" w:space="0" w:color="auto"/>
              </w:divBdr>
            </w:div>
          </w:divsChild>
        </w:div>
        <w:div w:id="342830407">
          <w:marLeft w:val="0"/>
          <w:marRight w:val="0"/>
          <w:marTop w:val="0"/>
          <w:marBottom w:val="0"/>
          <w:divBdr>
            <w:top w:val="none" w:sz="0" w:space="0" w:color="auto"/>
            <w:left w:val="none" w:sz="0" w:space="0" w:color="auto"/>
            <w:bottom w:val="none" w:sz="0" w:space="0" w:color="auto"/>
            <w:right w:val="none" w:sz="0" w:space="0" w:color="auto"/>
          </w:divBdr>
          <w:divsChild>
            <w:div w:id="1737971465">
              <w:marLeft w:val="75"/>
              <w:marRight w:val="75"/>
              <w:marTop w:val="150"/>
              <w:marBottom w:val="150"/>
              <w:divBdr>
                <w:top w:val="none" w:sz="0" w:space="0" w:color="auto"/>
                <w:left w:val="none" w:sz="0" w:space="0" w:color="auto"/>
                <w:bottom w:val="none" w:sz="0" w:space="0" w:color="auto"/>
                <w:right w:val="none" w:sz="0" w:space="0" w:color="auto"/>
              </w:divBdr>
            </w:div>
          </w:divsChild>
        </w:div>
        <w:div w:id="353656175">
          <w:marLeft w:val="0"/>
          <w:marRight w:val="0"/>
          <w:marTop w:val="0"/>
          <w:marBottom w:val="0"/>
          <w:divBdr>
            <w:top w:val="none" w:sz="0" w:space="0" w:color="auto"/>
            <w:left w:val="none" w:sz="0" w:space="0" w:color="auto"/>
            <w:bottom w:val="none" w:sz="0" w:space="0" w:color="auto"/>
            <w:right w:val="none" w:sz="0" w:space="0" w:color="auto"/>
          </w:divBdr>
          <w:divsChild>
            <w:div w:id="1195075061">
              <w:marLeft w:val="75"/>
              <w:marRight w:val="75"/>
              <w:marTop w:val="150"/>
              <w:marBottom w:val="150"/>
              <w:divBdr>
                <w:top w:val="none" w:sz="0" w:space="0" w:color="auto"/>
                <w:left w:val="none" w:sz="0" w:space="0" w:color="auto"/>
                <w:bottom w:val="none" w:sz="0" w:space="0" w:color="auto"/>
                <w:right w:val="none" w:sz="0" w:space="0" w:color="auto"/>
              </w:divBdr>
            </w:div>
          </w:divsChild>
        </w:div>
        <w:div w:id="366300657">
          <w:marLeft w:val="0"/>
          <w:marRight w:val="0"/>
          <w:marTop w:val="0"/>
          <w:marBottom w:val="0"/>
          <w:divBdr>
            <w:top w:val="none" w:sz="0" w:space="0" w:color="auto"/>
            <w:left w:val="none" w:sz="0" w:space="0" w:color="auto"/>
            <w:bottom w:val="none" w:sz="0" w:space="0" w:color="auto"/>
            <w:right w:val="none" w:sz="0" w:space="0" w:color="auto"/>
          </w:divBdr>
          <w:divsChild>
            <w:div w:id="1377311259">
              <w:marLeft w:val="75"/>
              <w:marRight w:val="75"/>
              <w:marTop w:val="150"/>
              <w:marBottom w:val="150"/>
              <w:divBdr>
                <w:top w:val="none" w:sz="0" w:space="0" w:color="auto"/>
                <w:left w:val="none" w:sz="0" w:space="0" w:color="auto"/>
                <w:bottom w:val="none" w:sz="0" w:space="0" w:color="auto"/>
                <w:right w:val="none" w:sz="0" w:space="0" w:color="auto"/>
              </w:divBdr>
            </w:div>
          </w:divsChild>
        </w:div>
        <w:div w:id="371156218">
          <w:marLeft w:val="0"/>
          <w:marRight w:val="0"/>
          <w:marTop w:val="0"/>
          <w:marBottom w:val="0"/>
          <w:divBdr>
            <w:top w:val="none" w:sz="0" w:space="0" w:color="auto"/>
            <w:left w:val="none" w:sz="0" w:space="0" w:color="auto"/>
            <w:bottom w:val="none" w:sz="0" w:space="0" w:color="auto"/>
            <w:right w:val="none" w:sz="0" w:space="0" w:color="auto"/>
          </w:divBdr>
          <w:divsChild>
            <w:div w:id="906496124">
              <w:marLeft w:val="75"/>
              <w:marRight w:val="75"/>
              <w:marTop w:val="150"/>
              <w:marBottom w:val="150"/>
              <w:divBdr>
                <w:top w:val="none" w:sz="0" w:space="0" w:color="auto"/>
                <w:left w:val="none" w:sz="0" w:space="0" w:color="auto"/>
                <w:bottom w:val="none" w:sz="0" w:space="0" w:color="auto"/>
                <w:right w:val="none" w:sz="0" w:space="0" w:color="auto"/>
              </w:divBdr>
            </w:div>
          </w:divsChild>
        </w:div>
        <w:div w:id="380903565">
          <w:marLeft w:val="0"/>
          <w:marRight w:val="0"/>
          <w:marTop w:val="0"/>
          <w:marBottom w:val="0"/>
          <w:divBdr>
            <w:top w:val="none" w:sz="0" w:space="0" w:color="auto"/>
            <w:left w:val="none" w:sz="0" w:space="0" w:color="auto"/>
            <w:bottom w:val="none" w:sz="0" w:space="0" w:color="auto"/>
            <w:right w:val="none" w:sz="0" w:space="0" w:color="auto"/>
          </w:divBdr>
          <w:divsChild>
            <w:div w:id="2067100374">
              <w:marLeft w:val="75"/>
              <w:marRight w:val="75"/>
              <w:marTop w:val="150"/>
              <w:marBottom w:val="150"/>
              <w:divBdr>
                <w:top w:val="none" w:sz="0" w:space="0" w:color="auto"/>
                <w:left w:val="none" w:sz="0" w:space="0" w:color="auto"/>
                <w:bottom w:val="none" w:sz="0" w:space="0" w:color="auto"/>
                <w:right w:val="none" w:sz="0" w:space="0" w:color="auto"/>
              </w:divBdr>
            </w:div>
          </w:divsChild>
        </w:div>
        <w:div w:id="400249694">
          <w:marLeft w:val="0"/>
          <w:marRight w:val="0"/>
          <w:marTop w:val="0"/>
          <w:marBottom w:val="0"/>
          <w:divBdr>
            <w:top w:val="none" w:sz="0" w:space="0" w:color="auto"/>
            <w:left w:val="none" w:sz="0" w:space="0" w:color="auto"/>
            <w:bottom w:val="none" w:sz="0" w:space="0" w:color="auto"/>
            <w:right w:val="none" w:sz="0" w:space="0" w:color="auto"/>
          </w:divBdr>
          <w:divsChild>
            <w:div w:id="2013872093">
              <w:marLeft w:val="75"/>
              <w:marRight w:val="75"/>
              <w:marTop w:val="150"/>
              <w:marBottom w:val="150"/>
              <w:divBdr>
                <w:top w:val="none" w:sz="0" w:space="0" w:color="auto"/>
                <w:left w:val="none" w:sz="0" w:space="0" w:color="auto"/>
                <w:bottom w:val="none" w:sz="0" w:space="0" w:color="auto"/>
                <w:right w:val="none" w:sz="0" w:space="0" w:color="auto"/>
              </w:divBdr>
            </w:div>
          </w:divsChild>
        </w:div>
        <w:div w:id="400753416">
          <w:marLeft w:val="0"/>
          <w:marRight w:val="0"/>
          <w:marTop w:val="0"/>
          <w:marBottom w:val="0"/>
          <w:divBdr>
            <w:top w:val="none" w:sz="0" w:space="0" w:color="auto"/>
            <w:left w:val="none" w:sz="0" w:space="0" w:color="auto"/>
            <w:bottom w:val="none" w:sz="0" w:space="0" w:color="auto"/>
            <w:right w:val="none" w:sz="0" w:space="0" w:color="auto"/>
          </w:divBdr>
          <w:divsChild>
            <w:div w:id="1992951302">
              <w:marLeft w:val="75"/>
              <w:marRight w:val="75"/>
              <w:marTop w:val="150"/>
              <w:marBottom w:val="150"/>
              <w:divBdr>
                <w:top w:val="none" w:sz="0" w:space="0" w:color="auto"/>
                <w:left w:val="none" w:sz="0" w:space="0" w:color="auto"/>
                <w:bottom w:val="none" w:sz="0" w:space="0" w:color="auto"/>
                <w:right w:val="none" w:sz="0" w:space="0" w:color="auto"/>
              </w:divBdr>
            </w:div>
          </w:divsChild>
        </w:div>
        <w:div w:id="400907208">
          <w:marLeft w:val="0"/>
          <w:marRight w:val="0"/>
          <w:marTop w:val="0"/>
          <w:marBottom w:val="0"/>
          <w:divBdr>
            <w:top w:val="none" w:sz="0" w:space="0" w:color="auto"/>
            <w:left w:val="none" w:sz="0" w:space="0" w:color="auto"/>
            <w:bottom w:val="none" w:sz="0" w:space="0" w:color="auto"/>
            <w:right w:val="none" w:sz="0" w:space="0" w:color="auto"/>
          </w:divBdr>
          <w:divsChild>
            <w:div w:id="1051735064">
              <w:marLeft w:val="75"/>
              <w:marRight w:val="75"/>
              <w:marTop w:val="150"/>
              <w:marBottom w:val="150"/>
              <w:divBdr>
                <w:top w:val="none" w:sz="0" w:space="0" w:color="auto"/>
                <w:left w:val="none" w:sz="0" w:space="0" w:color="auto"/>
                <w:bottom w:val="none" w:sz="0" w:space="0" w:color="auto"/>
                <w:right w:val="none" w:sz="0" w:space="0" w:color="auto"/>
              </w:divBdr>
            </w:div>
          </w:divsChild>
        </w:div>
        <w:div w:id="404694020">
          <w:marLeft w:val="0"/>
          <w:marRight w:val="0"/>
          <w:marTop w:val="0"/>
          <w:marBottom w:val="0"/>
          <w:divBdr>
            <w:top w:val="none" w:sz="0" w:space="0" w:color="auto"/>
            <w:left w:val="none" w:sz="0" w:space="0" w:color="auto"/>
            <w:bottom w:val="none" w:sz="0" w:space="0" w:color="auto"/>
            <w:right w:val="none" w:sz="0" w:space="0" w:color="auto"/>
          </w:divBdr>
          <w:divsChild>
            <w:div w:id="2101221315">
              <w:marLeft w:val="75"/>
              <w:marRight w:val="75"/>
              <w:marTop w:val="150"/>
              <w:marBottom w:val="150"/>
              <w:divBdr>
                <w:top w:val="none" w:sz="0" w:space="0" w:color="auto"/>
                <w:left w:val="none" w:sz="0" w:space="0" w:color="auto"/>
                <w:bottom w:val="none" w:sz="0" w:space="0" w:color="auto"/>
                <w:right w:val="none" w:sz="0" w:space="0" w:color="auto"/>
              </w:divBdr>
            </w:div>
          </w:divsChild>
        </w:div>
        <w:div w:id="408576089">
          <w:marLeft w:val="0"/>
          <w:marRight w:val="0"/>
          <w:marTop w:val="0"/>
          <w:marBottom w:val="0"/>
          <w:divBdr>
            <w:top w:val="none" w:sz="0" w:space="0" w:color="auto"/>
            <w:left w:val="none" w:sz="0" w:space="0" w:color="auto"/>
            <w:bottom w:val="none" w:sz="0" w:space="0" w:color="auto"/>
            <w:right w:val="none" w:sz="0" w:space="0" w:color="auto"/>
          </w:divBdr>
          <w:divsChild>
            <w:div w:id="1958832509">
              <w:marLeft w:val="75"/>
              <w:marRight w:val="75"/>
              <w:marTop w:val="150"/>
              <w:marBottom w:val="150"/>
              <w:divBdr>
                <w:top w:val="none" w:sz="0" w:space="0" w:color="auto"/>
                <w:left w:val="none" w:sz="0" w:space="0" w:color="auto"/>
                <w:bottom w:val="none" w:sz="0" w:space="0" w:color="auto"/>
                <w:right w:val="none" w:sz="0" w:space="0" w:color="auto"/>
              </w:divBdr>
            </w:div>
          </w:divsChild>
        </w:div>
        <w:div w:id="408694702">
          <w:marLeft w:val="0"/>
          <w:marRight w:val="0"/>
          <w:marTop w:val="0"/>
          <w:marBottom w:val="0"/>
          <w:divBdr>
            <w:top w:val="none" w:sz="0" w:space="0" w:color="auto"/>
            <w:left w:val="none" w:sz="0" w:space="0" w:color="auto"/>
            <w:bottom w:val="none" w:sz="0" w:space="0" w:color="auto"/>
            <w:right w:val="none" w:sz="0" w:space="0" w:color="auto"/>
          </w:divBdr>
          <w:divsChild>
            <w:div w:id="1029795488">
              <w:marLeft w:val="75"/>
              <w:marRight w:val="75"/>
              <w:marTop w:val="150"/>
              <w:marBottom w:val="150"/>
              <w:divBdr>
                <w:top w:val="none" w:sz="0" w:space="0" w:color="auto"/>
                <w:left w:val="none" w:sz="0" w:space="0" w:color="auto"/>
                <w:bottom w:val="none" w:sz="0" w:space="0" w:color="auto"/>
                <w:right w:val="none" w:sz="0" w:space="0" w:color="auto"/>
              </w:divBdr>
            </w:div>
          </w:divsChild>
        </w:div>
        <w:div w:id="417792237">
          <w:marLeft w:val="0"/>
          <w:marRight w:val="0"/>
          <w:marTop w:val="0"/>
          <w:marBottom w:val="0"/>
          <w:divBdr>
            <w:top w:val="none" w:sz="0" w:space="0" w:color="auto"/>
            <w:left w:val="none" w:sz="0" w:space="0" w:color="auto"/>
            <w:bottom w:val="none" w:sz="0" w:space="0" w:color="auto"/>
            <w:right w:val="none" w:sz="0" w:space="0" w:color="auto"/>
          </w:divBdr>
          <w:divsChild>
            <w:div w:id="1716274678">
              <w:marLeft w:val="75"/>
              <w:marRight w:val="75"/>
              <w:marTop w:val="150"/>
              <w:marBottom w:val="150"/>
              <w:divBdr>
                <w:top w:val="none" w:sz="0" w:space="0" w:color="auto"/>
                <w:left w:val="none" w:sz="0" w:space="0" w:color="auto"/>
                <w:bottom w:val="none" w:sz="0" w:space="0" w:color="auto"/>
                <w:right w:val="none" w:sz="0" w:space="0" w:color="auto"/>
              </w:divBdr>
            </w:div>
          </w:divsChild>
        </w:div>
        <w:div w:id="432435590">
          <w:marLeft w:val="0"/>
          <w:marRight w:val="0"/>
          <w:marTop w:val="0"/>
          <w:marBottom w:val="0"/>
          <w:divBdr>
            <w:top w:val="none" w:sz="0" w:space="0" w:color="auto"/>
            <w:left w:val="none" w:sz="0" w:space="0" w:color="auto"/>
            <w:bottom w:val="none" w:sz="0" w:space="0" w:color="auto"/>
            <w:right w:val="none" w:sz="0" w:space="0" w:color="auto"/>
          </w:divBdr>
          <w:divsChild>
            <w:div w:id="768542691">
              <w:marLeft w:val="75"/>
              <w:marRight w:val="75"/>
              <w:marTop w:val="150"/>
              <w:marBottom w:val="150"/>
              <w:divBdr>
                <w:top w:val="none" w:sz="0" w:space="0" w:color="auto"/>
                <w:left w:val="none" w:sz="0" w:space="0" w:color="auto"/>
                <w:bottom w:val="none" w:sz="0" w:space="0" w:color="auto"/>
                <w:right w:val="none" w:sz="0" w:space="0" w:color="auto"/>
              </w:divBdr>
            </w:div>
          </w:divsChild>
        </w:div>
        <w:div w:id="440078507">
          <w:marLeft w:val="0"/>
          <w:marRight w:val="0"/>
          <w:marTop w:val="0"/>
          <w:marBottom w:val="0"/>
          <w:divBdr>
            <w:top w:val="none" w:sz="0" w:space="0" w:color="auto"/>
            <w:left w:val="none" w:sz="0" w:space="0" w:color="auto"/>
            <w:bottom w:val="none" w:sz="0" w:space="0" w:color="auto"/>
            <w:right w:val="none" w:sz="0" w:space="0" w:color="auto"/>
          </w:divBdr>
          <w:divsChild>
            <w:div w:id="1699312542">
              <w:marLeft w:val="75"/>
              <w:marRight w:val="75"/>
              <w:marTop w:val="150"/>
              <w:marBottom w:val="150"/>
              <w:divBdr>
                <w:top w:val="none" w:sz="0" w:space="0" w:color="auto"/>
                <w:left w:val="none" w:sz="0" w:space="0" w:color="auto"/>
                <w:bottom w:val="none" w:sz="0" w:space="0" w:color="auto"/>
                <w:right w:val="none" w:sz="0" w:space="0" w:color="auto"/>
              </w:divBdr>
            </w:div>
          </w:divsChild>
        </w:div>
        <w:div w:id="442923617">
          <w:marLeft w:val="0"/>
          <w:marRight w:val="0"/>
          <w:marTop w:val="0"/>
          <w:marBottom w:val="0"/>
          <w:divBdr>
            <w:top w:val="none" w:sz="0" w:space="0" w:color="auto"/>
            <w:left w:val="none" w:sz="0" w:space="0" w:color="auto"/>
            <w:bottom w:val="none" w:sz="0" w:space="0" w:color="auto"/>
            <w:right w:val="none" w:sz="0" w:space="0" w:color="auto"/>
          </w:divBdr>
          <w:divsChild>
            <w:div w:id="1986202659">
              <w:marLeft w:val="75"/>
              <w:marRight w:val="75"/>
              <w:marTop w:val="150"/>
              <w:marBottom w:val="150"/>
              <w:divBdr>
                <w:top w:val="none" w:sz="0" w:space="0" w:color="auto"/>
                <w:left w:val="none" w:sz="0" w:space="0" w:color="auto"/>
                <w:bottom w:val="none" w:sz="0" w:space="0" w:color="auto"/>
                <w:right w:val="none" w:sz="0" w:space="0" w:color="auto"/>
              </w:divBdr>
            </w:div>
          </w:divsChild>
        </w:div>
        <w:div w:id="453140290">
          <w:marLeft w:val="0"/>
          <w:marRight w:val="0"/>
          <w:marTop w:val="0"/>
          <w:marBottom w:val="0"/>
          <w:divBdr>
            <w:top w:val="none" w:sz="0" w:space="0" w:color="auto"/>
            <w:left w:val="none" w:sz="0" w:space="0" w:color="auto"/>
            <w:bottom w:val="none" w:sz="0" w:space="0" w:color="auto"/>
            <w:right w:val="none" w:sz="0" w:space="0" w:color="auto"/>
          </w:divBdr>
          <w:divsChild>
            <w:div w:id="1083139924">
              <w:marLeft w:val="75"/>
              <w:marRight w:val="75"/>
              <w:marTop w:val="150"/>
              <w:marBottom w:val="150"/>
              <w:divBdr>
                <w:top w:val="none" w:sz="0" w:space="0" w:color="auto"/>
                <w:left w:val="none" w:sz="0" w:space="0" w:color="auto"/>
                <w:bottom w:val="none" w:sz="0" w:space="0" w:color="auto"/>
                <w:right w:val="none" w:sz="0" w:space="0" w:color="auto"/>
              </w:divBdr>
            </w:div>
          </w:divsChild>
        </w:div>
        <w:div w:id="462235652">
          <w:marLeft w:val="0"/>
          <w:marRight w:val="0"/>
          <w:marTop w:val="0"/>
          <w:marBottom w:val="0"/>
          <w:divBdr>
            <w:top w:val="none" w:sz="0" w:space="0" w:color="auto"/>
            <w:left w:val="none" w:sz="0" w:space="0" w:color="auto"/>
            <w:bottom w:val="none" w:sz="0" w:space="0" w:color="auto"/>
            <w:right w:val="none" w:sz="0" w:space="0" w:color="auto"/>
          </w:divBdr>
          <w:divsChild>
            <w:div w:id="22248130">
              <w:marLeft w:val="75"/>
              <w:marRight w:val="75"/>
              <w:marTop w:val="150"/>
              <w:marBottom w:val="150"/>
              <w:divBdr>
                <w:top w:val="none" w:sz="0" w:space="0" w:color="auto"/>
                <w:left w:val="none" w:sz="0" w:space="0" w:color="auto"/>
                <w:bottom w:val="none" w:sz="0" w:space="0" w:color="auto"/>
                <w:right w:val="none" w:sz="0" w:space="0" w:color="auto"/>
              </w:divBdr>
            </w:div>
          </w:divsChild>
        </w:div>
        <w:div w:id="462816854">
          <w:marLeft w:val="0"/>
          <w:marRight w:val="0"/>
          <w:marTop w:val="0"/>
          <w:marBottom w:val="0"/>
          <w:divBdr>
            <w:top w:val="none" w:sz="0" w:space="0" w:color="auto"/>
            <w:left w:val="none" w:sz="0" w:space="0" w:color="auto"/>
            <w:bottom w:val="none" w:sz="0" w:space="0" w:color="auto"/>
            <w:right w:val="none" w:sz="0" w:space="0" w:color="auto"/>
          </w:divBdr>
          <w:divsChild>
            <w:div w:id="1807356366">
              <w:marLeft w:val="75"/>
              <w:marRight w:val="75"/>
              <w:marTop w:val="150"/>
              <w:marBottom w:val="150"/>
              <w:divBdr>
                <w:top w:val="none" w:sz="0" w:space="0" w:color="auto"/>
                <w:left w:val="none" w:sz="0" w:space="0" w:color="auto"/>
                <w:bottom w:val="none" w:sz="0" w:space="0" w:color="auto"/>
                <w:right w:val="none" w:sz="0" w:space="0" w:color="auto"/>
              </w:divBdr>
            </w:div>
          </w:divsChild>
        </w:div>
        <w:div w:id="464008348">
          <w:marLeft w:val="0"/>
          <w:marRight w:val="0"/>
          <w:marTop w:val="0"/>
          <w:marBottom w:val="0"/>
          <w:divBdr>
            <w:top w:val="none" w:sz="0" w:space="0" w:color="auto"/>
            <w:left w:val="none" w:sz="0" w:space="0" w:color="auto"/>
            <w:bottom w:val="none" w:sz="0" w:space="0" w:color="auto"/>
            <w:right w:val="none" w:sz="0" w:space="0" w:color="auto"/>
          </w:divBdr>
          <w:divsChild>
            <w:div w:id="201678478">
              <w:marLeft w:val="75"/>
              <w:marRight w:val="75"/>
              <w:marTop w:val="150"/>
              <w:marBottom w:val="150"/>
              <w:divBdr>
                <w:top w:val="none" w:sz="0" w:space="0" w:color="auto"/>
                <w:left w:val="none" w:sz="0" w:space="0" w:color="auto"/>
                <w:bottom w:val="none" w:sz="0" w:space="0" w:color="auto"/>
                <w:right w:val="none" w:sz="0" w:space="0" w:color="auto"/>
              </w:divBdr>
            </w:div>
          </w:divsChild>
        </w:div>
        <w:div w:id="471676922">
          <w:marLeft w:val="0"/>
          <w:marRight w:val="0"/>
          <w:marTop w:val="0"/>
          <w:marBottom w:val="0"/>
          <w:divBdr>
            <w:top w:val="none" w:sz="0" w:space="0" w:color="auto"/>
            <w:left w:val="none" w:sz="0" w:space="0" w:color="auto"/>
            <w:bottom w:val="none" w:sz="0" w:space="0" w:color="auto"/>
            <w:right w:val="none" w:sz="0" w:space="0" w:color="auto"/>
          </w:divBdr>
          <w:divsChild>
            <w:div w:id="882596828">
              <w:marLeft w:val="75"/>
              <w:marRight w:val="75"/>
              <w:marTop w:val="150"/>
              <w:marBottom w:val="150"/>
              <w:divBdr>
                <w:top w:val="none" w:sz="0" w:space="0" w:color="auto"/>
                <w:left w:val="none" w:sz="0" w:space="0" w:color="auto"/>
                <w:bottom w:val="none" w:sz="0" w:space="0" w:color="auto"/>
                <w:right w:val="none" w:sz="0" w:space="0" w:color="auto"/>
              </w:divBdr>
            </w:div>
          </w:divsChild>
        </w:div>
        <w:div w:id="473374244">
          <w:marLeft w:val="0"/>
          <w:marRight w:val="0"/>
          <w:marTop w:val="0"/>
          <w:marBottom w:val="0"/>
          <w:divBdr>
            <w:top w:val="none" w:sz="0" w:space="0" w:color="auto"/>
            <w:left w:val="none" w:sz="0" w:space="0" w:color="auto"/>
            <w:bottom w:val="none" w:sz="0" w:space="0" w:color="auto"/>
            <w:right w:val="none" w:sz="0" w:space="0" w:color="auto"/>
          </w:divBdr>
          <w:divsChild>
            <w:div w:id="371615929">
              <w:marLeft w:val="75"/>
              <w:marRight w:val="75"/>
              <w:marTop w:val="150"/>
              <w:marBottom w:val="150"/>
              <w:divBdr>
                <w:top w:val="none" w:sz="0" w:space="0" w:color="auto"/>
                <w:left w:val="none" w:sz="0" w:space="0" w:color="auto"/>
                <w:bottom w:val="none" w:sz="0" w:space="0" w:color="auto"/>
                <w:right w:val="none" w:sz="0" w:space="0" w:color="auto"/>
              </w:divBdr>
            </w:div>
          </w:divsChild>
        </w:div>
        <w:div w:id="477765637">
          <w:marLeft w:val="0"/>
          <w:marRight w:val="0"/>
          <w:marTop w:val="0"/>
          <w:marBottom w:val="0"/>
          <w:divBdr>
            <w:top w:val="none" w:sz="0" w:space="0" w:color="auto"/>
            <w:left w:val="none" w:sz="0" w:space="0" w:color="auto"/>
            <w:bottom w:val="none" w:sz="0" w:space="0" w:color="auto"/>
            <w:right w:val="none" w:sz="0" w:space="0" w:color="auto"/>
          </w:divBdr>
          <w:divsChild>
            <w:div w:id="1845322910">
              <w:marLeft w:val="75"/>
              <w:marRight w:val="75"/>
              <w:marTop w:val="150"/>
              <w:marBottom w:val="150"/>
              <w:divBdr>
                <w:top w:val="none" w:sz="0" w:space="0" w:color="auto"/>
                <w:left w:val="none" w:sz="0" w:space="0" w:color="auto"/>
                <w:bottom w:val="none" w:sz="0" w:space="0" w:color="auto"/>
                <w:right w:val="none" w:sz="0" w:space="0" w:color="auto"/>
              </w:divBdr>
            </w:div>
          </w:divsChild>
        </w:div>
        <w:div w:id="480542306">
          <w:marLeft w:val="0"/>
          <w:marRight w:val="0"/>
          <w:marTop w:val="0"/>
          <w:marBottom w:val="0"/>
          <w:divBdr>
            <w:top w:val="none" w:sz="0" w:space="0" w:color="auto"/>
            <w:left w:val="none" w:sz="0" w:space="0" w:color="auto"/>
            <w:bottom w:val="none" w:sz="0" w:space="0" w:color="auto"/>
            <w:right w:val="none" w:sz="0" w:space="0" w:color="auto"/>
          </w:divBdr>
          <w:divsChild>
            <w:div w:id="140999195">
              <w:marLeft w:val="75"/>
              <w:marRight w:val="75"/>
              <w:marTop w:val="150"/>
              <w:marBottom w:val="150"/>
              <w:divBdr>
                <w:top w:val="none" w:sz="0" w:space="0" w:color="auto"/>
                <w:left w:val="none" w:sz="0" w:space="0" w:color="auto"/>
                <w:bottom w:val="none" w:sz="0" w:space="0" w:color="auto"/>
                <w:right w:val="none" w:sz="0" w:space="0" w:color="auto"/>
              </w:divBdr>
            </w:div>
          </w:divsChild>
        </w:div>
        <w:div w:id="481313487">
          <w:marLeft w:val="0"/>
          <w:marRight w:val="0"/>
          <w:marTop w:val="0"/>
          <w:marBottom w:val="0"/>
          <w:divBdr>
            <w:top w:val="none" w:sz="0" w:space="0" w:color="auto"/>
            <w:left w:val="none" w:sz="0" w:space="0" w:color="auto"/>
            <w:bottom w:val="none" w:sz="0" w:space="0" w:color="auto"/>
            <w:right w:val="none" w:sz="0" w:space="0" w:color="auto"/>
          </w:divBdr>
          <w:divsChild>
            <w:div w:id="1890341154">
              <w:marLeft w:val="75"/>
              <w:marRight w:val="75"/>
              <w:marTop w:val="150"/>
              <w:marBottom w:val="150"/>
              <w:divBdr>
                <w:top w:val="none" w:sz="0" w:space="0" w:color="auto"/>
                <w:left w:val="none" w:sz="0" w:space="0" w:color="auto"/>
                <w:bottom w:val="none" w:sz="0" w:space="0" w:color="auto"/>
                <w:right w:val="none" w:sz="0" w:space="0" w:color="auto"/>
              </w:divBdr>
            </w:div>
          </w:divsChild>
        </w:div>
        <w:div w:id="486046441">
          <w:marLeft w:val="0"/>
          <w:marRight w:val="0"/>
          <w:marTop w:val="0"/>
          <w:marBottom w:val="0"/>
          <w:divBdr>
            <w:top w:val="none" w:sz="0" w:space="0" w:color="auto"/>
            <w:left w:val="none" w:sz="0" w:space="0" w:color="auto"/>
            <w:bottom w:val="none" w:sz="0" w:space="0" w:color="auto"/>
            <w:right w:val="none" w:sz="0" w:space="0" w:color="auto"/>
          </w:divBdr>
          <w:divsChild>
            <w:div w:id="1853030631">
              <w:marLeft w:val="75"/>
              <w:marRight w:val="75"/>
              <w:marTop w:val="150"/>
              <w:marBottom w:val="150"/>
              <w:divBdr>
                <w:top w:val="none" w:sz="0" w:space="0" w:color="auto"/>
                <w:left w:val="none" w:sz="0" w:space="0" w:color="auto"/>
                <w:bottom w:val="none" w:sz="0" w:space="0" w:color="auto"/>
                <w:right w:val="none" w:sz="0" w:space="0" w:color="auto"/>
              </w:divBdr>
            </w:div>
          </w:divsChild>
        </w:div>
        <w:div w:id="487330203">
          <w:marLeft w:val="0"/>
          <w:marRight w:val="0"/>
          <w:marTop w:val="0"/>
          <w:marBottom w:val="0"/>
          <w:divBdr>
            <w:top w:val="none" w:sz="0" w:space="0" w:color="auto"/>
            <w:left w:val="none" w:sz="0" w:space="0" w:color="auto"/>
            <w:bottom w:val="none" w:sz="0" w:space="0" w:color="auto"/>
            <w:right w:val="none" w:sz="0" w:space="0" w:color="auto"/>
          </w:divBdr>
          <w:divsChild>
            <w:div w:id="411901594">
              <w:marLeft w:val="75"/>
              <w:marRight w:val="75"/>
              <w:marTop w:val="150"/>
              <w:marBottom w:val="150"/>
              <w:divBdr>
                <w:top w:val="none" w:sz="0" w:space="0" w:color="auto"/>
                <w:left w:val="none" w:sz="0" w:space="0" w:color="auto"/>
                <w:bottom w:val="none" w:sz="0" w:space="0" w:color="auto"/>
                <w:right w:val="none" w:sz="0" w:space="0" w:color="auto"/>
              </w:divBdr>
            </w:div>
          </w:divsChild>
        </w:div>
        <w:div w:id="490753381">
          <w:marLeft w:val="0"/>
          <w:marRight w:val="0"/>
          <w:marTop w:val="0"/>
          <w:marBottom w:val="0"/>
          <w:divBdr>
            <w:top w:val="none" w:sz="0" w:space="0" w:color="auto"/>
            <w:left w:val="none" w:sz="0" w:space="0" w:color="auto"/>
            <w:bottom w:val="none" w:sz="0" w:space="0" w:color="auto"/>
            <w:right w:val="none" w:sz="0" w:space="0" w:color="auto"/>
          </w:divBdr>
          <w:divsChild>
            <w:div w:id="1935816005">
              <w:marLeft w:val="75"/>
              <w:marRight w:val="75"/>
              <w:marTop w:val="150"/>
              <w:marBottom w:val="150"/>
              <w:divBdr>
                <w:top w:val="none" w:sz="0" w:space="0" w:color="auto"/>
                <w:left w:val="none" w:sz="0" w:space="0" w:color="auto"/>
                <w:bottom w:val="none" w:sz="0" w:space="0" w:color="auto"/>
                <w:right w:val="none" w:sz="0" w:space="0" w:color="auto"/>
              </w:divBdr>
            </w:div>
          </w:divsChild>
        </w:div>
        <w:div w:id="508839406">
          <w:marLeft w:val="0"/>
          <w:marRight w:val="0"/>
          <w:marTop w:val="0"/>
          <w:marBottom w:val="0"/>
          <w:divBdr>
            <w:top w:val="none" w:sz="0" w:space="0" w:color="auto"/>
            <w:left w:val="none" w:sz="0" w:space="0" w:color="auto"/>
            <w:bottom w:val="none" w:sz="0" w:space="0" w:color="auto"/>
            <w:right w:val="none" w:sz="0" w:space="0" w:color="auto"/>
          </w:divBdr>
          <w:divsChild>
            <w:div w:id="1107624954">
              <w:marLeft w:val="75"/>
              <w:marRight w:val="75"/>
              <w:marTop w:val="150"/>
              <w:marBottom w:val="150"/>
              <w:divBdr>
                <w:top w:val="none" w:sz="0" w:space="0" w:color="auto"/>
                <w:left w:val="none" w:sz="0" w:space="0" w:color="auto"/>
                <w:bottom w:val="none" w:sz="0" w:space="0" w:color="auto"/>
                <w:right w:val="none" w:sz="0" w:space="0" w:color="auto"/>
              </w:divBdr>
            </w:div>
          </w:divsChild>
        </w:div>
        <w:div w:id="511266598">
          <w:marLeft w:val="0"/>
          <w:marRight w:val="0"/>
          <w:marTop w:val="0"/>
          <w:marBottom w:val="0"/>
          <w:divBdr>
            <w:top w:val="none" w:sz="0" w:space="0" w:color="auto"/>
            <w:left w:val="none" w:sz="0" w:space="0" w:color="auto"/>
            <w:bottom w:val="none" w:sz="0" w:space="0" w:color="auto"/>
            <w:right w:val="none" w:sz="0" w:space="0" w:color="auto"/>
          </w:divBdr>
          <w:divsChild>
            <w:div w:id="1009134933">
              <w:marLeft w:val="75"/>
              <w:marRight w:val="75"/>
              <w:marTop w:val="150"/>
              <w:marBottom w:val="150"/>
              <w:divBdr>
                <w:top w:val="none" w:sz="0" w:space="0" w:color="auto"/>
                <w:left w:val="none" w:sz="0" w:space="0" w:color="auto"/>
                <w:bottom w:val="none" w:sz="0" w:space="0" w:color="auto"/>
                <w:right w:val="none" w:sz="0" w:space="0" w:color="auto"/>
              </w:divBdr>
            </w:div>
          </w:divsChild>
        </w:div>
        <w:div w:id="517239257">
          <w:marLeft w:val="0"/>
          <w:marRight w:val="0"/>
          <w:marTop w:val="0"/>
          <w:marBottom w:val="0"/>
          <w:divBdr>
            <w:top w:val="none" w:sz="0" w:space="0" w:color="auto"/>
            <w:left w:val="none" w:sz="0" w:space="0" w:color="auto"/>
            <w:bottom w:val="none" w:sz="0" w:space="0" w:color="auto"/>
            <w:right w:val="none" w:sz="0" w:space="0" w:color="auto"/>
          </w:divBdr>
          <w:divsChild>
            <w:div w:id="571701254">
              <w:marLeft w:val="75"/>
              <w:marRight w:val="75"/>
              <w:marTop w:val="150"/>
              <w:marBottom w:val="150"/>
              <w:divBdr>
                <w:top w:val="none" w:sz="0" w:space="0" w:color="auto"/>
                <w:left w:val="none" w:sz="0" w:space="0" w:color="auto"/>
                <w:bottom w:val="none" w:sz="0" w:space="0" w:color="auto"/>
                <w:right w:val="none" w:sz="0" w:space="0" w:color="auto"/>
              </w:divBdr>
            </w:div>
          </w:divsChild>
        </w:div>
        <w:div w:id="522786436">
          <w:marLeft w:val="0"/>
          <w:marRight w:val="0"/>
          <w:marTop w:val="0"/>
          <w:marBottom w:val="0"/>
          <w:divBdr>
            <w:top w:val="none" w:sz="0" w:space="0" w:color="auto"/>
            <w:left w:val="none" w:sz="0" w:space="0" w:color="auto"/>
            <w:bottom w:val="none" w:sz="0" w:space="0" w:color="auto"/>
            <w:right w:val="none" w:sz="0" w:space="0" w:color="auto"/>
          </w:divBdr>
          <w:divsChild>
            <w:div w:id="881206479">
              <w:marLeft w:val="75"/>
              <w:marRight w:val="75"/>
              <w:marTop w:val="150"/>
              <w:marBottom w:val="150"/>
              <w:divBdr>
                <w:top w:val="none" w:sz="0" w:space="0" w:color="auto"/>
                <w:left w:val="none" w:sz="0" w:space="0" w:color="auto"/>
                <w:bottom w:val="none" w:sz="0" w:space="0" w:color="auto"/>
                <w:right w:val="none" w:sz="0" w:space="0" w:color="auto"/>
              </w:divBdr>
            </w:div>
          </w:divsChild>
        </w:div>
        <w:div w:id="527983529">
          <w:marLeft w:val="0"/>
          <w:marRight w:val="0"/>
          <w:marTop w:val="0"/>
          <w:marBottom w:val="0"/>
          <w:divBdr>
            <w:top w:val="none" w:sz="0" w:space="0" w:color="auto"/>
            <w:left w:val="none" w:sz="0" w:space="0" w:color="auto"/>
            <w:bottom w:val="none" w:sz="0" w:space="0" w:color="auto"/>
            <w:right w:val="none" w:sz="0" w:space="0" w:color="auto"/>
          </w:divBdr>
          <w:divsChild>
            <w:div w:id="44305890">
              <w:marLeft w:val="75"/>
              <w:marRight w:val="75"/>
              <w:marTop w:val="150"/>
              <w:marBottom w:val="150"/>
              <w:divBdr>
                <w:top w:val="none" w:sz="0" w:space="0" w:color="auto"/>
                <w:left w:val="none" w:sz="0" w:space="0" w:color="auto"/>
                <w:bottom w:val="none" w:sz="0" w:space="0" w:color="auto"/>
                <w:right w:val="none" w:sz="0" w:space="0" w:color="auto"/>
              </w:divBdr>
            </w:div>
          </w:divsChild>
        </w:div>
        <w:div w:id="528177855">
          <w:marLeft w:val="0"/>
          <w:marRight w:val="0"/>
          <w:marTop w:val="0"/>
          <w:marBottom w:val="0"/>
          <w:divBdr>
            <w:top w:val="none" w:sz="0" w:space="0" w:color="auto"/>
            <w:left w:val="none" w:sz="0" w:space="0" w:color="auto"/>
            <w:bottom w:val="none" w:sz="0" w:space="0" w:color="auto"/>
            <w:right w:val="none" w:sz="0" w:space="0" w:color="auto"/>
          </w:divBdr>
          <w:divsChild>
            <w:div w:id="163054026">
              <w:marLeft w:val="75"/>
              <w:marRight w:val="75"/>
              <w:marTop w:val="150"/>
              <w:marBottom w:val="150"/>
              <w:divBdr>
                <w:top w:val="none" w:sz="0" w:space="0" w:color="auto"/>
                <w:left w:val="none" w:sz="0" w:space="0" w:color="auto"/>
                <w:bottom w:val="none" w:sz="0" w:space="0" w:color="auto"/>
                <w:right w:val="none" w:sz="0" w:space="0" w:color="auto"/>
              </w:divBdr>
            </w:div>
          </w:divsChild>
        </w:div>
        <w:div w:id="533661413">
          <w:marLeft w:val="0"/>
          <w:marRight w:val="0"/>
          <w:marTop w:val="0"/>
          <w:marBottom w:val="0"/>
          <w:divBdr>
            <w:top w:val="none" w:sz="0" w:space="0" w:color="auto"/>
            <w:left w:val="none" w:sz="0" w:space="0" w:color="auto"/>
            <w:bottom w:val="none" w:sz="0" w:space="0" w:color="auto"/>
            <w:right w:val="none" w:sz="0" w:space="0" w:color="auto"/>
          </w:divBdr>
          <w:divsChild>
            <w:div w:id="1508708954">
              <w:marLeft w:val="75"/>
              <w:marRight w:val="75"/>
              <w:marTop w:val="150"/>
              <w:marBottom w:val="150"/>
              <w:divBdr>
                <w:top w:val="none" w:sz="0" w:space="0" w:color="auto"/>
                <w:left w:val="none" w:sz="0" w:space="0" w:color="auto"/>
                <w:bottom w:val="none" w:sz="0" w:space="0" w:color="auto"/>
                <w:right w:val="none" w:sz="0" w:space="0" w:color="auto"/>
              </w:divBdr>
            </w:div>
          </w:divsChild>
        </w:div>
        <w:div w:id="534075175">
          <w:marLeft w:val="0"/>
          <w:marRight w:val="0"/>
          <w:marTop w:val="0"/>
          <w:marBottom w:val="0"/>
          <w:divBdr>
            <w:top w:val="none" w:sz="0" w:space="0" w:color="auto"/>
            <w:left w:val="none" w:sz="0" w:space="0" w:color="auto"/>
            <w:bottom w:val="none" w:sz="0" w:space="0" w:color="auto"/>
            <w:right w:val="none" w:sz="0" w:space="0" w:color="auto"/>
          </w:divBdr>
          <w:divsChild>
            <w:div w:id="1191993915">
              <w:marLeft w:val="75"/>
              <w:marRight w:val="75"/>
              <w:marTop w:val="150"/>
              <w:marBottom w:val="150"/>
              <w:divBdr>
                <w:top w:val="none" w:sz="0" w:space="0" w:color="auto"/>
                <w:left w:val="none" w:sz="0" w:space="0" w:color="auto"/>
                <w:bottom w:val="none" w:sz="0" w:space="0" w:color="auto"/>
                <w:right w:val="none" w:sz="0" w:space="0" w:color="auto"/>
              </w:divBdr>
            </w:div>
          </w:divsChild>
        </w:div>
        <w:div w:id="536042626">
          <w:marLeft w:val="0"/>
          <w:marRight w:val="0"/>
          <w:marTop w:val="0"/>
          <w:marBottom w:val="0"/>
          <w:divBdr>
            <w:top w:val="none" w:sz="0" w:space="0" w:color="auto"/>
            <w:left w:val="none" w:sz="0" w:space="0" w:color="auto"/>
            <w:bottom w:val="none" w:sz="0" w:space="0" w:color="auto"/>
            <w:right w:val="none" w:sz="0" w:space="0" w:color="auto"/>
          </w:divBdr>
          <w:divsChild>
            <w:div w:id="394550149">
              <w:marLeft w:val="75"/>
              <w:marRight w:val="75"/>
              <w:marTop w:val="150"/>
              <w:marBottom w:val="150"/>
              <w:divBdr>
                <w:top w:val="none" w:sz="0" w:space="0" w:color="auto"/>
                <w:left w:val="none" w:sz="0" w:space="0" w:color="auto"/>
                <w:bottom w:val="none" w:sz="0" w:space="0" w:color="auto"/>
                <w:right w:val="none" w:sz="0" w:space="0" w:color="auto"/>
              </w:divBdr>
            </w:div>
          </w:divsChild>
        </w:div>
        <w:div w:id="542250504">
          <w:marLeft w:val="0"/>
          <w:marRight w:val="0"/>
          <w:marTop w:val="0"/>
          <w:marBottom w:val="0"/>
          <w:divBdr>
            <w:top w:val="none" w:sz="0" w:space="0" w:color="auto"/>
            <w:left w:val="none" w:sz="0" w:space="0" w:color="auto"/>
            <w:bottom w:val="none" w:sz="0" w:space="0" w:color="auto"/>
            <w:right w:val="none" w:sz="0" w:space="0" w:color="auto"/>
          </w:divBdr>
          <w:divsChild>
            <w:div w:id="1652438190">
              <w:marLeft w:val="75"/>
              <w:marRight w:val="75"/>
              <w:marTop w:val="150"/>
              <w:marBottom w:val="150"/>
              <w:divBdr>
                <w:top w:val="none" w:sz="0" w:space="0" w:color="auto"/>
                <w:left w:val="none" w:sz="0" w:space="0" w:color="auto"/>
                <w:bottom w:val="none" w:sz="0" w:space="0" w:color="auto"/>
                <w:right w:val="none" w:sz="0" w:space="0" w:color="auto"/>
              </w:divBdr>
            </w:div>
          </w:divsChild>
        </w:div>
        <w:div w:id="545141236">
          <w:marLeft w:val="0"/>
          <w:marRight w:val="0"/>
          <w:marTop w:val="0"/>
          <w:marBottom w:val="0"/>
          <w:divBdr>
            <w:top w:val="none" w:sz="0" w:space="0" w:color="auto"/>
            <w:left w:val="none" w:sz="0" w:space="0" w:color="auto"/>
            <w:bottom w:val="none" w:sz="0" w:space="0" w:color="auto"/>
            <w:right w:val="none" w:sz="0" w:space="0" w:color="auto"/>
          </w:divBdr>
          <w:divsChild>
            <w:div w:id="345596195">
              <w:marLeft w:val="75"/>
              <w:marRight w:val="75"/>
              <w:marTop w:val="150"/>
              <w:marBottom w:val="150"/>
              <w:divBdr>
                <w:top w:val="none" w:sz="0" w:space="0" w:color="auto"/>
                <w:left w:val="none" w:sz="0" w:space="0" w:color="auto"/>
                <w:bottom w:val="none" w:sz="0" w:space="0" w:color="auto"/>
                <w:right w:val="none" w:sz="0" w:space="0" w:color="auto"/>
              </w:divBdr>
            </w:div>
          </w:divsChild>
        </w:div>
        <w:div w:id="547108033">
          <w:marLeft w:val="0"/>
          <w:marRight w:val="0"/>
          <w:marTop w:val="0"/>
          <w:marBottom w:val="0"/>
          <w:divBdr>
            <w:top w:val="none" w:sz="0" w:space="0" w:color="auto"/>
            <w:left w:val="none" w:sz="0" w:space="0" w:color="auto"/>
            <w:bottom w:val="none" w:sz="0" w:space="0" w:color="auto"/>
            <w:right w:val="none" w:sz="0" w:space="0" w:color="auto"/>
          </w:divBdr>
          <w:divsChild>
            <w:div w:id="530846952">
              <w:marLeft w:val="75"/>
              <w:marRight w:val="75"/>
              <w:marTop w:val="150"/>
              <w:marBottom w:val="150"/>
              <w:divBdr>
                <w:top w:val="none" w:sz="0" w:space="0" w:color="auto"/>
                <w:left w:val="none" w:sz="0" w:space="0" w:color="auto"/>
                <w:bottom w:val="none" w:sz="0" w:space="0" w:color="auto"/>
                <w:right w:val="none" w:sz="0" w:space="0" w:color="auto"/>
              </w:divBdr>
            </w:div>
          </w:divsChild>
        </w:div>
        <w:div w:id="569341848">
          <w:marLeft w:val="0"/>
          <w:marRight w:val="0"/>
          <w:marTop w:val="0"/>
          <w:marBottom w:val="0"/>
          <w:divBdr>
            <w:top w:val="none" w:sz="0" w:space="0" w:color="auto"/>
            <w:left w:val="none" w:sz="0" w:space="0" w:color="auto"/>
            <w:bottom w:val="none" w:sz="0" w:space="0" w:color="auto"/>
            <w:right w:val="none" w:sz="0" w:space="0" w:color="auto"/>
          </w:divBdr>
          <w:divsChild>
            <w:div w:id="1303928182">
              <w:marLeft w:val="75"/>
              <w:marRight w:val="75"/>
              <w:marTop w:val="150"/>
              <w:marBottom w:val="150"/>
              <w:divBdr>
                <w:top w:val="none" w:sz="0" w:space="0" w:color="auto"/>
                <w:left w:val="none" w:sz="0" w:space="0" w:color="auto"/>
                <w:bottom w:val="none" w:sz="0" w:space="0" w:color="auto"/>
                <w:right w:val="none" w:sz="0" w:space="0" w:color="auto"/>
              </w:divBdr>
            </w:div>
          </w:divsChild>
        </w:div>
        <w:div w:id="582493834">
          <w:marLeft w:val="0"/>
          <w:marRight w:val="0"/>
          <w:marTop w:val="0"/>
          <w:marBottom w:val="0"/>
          <w:divBdr>
            <w:top w:val="none" w:sz="0" w:space="0" w:color="auto"/>
            <w:left w:val="none" w:sz="0" w:space="0" w:color="auto"/>
            <w:bottom w:val="none" w:sz="0" w:space="0" w:color="auto"/>
            <w:right w:val="none" w:sz="0" w:space="0" w:color="auto"/>
          </w:divBdr>
          <w:divsChild>
            <w:div w:id="6710497">
              <w:marLeft w:val="75"/>
              <w:marRight w:val="75"/>
              <w:marTop w:val="150"/>
              <w:marBottom w:val="150"/>
              <w:divBdr>
                <w:top w:val="none" w:sz="0" w:space="0" w:color="auto"/>
                <w:left w:val="none" w:sz="0" w:space="0" w:color="auto"/>
                <w:bottom w:val="none" w:sz="0" w:space="0" w:color="auto"/>
                <w:right w:val="none" w:sz="0" w:space="0" w:color="auto"/>
              </w:divBdr>
            </w:div>
          </w:divsChild>
        </w:div>
        <w:div w:id="583027208">
          <w:marLeft w:val="0"/>
          <w:marRight w:val="0"/>
          <w:marTop w:val="0"/>
          <w:marBottom w:val="0"/>
          <w:divBdr>
            <w:top w:val="none" w:sz="0" w:space="0" w:color="auto"/>
            <w:left w:val="none" w:sz="0" w:space="0" w:color="auto"/>
            <w:bottom w:val="none" w:sz="0" w:space="0" w:color="auto"/>
            <w:right w:val="none" w:sz="0" w:space="0" w:color="auto"/>
          </w:divBdr>
          <w:divsChild>
            <w:div w:id="1014573503">
              <w:marLeft w:val="75"/>
              <w:marRight w:val="75"/>
              <w:marTop w:val="150"/>
              <w:marBottom w:val="150"/>
              <w:divBdr>
                <w:top w:val="none" w:sz="0" w:space="0" w:color="auto"/>
                <w:left w:val="none" w:sz="0" w:space="0" w:color="auto"/>
                <w:bottom w:val="none" w:sz="0" w:space="0" w:color="auto"/>
                <w:right w:val="none" w:sz="0" w:space="0" w:color="auto"/>
              </w:divBdr>
            </w:div>
          </w:divsChild>
        </w:div>
        <w:div w:id="599332419">
          <w:marLeft w:val="0"/>
          <w:marRight w:val="0"/>
          <w:marTop w:val="0"/>
          <w:marBottom w:val="0"/>
          <w:divBdr>
            <w:top w:val="none" w:sz="0" w:space="0" w:color="auto"/>
            <w:left w:val="none" w:sz="0" w:space="0" w:color="auto"/>
            <w:bottom w:val="none" w:sz="0" w:space="0" w:color="auto"/>
            <w:right w:val="none" w:sz="0" w:space="0" w:color="auto"/>
          </w:divBdr>
          <w:divsChild>
            <w:div w:id="598149181">
              <w:marLeft w:val="75"/>
              <w:marRight w:val="75"/>
              <w:marTop w:val="150"/>
              <w:marBottom w:val="150"/>
              <w:divBdr>
                <w:top w:val="none" w:sz="0" w:space="0" w:color="auto"/>
                <w:left w:val="none" w:sz="0" w:space="0" w:color="auto"/>
                <w:bottom w:val="none" w:sz="0" w:space="0" w:color="auto"/>
                <w:right w:val="none" w:sz="0" w:space="0" w:color="auto"/>
              </w:divBdr>
            </w:div>
          </w:divsChild>
        </w:div>
        <w:div w:id="600646722">
          <w:marLeft w:val="0"/>
          <w:marRight w:val="0"/>
          <w:marTop w:val="0"/>
          <w:marBottom w:val="0"/>
          <w:divBdr>
            <w:top w:val="none" w:sz="0" w:space="0" w:color="auto"/>
            <w:left w:val="none" w:sz="0" w:space="0" w:color="auto"/>
            <w:bottom w:val="none" w:sz="0" w:space="0" w:color="auto"/>
            <w:right w:val="none" w:sz="0" w:space="0" w:color="auto"/>
          </w:divBdr>
          <w:divsChild>
            <w:div w:id="1550722949">
              <w:marLeft w:val="75"/>
              <w:marRight w:val="75"/>
              <w:marTop w:val="150"/>
              <w:marBottom w:val="150"/>
              <w:divBdr>
                <w:top w:val="none" w:sz="0" w:space="0" w:color="auto"/>
                <w:left w:val="none" w:sz="0" w:space="0" w:color="auto"/>
                <w:bottom w:val="none" w:sz="0" w:space="0" w:color="auto"/>
                <w:right w:val="none" w:sz="0" w:space="0" w:color="auto"/>
              </w:divBdr>
            </w:div>
          </w:divsChild>
        </w:div>
        <w:div w:id="608007481">
          <w:marLeft w:val="0"/>
          <w:marRight w:val="0"/>
          <w:marTop w:val="0"/>
          <w:marBottom w:val="0"/>
          <w:divBdr>
            <w:top w:val="none" w:sz="0" w:space="0" w:color="auto"/>
            <w:left w:val="none" w:sz="0" w:space="0" w:color="auto"/>
            <w:bottom w:val="none" w:sz="0" w:space="0" w:color="auto"/>
            <w:right w:val="none" w:sz="0" w:space="0" w:color="auto"/>
          </w:divBdr>
          <w:divsChild>
            <w:div w:id="85924993">
              <w:marLeft w:val="75"/>
              <w:marRight w:val="75"/>
              <w:marTop w:val="150"/>
              <w:marBottom w:val="150"/>
              <w:divBdr>
                <w:top w:val="none" w:sz="0" w:space="0" w:color="auto"/>
                <w:left w:val="none" w:sz="0" w:space="0" w:color="auto"/>
                <w:bottom w:val="none" w:sz="0" w:space="0" w:color="auto"/>
                <w:right w:val="none" w:sz="0" w:space="0" w:color="auto"/>
              </w:divBdr>
            </w:div>
          </w:divsChild>
        </w:div>
        <w:div w:id="608508897">
          <w:marLeft w:val="0"/>
          <w:marRight w:val="0"/>
          <w:marTop w:val="0"/>
          <w:marBottom w:val="0"/>
          <w:divBdr>
            <w:top w:val="none" w:sz="0" w:space="0" w:color="auto"/>
            <w:left w:val="none" w:sz="0" w:space="0" w:color="auto"/>
            <w:bottom w:val="none" w:sz="0" w:space="0" w:color="auto"/>
            <w:right w:val="none" w:sz="0" w:space="0" w:color="auto"/>
          </w:divBdr>
          <w:divsChild>
            <w:div w:id="627007903">
              <w:marLeft w:val="75"/>
              <w:marRight w:val="75"/>
              <w:marTop w:val="150"/>
              <w:marBottom w:val="150"/>
              <w:divBdr>
                <w:top w:val="none" w:sz="0" w:space="0" w:color="auto"/>
                <w:left w:val="none" w:sz="0" w:space="0" w:color="auto"/>
                <w:bottom w:val="none" w:sz="0" w:space="0" w:color="auto"/>
                <w:right w:val="none" w:sz="0" w:space="0" w:color="auto"/>
              </w:divBdr>
            </w:div>
          </w:divsChild>
        </w:div>
        <w:div w:id="613633344">
          <w:marLeft w:val="0"/>
          <w:marRight w:val="0"/>
          <w:marTop w:val="0"/>
          <w:marBottom w:val="0"/>
          <w:divBdr>
            <w:top w:val="none" w:sz="0" w:space="0" w:color="auto"/>
            <w:left w:val="none" w:sz="0" w:space="0" w:color="auto"/>
            <w:bottom w:val="none" w:sz="0" w:space="0" w:color="auto"/>
            <w:right w:val="none" w:sz="0" w:space="0" w:color="auto"/>
          </w:divBdr>
          <w:divsChild>
            <w:div w:id="1130518465">
              <w:marLeft w:val="75"/>
              <w:marRight w:val="75"/>
              <w:marTop w:val="150"/>
              <w:marBottom w:val="150"/>
              <w:divBdr>
                <w:top w:val="none" w:sz="0" w:space="0" w:color="auto"/>
                <w:left w:val="none" w:sz="0" w:space="0" w:color="auto"/>
                <w:bottom w:val="none" w:sz="0" w:space="0" w:color="auto"/>
                <w:right w:val="none" w:sz="0" w:space="0" w:color="auto"/>
              </w:divBdr>
            </w:div>
          </w:divsChild>
        </w:div>
        <w:div w:id="614601202">
          <w:marLeft w:val="0"/>
          <w:marRight w:val="0"/>
          <w:marTop w:val="0"/>
          <w:marBottom w:val="0"/>
          <w:divBdr>
            <w:top w:val="none" w:sz="0" w:space="0" w:color="auto"/>
            <w:left w:val="none" w:sz="0" w:space="0" w:color="auto"/>
            <w:bottom w:val="none" w:sz="0" w:space="0" w:color="auto"/>
            <w:right w:val="none" w:sz="0" w:space="0" w:color="auto"/>
          </w:divBdr>
          <w:divsChild>
            <w:div w:id="243615723">
              <w:marLeft w:val="75"/>
              <w:marRight w:val="75"/>
              <w:marTop w:val="150"/>
              <w:marBottom w:val="150"/>
              <w:divBdr>
                <w:top w:val="none" w:sz="0" w:space="0" w:color="auto"/>
                <w:left w:val="none" w:sz="0" w:space="0" w:color="auto"/>
                <w:bottom w:val="none" w:sz="0" w:space="0" w:color="auto"/>
                <w:right w:val="none" w:sz="0" w:space="0" w:color="auto"/>
              </w:divBdr>
            </w:div>
          </w:divsChild>
        </w:div>
        <w:div w:id="614681070">
          <w:marLeft w:val="0"/>
          <w:marRight w:val="0"/>
          <w:marTop w:val="0"/>
          <w:marBottom w:val="0"/>
          <w:divBdr>
            <w:top w:val="none" w:sz="0" w:space="0" w:color="auto"/>
            <w:left w:val="none" w:sz="0" w:space="0" w:color="auto"/>
            <w:bottom w:val="none" w:sz="0" w:space="0" w:color="auto"/>
            <w:right w:val="none" w:sz="0" w:space="0" w:color="auto"/>
          </w:divBdr>
          <w:divsChild>
            <w:div w:id="742218265">
              <w:marLeft w:val="75"/>
              <w:marRight w:val="75"/>
              <w:marTop w:val="150"/>
              <w:marBottom w:val="150"/>
              <w:divBdr>
                <w:top w:val="none" w:sz="0" w:space="0" w:color="auto"/>
                <w:left w:val="none" w:sz="0" w:space="0" w:color="auto"/>
                <w:bottom w:val="none" w:sz="0" w:space="0" w:color="auto"/>
                <w:right w:val="none" w:sz="0" w:space="0" w:color="auto"/>
              </w:divBdr>
            </w:div>
          </w:divsChild>
        </w:div>
        <w:div w:id="615138982">
          <w:marLeft w:val="0"/>
          <w:marRight w:val="0"/>
          <w:marTop w:val="0"/>
          <w:marBottom w:val="0"/>
          <w:divBdr>
            <w:top w:val="none" w:sz="0" w:space="0" w:color="auto"/>
            <w:left w:val="none" w:sz="0" w:space="0" w:color="auto"/>
            <w:bottom w:val="none" w:sz="0" w:space="0" w:color="auto"/>
            <w:right w:val="none" w:sz="0" w:space="0" w:color="auto"/>
          </w:divBdr>
          <w:divsChild>
            <w:div w:id="668413946">
              <w:marLeft w:val="75"/>
              <w:marRight w:val="75"/>
              <w:marTop w:val="150"/>
              <w:marBottom w:val="150"/>
              <w:divBdr>
                <w:top w:val="none" w:sz="0" w:space="0" w:color="auto"/>
                <w:left w:val="none" w:sz="0" w:space="0" w:color="auto"/>
                <w:bottom w:val="none" w:sz="0" w:space="0" w:color="auto"/>
                <w:right w:val="none" w:sz="0" w:space="0" w:color="auto"/>
              </w:divBdr>
            </w:div>
          </w:divsChild>
        </w:div>
        <w:div w:id="618143814">
          <w:marLeft w:val="0"/>
          <w:marRight w:val="0"/>
          <w:marTop w:val="0"/>
          <w:marBottom w:val="0"/>
          <w:divBdr>
            <w:top w:val="none" w:sz="0" w:space="0" w:color="auto"/>
            <w:left w:val="none" w:sz="0" w:space="0" w:color="auto"/>
            <w:bottom w:val="none" w:sz="0" w:space="0" w:color="auto"/>
            <w:right w:val="none" w:sz="0" w:space="0" w:color="auto"/>
          </w:divBdr>
          <w:divsChild>
            <w:div w:id="1078019054">
              <w:marLeft w:val="75"/>
              <w:marRight w:val="75"/>
              <w:marTop w:val="150"/>
              <w:marBottom w:val="150"/>
              <w:divBdr>
                <w:top w:val="none" w:sz="0" w:space="0" w:color="auto"/>
                <w:left w:val="none" w:sz="0" w:space="0" w:color="auto"/>
                <w:bottom w:val="none" w:sz="0" w:space="0" w:color="auto"/>
                <w:right w:val="none" w:sz="0" w:space="0" w:color="auto"/>
              </w:divBdr>
            </w:div>
          </w:divsChild>
        </w:div>
        <w:div w:id="629746312">
          <w:marLeft w:val="0"/>
          <w:marRight w:val="0"/>
          <w:marTop w:val="0"/>
          <w:marBottom w:val="0"/>
          <w:divBdr>
            <w:top w:val="none" w:sz="0" w:space="0" w:color="auto"/>
            <w:left w:val="none" w:sz="0" w:space="0" w:color="auto"/>
            <w:bottom w:val="none" w:sz="0" w:space="0" w:color="auto"/>
            <w:right w:val="none" w:sz="0" w:space="0" w:color="auto"/>
          </w:divBdr>
          <w:divsChild>
            <w:div w:id="375348965">
              <w:marLeft w:val="75"/>
              <w:marRight w:val="75"/>
              <w:marTop w:val="150"/>
              <w:marBottom w:val="150"/>
              <w:divBdr>
                <w:top w:val="none" w:sz="0" w:space="0" w:color="auto"/>
                <w:left w:val="none" w:sz="0" w:space="0" w:color="auto"/>
                <w:bottom w:val="none" w:sz="0" w:space="0" w:color="auto"/>
                <w:right w:val="none" w:sz="0" w:space="0" w:color="auto"/>
              </w:divBdr>
            </w:div>
          </w:divsChild>
        </w:div>
        <w:div w:id="630863960">
          <w:marLeft w:val="0"/>
          <w:marRight w:val="0"/>
          <w:marTop w:val="0"/>
          <w:marBottom w:val="0"/>
          <w:divBdr>
            <w:top w:val="none" w:sz="0" w:space="0" w:color="auto"/>
            <w:left w:val="none" w:sz="0" w:space="0" w:color="auto"/>
            <w:bottom w:val="none" w:sz="0" w:space="0" w:color="auto"/>
            <w:right w:val="none" w:sz="0" w:space="0" w:color="auto"/>
          </w:divBdr>
          <w:divsChild>
            <w:div w:id="1838425982">
              <w:marLeft w:val="75"/>
              <w:marRight w:val="75"/>
              <w:marTop w:val="150"/>
              <w:marBottom w:val="150"/>
              <w:divBdr>
                <w:top w:val="none" w:sz="0" w:space="0" w:color="auto"/>
                <w:left w:val="none" w:sz="0" w:space="0" w:color="auto"/>
                <w:bottom w:val="none" w:sz="0" w:space="0" w:color="auto"/>
                <w:right w:val="none" w:sz="0" w:space="0" w:color="auto"/>
              </w:divBdr>
            </w:div>
          </w:divsChild>
        </w:div>
        <w:div w:id="635330350">
          <w:marLeft w:val="0"/>
          <w:marRight w:val="0"/>
          <w:marTop w:val="0"/>
          <w:marBottom w:val="0"/>
          <w:divBdr>
            <w:top w:val="none" w:sz="0" w:space="0" w:color="auto"/>
            <w:left w:val="none" w:sz="0" w:space="0" w:color="auto"/>
            <w:bottom w:val="none" w:sz="0" w:space="0" w:color="auto"/>
            <w:right w:val="none" w:sz="0" w:space="0" w:color="auto"/>
          </w:divBdr>
          <w:divsChild>
            <w:div w:id="116460149">
              <w:marLeft w:val="75"/>
              <w:marRight w:val="75"/>
              <w:marTop w:val="150"/>
              <w:marBottom w:val="150"/>
              <w:divBdr>
                <w:top w:val="none" w:sz="0" w:space="0" w:color="auto"/>
                <w:left w:val="none" w:sz="0" w:space="0" w:color="auto"/>
                <w:bottom w:val="none" w:sz="0" w:space="0" w:color="auto"/>
                <w:right w:val="none" w:sz="0" w:space="0" w:color="auto"/>
              </w:divBdr>
            </w:div>
          </w:divsChild>
        </w:div>
        <w:div w:id="637761367">
          <w:marLeft w:val="0"/>
          <w:marRight w:val="0"/>
          <w:marTop w:val="0"/>
          <w:marBottom w:val="0"/>
          <w:divBdr>
            <w:top w:val="none" w:sz="0" w:space="0" w:color="auto"/>
            <w:left w:val="none" w:sz="0" w:space="0" w:color="auto"/>
            <w:bottom w:val="none" w:sz="0" w:space="0" w:color="auto"/>
            <w:right w:val="none" w:sz="0" w:space="0" w:color="auto"/>
          </w:divBdr>
          <w:divsChild>
            <w:div w:id="1209147522">
              <w:marLeft w:val="75"/>
              <w:marRight w:val="75"/>
              <w:marTop w:val="150"/>
              <w:marBottom w:val="150"/>
              <w:divBdr>
                <w:top w:val="none" w:sz="0" w:space="0" w:color="auto"/>
                <w:left w:val="none" w:sz="0" w:space="0" w:color="auto"/>
                <w:bottom w:val="none" w:sz="0" w:space="0" w:color="auto"/>
                <w:right w:val="none" w:sz="0" w:space="0" w:color="auto"/>
              </w:divBdr>
            </w:div>
          </w:divsChild>
        </w:div>
        <w:div w:id="643390728">
          <w:marLeft w:val="0"/>
          <w:marRight w:val="0"/>
          <w:marTop w:val="0"/>
          <w:marBottom w:val="0"/>
          <w:divBdr>
            <w:top w:val="none" w:sz="0" w:space="0" w:color="auto"/>
            <w:left w:val="none" w:sz="0" w:space="0" w:color="auto"/>
            <w:bottom w:val="none" w:sz="0" w:space="0" w:color="auto"/>
            <w:right w:val="none" w:sz="0" w:space="0" w:color="auto"/>
          </w:divBdr>
          <w:divsChild>
            <w:div w:id="162745624">
              <w:marLeft w:val="75"/>
              <w:marRight w:val="75"/>
              <w:marTop w:val="150"/>
              <w:marBottom w:val="150"/>
              <w:divBdr>
                <w:top w:val="none" w:sz="0" w:space="0" w:color="auto"/>
                <w:left w:val="none" w:sz="0" w:space="0" w:color="auto"/>
                <w:bottom w:val="none" w:sz="0" w:space="0" w:color="auto"/>
                <w:right w:val="none" w:sz="0" w:space="0" w:color="auto"/>
              </w:divBdr>
            </w:div>
          </w:divsChild>
        </w:div>
        <w:div w:id="646739402">
          <w:marLeft w:val="0"/>
          <w:marRight w:val="0"/>
          <w:marTop w:val="0"/>
          <w:marBottom w:val="0"/>
          <w:divBdr>
            <w:top w:val="none" w:sz="0" w:space="0" w:color="auto"/>
            <w:left w:val="none" w:sz="0" w:space="0" w:color="auto"/>
            <w:bottom w:val="none" w:sz="0" w:space="0" w:color="auto"/>
            <w:right w:val="none" w:sz="0" w:space="0" w:color="auto"/>
          </w:divBdr>
          <w:divsChild>
            <w:div w:id="449864925">
              <w:marLeft w:val="75"/>
              <w:marRight w:val="75"/>
              <w:marTop w:val="150"/>
              <w:marBottom w:val="150"/>
              <w:divBdr>
                <w:top w:val="none" w:sz="0" w:space="0" w:color="auto"/>
                <w:left w:val="none" w:sz="0" w:space="0" w:color="auto"/>
                <w:bottom w:val="none" w:sz="0" w:space="0" w:color="auto"/>
                <w:right w:val="none" w:sz="0" w:space="0" w:color="auto"/>
              </w:divBdr>
            </w:div>
          </w:divsChild>
        </w:div>
        <w:div w:id="647975844">
          <w:marLeft w:val="0"/>
          <w:marRight w:val="0"/>
          <w:marTop w:val="0"/>
          <w:marBottom w:val="0"/>
          <w:divBdr>
            <w:top w:val="none" w:sz="0" w:space="0" w:color="auto"/>
            <w:left w:val="none" w:sz="0" w:space="0" w:color="auto"/>
            <w:bottom w:val="none" w:sz="0" w:space="0" w:color="auto"/>
            <w:right w:val="none" w:sz="0" w:space="0" w:color="auto"/>
          </w:divBdr>
          <w:divsChild>
            <w:div w:id="1409577409">
              <w:marLeft w:val="75"/>
              <w:marRight w:val="75"/>
              <w:marTop w:val="150"/>
              <w:marBottom w:val="150"/>
              <w:divBdr>
                <w:top w:val="none" w:sz="0" w:space="0" w:color="auto"/>
                <w:left w:val="none" w:sz="0" w:space="0" w:color="auto"/>
                <w:bottom w:val="none" w:sz="0" w:space="0" w:color="auto"/>
                <w:right w:val="none" w:sz="0" w:space="0" w:color="auto"/>
              </w:divBdr>
            </w:div>
          </w:divsChild>
        </w:div>
        <w:div w:id="652611796">
          <w:marLeft w:val="0"/>
          <w:marRight w:val="0"/>
          <w:marTop w:val="0"/>
          <w:marBottom w:val="0"/>
          <w:divBdr>
            <w:top w:val="none" w:sz="0" w:space="0" w:color="auto"/>
            <w:left w:val="none" w:sz="0" w:space="0" w:color="auto"/>
            <w:bottom w:val="none" w:sz="0" w:space="0" w:color="auto"/>
            <w:right w:val="none" w:sz="0" w:space="0" w:color="auto"/>
          </w:divBdr>
          <w:divsChild>
            <w:div w:id="600844395">
              <w:marLeft w:val="75"/>
              <w:marRight w:val="75"/>
              <w:marTop w:val="150"/>
              <w:marBottom w:val="150"/>
              <w:divBdr>
                <w:top w:val="none" w:sz="0" w:space="0" w:color="auto"/>
                <w:left w:val="none" w:sz="0" w:space="0" w:color="auto"/>
                <w:bottom w:val="none" w:sz="0" w:space="0" w:color="auto"/>
                <w:right w:val="none" w:sz="0" w:space="0" w:color="auto"/>
              </w:divBdr>
            </w:div>
          </w:divsChild>
        </w:div>
        <w:div w:id="667947944">
          <w:marLeft w:val="0"/>
          <w:marRight w:val="0"/>
          <w:marTop w:val="0"/>
          <w:marBottom w:val="0"/>
          <w:divBdr>
            <w:top w:val="none" w:sz="0" w:space="0" w:color="auto"/>
            <w:left w:val="none" w:sz="0" w:space="0" w:color="auto"/>
            <w:bottom w:val="none" w:sz="0" w:space="0" w:color="auto"/>
            <w:right w:val="none" w:sz="0" w:space="0" w:color="auto"/>
          </w:divBdr>
          <w:divsChild>
            <w:div w:id="1786391269">
              <w:marLeft w:val="75"/>
              <w:marRight w:val="75"/>
              <w:marTop w:val="150"/>
              <w:marBottom w:val="150"/>
              <w:divBdr>
                <w:top w:val="none" w:sz="0" w:space="0" w:color="auto"/>
                <w:left w:val="none" w:sz="0" w:space="0" w:color="auto"/>
                <w:bottom w:val="none" w:sz="0" w:space="0" w:color="auto"/>
                <w:right w:val="none" w:sz="0" w:space="0" w:color="auto"/>
              </w:divBdr>
            </w:div>
          </w:divsChild>
        </w:div>
        <w:div w:id="683241802">
          <w:marLeft w:val="0"/>
          <w:marRight w:val="0"/>
          <w:marTop w:val="0"/>
          <w:marBottom w:val="0"/>
          <w:divBdr>
            <w:top w:val="none" w:sz="0" w:space="0" w:color="auto"/>
            <w:left w:val="none" w:sz="0" w:space="0" w:color="auto"/>
            <w:bottom w:val="none" w:sz="0" w:space="0" w:color="auto"/>
            <w:right w:val="none" w:sz="0" w:space="0" w:color="auto"/>
          </w:divBdr>
          <w:divsChild>
            <w:div w:id="1760180429">
              <w:marLeft w:val="75"/>
              <w:marRight w:val="75"/>
              <w:marTop w:val="150"/>
              <w:marBottom w:val="150"/>
              <w:divBdr>
                <w:top w:val="none" w:sz="0" w:space="0" w:color="auto"/>
                <w:left w:val="none" w:sz="0" w:space="0" w:color="auto"/>
                <w:bottom w:val="none" w:sz="0" w:space="0" w:color="auto"/>
                <w:right w:val="none" w:sz="0" w:space="0" w:color="auto"/>
              </w:divBdr>
            </w:div>
          </w:divsChild>
        </w:div>
        <w:div w:id="703674865">
          <w:marLeft w:val="0"/>
          <w:marRight w:val="0"/>
          <w:marTop w:val="0"/>
          <w:marBottom w:val="0"/>
          <w:divBdr>
            <w:top w:val="none" w:sz="0" w:space="0" w:color="auto"/>
            <w:left w:val="none" w:sz="0" w:space="0" w:color="auto"/>
            <w:bottom w:val="none" w:sz="0" w:space="0" w:color="auto"/>
            <w:right w:val="none" w:sz="0" w:space="0" w:color="auto"/>
          </w:divBdr>
          <w:divsChild>
            <w:div w:id="949238706">
              <w:marLeft w:val="75"/>
              <w:marRight w:val="75"/>
              <w:marTop w:val="150"/>
              <w:marBottom w:val="150"/>
              <w:divBdr>
                <w:top w:val="none" w:sz="0" w:space="0" w:color="auto"/>
                <w:left w:val="none" w:sz="0" w:space="0" w:color="auto"/>
                <w:bottom w:val="none" w:sz="0" w:space="0" w:color="auto"/>
                <w:right w:val="none" w:sz="0" w:space="0" w:color="auto"/>
              </w:divBdr>
            </w:div>
          </w:divsChild>
        </w:div>
        <w:div w:id="706679533">
          <w:marLeft w:val="0"/>
          <w:marRight w:val="0"/>
          <w:marTop w:val="0"/>
          <w:marBottom w:val="0"/>
          <w:divBdr>
            <w:top w:val="none" w:sz="0" w:space="0" w:color="auto"/>
            <w:left w:val="none" w:sz="0" w:space="0" w:color="auto"/>
            <w:bottom w:val="none" w:sz="0" w:space="0" w:color="auto"/>
            <w:right w:val="none" w:sz="0" w:space="0" w:color="auto"/>
          </w:divBdr>
          <w:divsChild>
            <w:div w:id="1701666193">
              <w:marLeft w:val="75"/>
              <w:marRight w:val="75"/>
              <w:marTop w:val="150"/>
              <w:marBottom w:val="150"/>
              <w:divBdr>
                <w:top w:val="none" w:sz="0" w:space="0" w:color="auto"/>
                <w:left w:val="none" w:sz="0" w:space="0" w:color="auto"/>
                <w:bottom w:val="none" w:sz="0" w:space="0" w:color="auto"/>
                <w:right w:val="none" w:sz="0" w:space="0" w:color="auto"/>
              </w:divBdr>
            </w:div>
          </w:divsChild>
        </w:div>
        <w:div w:id="710346427">
          <w:marLeft w:val="0"/>
          <w:marRight w:val="0"/>
          <w:marTop w:val="0"/>
          <w:marBottom w:val="0"/>
          <w:divBdr>
            <w:top w:val="none" w:sz="0" w:space="0" w:color="auto"/>
            <w:left w:val="none" w:sz="0" w:space="0" w:color="auto"/>
            <w:bottom w:val="none" w:sz="0" w:space="0" w:color="auto"/>
            <w:right w:val="none" w:sz="0" w:space="0" w:color="auto"/>
          </w:divBdr>
          <w:divsChild>
            <w:div w:id="1760902373">
              <w:marLeft w:val="75"/>
              <w:marRight w:val="75"/>
              <w:marTop w:val="150"/>
              <w:marBottom w:val="150"/>
              <w:divBdr>
                <w:top w:val="none" w:sz="0" w:space="0" w:color="auto"/>
                <w:left w:val="none" w:sz="0" w:space="0" w:color="auto"/>
                <w:bottom w:val="none" w:sz="0" w:space="0" w:color="auto"/>
                <w:right w:val="none" w:sz="0" w:space="0" w:color="auto"/>
              </w:divBdr>
            </w:div>
          </w:divsChild>
        </w:div>
        <w:div w:id="711425561">
          <w:marLeft w:val="0"/>
          <w:marRight w:val="0"/>
          <w:marTop w:val="0"/>
          <w:marBottom w:val="0"/>
          <w:divBdr>
            <w:top w:val="none" w:sz="0" w:space="0" w:color="auto"/>
            <w:left w:val="none" w:sz="0" w:space="0" w:color="auto"/>
            <w:bottom w:val="none" w:sz="0" w:space="0" w:color="auto"/>
            <w:right w:val="none" w:sz="0" w:space="0" w:color="auto"/>
          </w:divBdr>
          <w:divsChild>
            <w:div w:id="1110778506">
              <w:marLeft w:val="75"/>
              <w:marRight w:val="75"/>
              <w:marTop w:val="150"/>
              <w:marBottom w:val="150"/>
              <w:divBdr>
                <w:top w:val="none" w:sz="0" w:space="0" w:color="auto"/>
                <w:left w:val="none" w:sz="0" w:space="0" w:color="auto"/>
                <w:bottom w:val="none" w:sz="0" w:space="0" w:color="auto"/>
                <w:right w:val="none" w:sz="0" w:space="0" w:color="auto"/>
              </w:divBdr>
            </w:div>
          </w:divsChild>
        </w:div>
        <w:div w:id="712585070">
          <w:marLeft w:val="0"/>
          <w:marRight w:val="0"/>
          <w:marTop w:val="0"/>
          <w:marBottom w:val="0"/>
          <w:divBdr>
            <w:top w:val="none" w:sz="0" w:space="0" w:color="auto"/>
            <w:left w:val="none" w:sz="0" w:space="0" w:color="auto"/>
            <w:bottom w:val="none" w:sz="0" w:space="0" w:color="auto"/>
            <w:right w:val="none" w:sz="0" w:space="0" w:color="auto"/>
          </w:divBdr>
          <w:divsChild>
            <w:div w:id="1631322280">
              <w:marLeft w:val="75"/>
              <w:marRight w:val="75"/>
              <w:marTop w:val="150"/>
              <w:marBottom w:val="150"/>
              <w:divBdr>
                <w:top w:val="none" w:sz="0" w:space="0" w:color="auto"/>
                <w:left w:val="none" w:sz="0" w:space="0" w:color="auto"/>
                <w:bottom w:val="none" w:sz="0" w:space="0" w:color="auto"/>
                <w:right w:val="none" w:sz="0" w:space="0" w:color="auto"/>
              </w:divBdr>
            </w:div>
          </w:divsChild>
        </w:div>
        <w:div w:id="716590954">
          <w:marLeft w:val="0"/>
          <w:marRight w:val="0"/>
          <w:marTop w:val="0"/>
          <w:marBottom w:val="0"/>
          <w:divBdr>
            <w:top w:val="none" w:sz="0" w:space="0" w:color="auto"/>
            <w:left w:val="none" w:sz="0" w:space="0" w:color="auto"/>
            <w:bottom w:val="none" w:sz="0" w:space="0" w:color="auto"/>
            <w:right w:val="none" w:sz="0" w:space="0" w:color="auto"/>
          </w:divBdr>
          <w:divsChild>
            <w:div w:id="308481643">
              <w:marLeft w:val="75"/>
              <w:marRight w:val="75"/>
              <w:marTop w:val="150"/>
              <w:marBottom w:val="150"/>
              <w:divBdr>
                <w:top w:val="none" w:sz="0" w:space="0" w:color="auto"/>
                <w:left w:val="none" w:sz="0" w:space="0" w:color="auto"/>
                <w:bottom w:val="none" w:sz="0" w:space="0" w:color="auto"/>
                <w:right w:val="none" w:sz="0" w:space="0" w:color="auto"/>
              </w:divBdr>
            </w:div>
          </w:divsChild>
        </w:div>
        <w:div w:id="724839099">
          <w:marLeft w:val="0"/>
          <w:marRight w:val="0"/>
          <w:marTop w:val="0"/>
          <w:marBottom w:val="0"/>
          <w:divBdr>
            <w:top w:val="none" w:sz="0" w:space="0" w:color="auto"/>
            <w:left w:val="none" w:sz="0" w:space="0" w:color="auto"/>
            <w:bottom w:val="none" w:sz="0" w:space="0" w:color="auto"/>
            <w:right w:val="none" w:sz="0" w:space="0" w:color="auto"/>
          </w:divBdr>
          <w:divsChild>
            <w:div w:id="138377526">
              <w:marLeft w:val="75"/>
              <w:marRight w:val="75"/>
              <w:marTop w:val="150"/>
              <w:marBottom w:val="150"/>
              <w:divBdr>
                <w:top w:val="none" w:sz="0" w:space="0" w:color="auto"/>
                <w:left w:val="none" w:sz="0" w:space="0" w:color="auto"/>
                <w:bottom w:val="none" w:sz="0" w:space="0" w:color="auto"/>
                <w:right w:val="none" w:sz="0" w:space="0" w:color="auto"/>
              </w:divBdr>
            </w:div>
          </w:divsChild>
        </w:div>
        <w:div w:id="727001466">
          <w:marLeft w:val="0"/>
          <w:marRight w:val="0"/>
          <w:marTop w:val="0"/>
          <w:marBottom w:val="0"/>
          <w:divBdr>
            <w:top w:val="none" w:sz="0" w:space="0" w:color="auto"/>
            <w:left w:val="none" w:sz="0" w:space="0" w:color="auto"/>
            <w:bottom w:val="none" w:sz="0" w:space="0" w:color="auto"/>
            <w:right w:val="none" w:sz="0" w:space="0" w:color="auto"/>
          </w:divBdr>
          <w:divsChild>
            <w:div w:id="1326742805">
              <w:marLeft w:val="75"/>
              <w:marRight w:val="75"/>
              <w:marTop w:val="150"/>
              <w:marBottom w:val="150"/>
              <w:divBdr>
                <w:top w:val="none" w:sz="0" w:space="0" w:color="auto"/>
                <w:left w:val="none" w:sz="0" w:space="0" w:color="auto"/>
                <w:bottom w:val="none" w:sz="0" w:space="0" w:color="auto"/>
                <w:right w:val="none" w:sz="0" w:space="0" w:color="auto"/>
              </w:divBdr>
            </w:div>
          </w:divsChild>
        </w:div>
        <w:div w:id="728260861">
          <w:marLeft w:val="0"/>
          <w:marRight w:val="0"/>
          <w:marTop w:val="0"/>
          <w:marBottom w:val="0"/>
          <w:divBdr>
            <w:top w:val="none" w:sz="0" w:space="0" w:color="auto"/>
            <w:left w:val="none" w:sz="0" w:space="0" w:color="auto"/>
            <w:bottom w:val="none" w:sz="0" w:space="0" w:color="auto"/>
            <w:right w:val="none" w:sz="0" w:space="0" w:color="auto"/>
          </w:divBdr>
          <w:divsChild>
            <w:div w:id="555896765">
              <w:marLeft w:val="75"/>
              <w:marRight w:val="75"/>
              <w:marTop w:val="150"/>
              <w:marBottom w:val="150"/>
              <w:divBdr>
                <w:top w:val="none" w:sz="0" w:space="0" w:color="auto"/>
                <w:left w:val="none" w:sz="0" w:space="0" w:color="auto"/>
                <w:bottom w:val="none" w:sz="0" w:space="0" w:color="auto"/>
                <w:right w:val="none" w:sz="0" w:space="0" w:color="auto"/>
              </w:divBdr>
            </w:div>
          </w:divsChild>
        </w:div>
        <w:div w:id="734085111">
          <w:marLeft w:val="0"/>
          <w:marRight w:val="0"/>
          <w:marTop w:val="0"/>
          <w:marBottom w:val="0"/>
          <w:divBdr>
            <w:top w:val="none" w:sz="0" w:space="0" w:color="auto"/>
            <w:left w:val="none" w:sz="0" w:space="0" w:color="auto"/>
            <w:bottom w:val="none" w:sz="0" w:space="0" w:color="auto"/>
            <w:right w:val="none" w:sz="0" w:space="0" w:color="auto"/>
          </w:divBdr>
          <w:divsChild>
            <w:div w:id="1599210998">
              <w:marLeft w:val="75"/>
              <w:marRight w:val="75"/>
              <w:marTop w:val="150"/>
              <w:marBottom w:val="150"/>
              <w:divBdr>
                <w:top w:val="none" w:sz="0" w:space="0" w:color="auto"/>
                <w:left w:val="none" w:sz="0" w:space="0" w:color="auto"/>
                <w:bottom w:val="none" w:sz="0" w:space="0" w:color="auto"/>
                <w:right w:val="none" w:sz="0" w:space="0" w:color="auto"/>
              </w:divBdr>
            </w:div>
          </w:divsChild>
        </w:div>
        <w:div w:id="753090750">
          <w:marLeft w:val="0"/>
          <w:marRight w:val="0"/>
          <w:marTop w:val="0"/>
          <w:marBottom w:val="0"/>
          <w:divBdr>
            <w:top w:val="none" w:sz="0" w:space="0" w:color="auto"/>
            <w:left w:val="none" w:sz="0" w:space="0" w:color="auto"/>
            <w:bottom w:val="none" w:sz="0" w:space="0" w:color="auto"/>
            <w:right w:val="none" w:sz="0" w:space="0" w:color="auto"/>
          </w:divBdr>
          <w:divsChild>
            <w:div w:id="768084010">
              <w:marLeft w:val="75"/>
              <w:marRight w:val="75"/>
              <w:marTop w:val="150"/>
              <w:marBottom w:val="150"/>
              <w:divBdr>
                <w:top w:val="none" w:sz="0" w:space="0" w:color="auto"/>
                <w:left w:val="none" w:sz="0" w:space="0" w:color="auto"/>
                <w:bottom w:val="none" w:sz="0" w:space="0" w:color="auto"/>
                <w:right w:val="none" w:sz="0" w:space="0" w:color="auto"/>
              </w:divBdr>
            </w:div>
          </w:divsChild>
        </w:div>
        <w:div w:id="753672135">
          <w:marLeft w:val="0"/>
          <w:marRight w:val="0"/>
          <w:marTop w:val="0"/>
          <w:marBottom w:val="0"/>
          <w:divBdr>
            <w:top w:val="none" w:sz="0" w:space="0" w:color="auto"/>
            <w:left w:val="none" w:sz="0" w:space="0" w:color="auto"/>
            <w:bottom w:val="none" w:sz="0" w:space="0" w:color="auto"/>
            <w:right w:val="none" w:sz="0" w:space="0" w:color="auto"/>
          </w:divBdr>
          <w:divsChild>
            <w:div w:id="437331291">
              <w:marLeft w:val="75"/>
              <w:marRight w:val="75"/>
              <w:marTop w:val="150"/>
              <w:marBottom w:val="150"/>
              <w:divBdr>
                <w:top w:val="none" w:sz="0" w:space="0" w:color="auto"/>
                <w:left w:val="none" w:sz="0" w:space="0" w:color="auto"/>
                <w:bottom w:val="none" w:sz="0" w:space="0" w:color="auto"/>
                <w:right w:val="none" w:sz="0" w:space="0" w:color="auto"/>
              </w:divBdr>
            </w:div>
          </w:divsChild>
        </w:div>
        <w:div w:id="758402601">
          <w:marLeft w:val="0"/>
          <w:marRight w:val="0"/>
          <w:marTop w:val="0"/>
          <w:marBottom w:val="0"/>
          <w:divBdr>
            <w:top w:val="none" w:sz="0" w:space="0" w:color="auto"/>
            <w:left w:val="none" w:sz="0" w:space="0" w:color="auto"/>
            <w:bottom w:val="none" w:sz="0" w:space="0" w:color="auto"/>
            <w:right w:val="none" w:sz="0" w:space="0" w:color="auto"/>
          </w:divBdr>
          <w:divsChild>
            <w:div w:id="1578513896">
              <w:marLeft w:val="75"/>
              <w:marRight w:val="75"/>
              <w:marTop w:val="150"/>
              <w:marBottom w:val="150"/>
              <w:divBdr>
                <w:top w:val="none" w:sz="0" w:space="0" w:color="auto"/>
                <w:left w:val="none" w:sz="0" w:space="0" w:color="auto"/>
                <w:bottom w:val="none" w:sz="0" w:space="0" w:color="auto"/>
                <w:right w:val="none" w:sz="0" w:space="0" w:color="auto"/>
              </w:divBdr>
            </w:div>
          </w:divsChild>
        </w:div>
        <w:div w:id="764812377">
          <w:marLeft w:val="0"/>
          <w:marRight w:val="0"/>
          <w:marTop w:val="0"/>
          <w:marBottom w:val="0"/>
          <w:divBdr>
            <w:top w:val="none" w:sz="0" w:space="0" w:color="auto"/>
            <w:left w:val="none" w:sz="0" w:space="0" w:color="auto"/>
            <w:bottom w:val="none" w:sz="0" w:space="0" w:color="auto"/>
            <w:right w:val="none" w:sz="0" w:space="0" w:color="auto"/>
          </w:divBdr>
          <w:divsChild>
            <w:div w:id="1488134070">
              <w:marLeft w:val="75"/>
              <w:marRight w:val="75"/>
              <w:marTop w:val="150"/>
              <w:marBottom w:val="150"/>
              <w:divBdr>
                <w:top w:val="none" w:sz="0" w:space="0" w:color="auto"/>
                <w:left w:val="none" w:sz="0" w:space="0" w:color="auto"/>
                <w:bottom w:val="none" w:sz="0" w:space="0" w:color="auto"/>
                <w:right w:val="none" w:sz="0" w:space="0" w:color="auto"/>
              </w:divBdr>
            </w:div>
          </w:divsChild>
        </w:div>
        <w:div w:id="768626855">
          <w:marLeft w:val="0"/>
          <w:marRight w:val="0"/>
          <w:marTop w:val="0"/>
          <w:marBottom w:val="0"/>
          <w:divBdr>
            <w:top w:val="none" w:sz="0" w:space="0" w:color="auto"/>
            <w:left w:val="none" w:sz="0" w:space="0" w:color="auto"/>
            <w:bottom w:val="none" w:sz="0" w:space="0" w:color="auto"/>
            <w:right w:val="none" w:sz="0" w:space="0" w:color="auto"/>
          </w:divBdr>
          <w:divsChild>
            <w:div w:id="456799797">
              <w:marLeft w:val="75"/>
              <w:marRight w:val="75"/>
              <w:marTop w:val="150"/>
              <w:marBottom w:val="150"/>
              <w:divBdr>
                <w:top w:val="none" w:sz="0" w:space="0" w:color="auto"/>
                <w:left w:val="none" w:sz="0" w:space="0" w:color="auto"/>
                <w:bottom w:val="none" w:sz="0" w:space="0" w:color="auto"/>
                <w:right w:val="none" w:sz="0" w:space="0" w:color="auto"/>
              </w:divBdr>
            </w:div>
          </w:divsChild>
        </w:div>
        <w:div w:id="779491884">
          <w:marLeft w:val="0"/>
          <w:marRight w:val="0"/>
          <w:marTop w:val="0"/>
          <w:marBottom w:val="0"/>
          <w:divBdr>
            <w:top w:val="none" w:sz="0" w:space="0" w:color="auto"/>
            <w:left w:val="none" w:sz="0" w:space="0" w:color="auto"/>
            <w:bottom w:val="none" w:sz="0" w:space="0" w:color="auto"/>
            <w:right w:val="none" w:sz="0" w:space="0" w:color="auto"/>
          </w:divBdr>
          <w:divsChild>
            <w:div w:id="624628074">
              <w:marLeft w:val="75"/>
              <w:marRight w:val="75"/>
              <w:marTop w:val="150"/>
              <w:marBottom w:val="150"/>
              <w:divBdr>
                <w:top w:val="none" w:sz="0" w:space="0" w:color="auto"/>
                <w:left w:val="none" w:sz="0" w:space="0" w:color="auto"/>
                <w:bottom w:val="none" w:sz="0" w:space="0" w:color="auto"/>
                <w:right w:val="none" w:sz="0" w:space="0" w:color="auto"/>
              </w:divBdr>
            </w:div>
          </w:divsChild>
        </w:div>
        <w:div w:id="781456321">
          <w:marLeft w:val="0"/>
          <w:marRight w:val="0"/>
          <w:marTop w:val="0"/>
          <w:marBottom w:val="0"/>
          <w:divBdr>
            <w:top w:val="none" w:sz="0" w:space="0" w:color="auto"/>
            <w:left w:val="none" w:sz="0" w:space="0" w:color="auto"/>
            <w:bottom w:val="none" w:sz="0" w:space="0" w:color="auto"/>
            <w:right w:val="none" w:sz="0" w:space="0" w:color="auto"/>
          </w:divBdr>
          <w:divsChild>
            <w:div w:id="1097290052">
              <w:marLeft w:val="75"/>
              <w:marRight w:val="75"/>
              <w:marTop w:val="150"/>
              <w:marBottom w:val="150"/>
              <w:divBdr>
                <w:top w:val="none" w:sz="0" w:space="0" w:color="auto"/>
                <w:left w:val="none" w:sz="0" w:space="0" w:color="auto"/>
                <w:bottom w:val="none" w:sz="0" w:space="0" w:color="auto"/>
                <w:right w:val="none" w:sz="0" w:space="0" w:color="auto"/>
              </w:divBdr>
            </w:div>
          </w:divsChild>
        </w:div>
        <w:div w:id="781614445">
          <w:marLeft w:val="0"/>
          <w:marRight w:val="0"/>
          <w:marTop w:val="0"/>
          <w:marBottom w:val="0"/>
          <w:divBdr>
            <w:top w:val="none" w:sz="0" w:space="0" w:color="auto"/>
            <w:left w:val="none" w:sz="0" w:space="0" w:color="auto"/>
            <w:bottom w:val="none" w:sz="0" w:space="0" w:color="auto"/>
            <w:right w:val="none" w:sz="0" w:space="0" w:color="auto"/>
          </w:divBdr>
          <w:divsChild>
            <w:div w:id="1692798988">
              <w:marLeft w:val="75"/>
              <w:marRight w:val="75"/>
              <w:marTop w:val="150"/>
              <w:marBottom w:val="150"/>
              <w:divBdr>
                <w:top w:val="none" w:sz="0" w:space="0" w:color="auto"/>
                <w:left w:val="none" w:sz="0" w:space="0" w:color="auto"/>
                <w:bottom w:val="none" w:sz="0" w:space="0" w:color="auto"/>
                <w:right w:val="none" w:sz="0" w:space="0" w:color="auto"/>
              </w:divBdr>
            </w:div>
          </w:divsChild>
        </w:div>
        <w:div w:id="786121611">
          <w:marLeft w:val="0"/>
          <w:marRight w:val="0"/>
          <w:marTop w:val="0"/>
          <w:marBottom w:val="0"/>
          <w:divBdr>
            <w:top w:val="none" w:sz="0" w:space="0" w:color="auto"/>
            <w:left w:val="none" w:sz="0" w:space="0" w:color="auto"/>
            <w:bottom w:val="none" w:sz="0" w:space="0" w:color="auto"/>
            <w:right w:val="none" w:sz="0" w:space="0" w:color="auto"/>
          </w:divBdr>
          <w:divsChild>
            <w:div w:id="1188442667">
              <w:marLeft w:val="75"/>
              <w:marRight w:val="75"/>
              <w:marTop w:val="150"/>
              <w:marBottom w:val="150"/>
              <w:divBdr>
                <w:top w:val="none" w:sz="0" w:space="0" w:color="auto"/>
                <w:left w:val="none" w:sz="0" w:space="0" w:color="auto"/>
                <w:bottom w:val="none" w:sz="0" w:space="0" w:color="auto"/>
                <w:right w:val="none" w:sz="0" w:space="0" w:color="auto"/>
              </w:divBdr>
            </w:div>
          </w:divsChild>
        </w:div>
        <w:div w:id="787161035">
          <w:marLeft w:val="0"/>
          <w:marRight w:val="0"/>
          <w:marTop w:val="0"/>
          <w:marBottom w:val="0"/>
          <w:divBdr>
            <w:top w:val="none" w:sz="0" w:space="0" w:color="auto"/>
            <w:left w:val="none" w:sz="0" w:space="0" w:color="auto"/>
            <w:bottom w:val="none" w:sz="0" w:space="0" w:color="auto"/>
            <w:right w:val="none" w:sz="0" w:space="0" w:color="auto"/>
          </w:divBdr>
          <w:divsChild>
            <w:div w:id="174881308">
              <w:marLeft w:val="75"/>
              <w:marRight w:val="75"/>
              <w:marTop w:val="150"/>
              <w:marBottom w:val="150"/>
              <w:divBdr>
                <w:top w:val="none" w:sz="0" w:space="0" w:color="auto"/>
                <w:left w:val="none" w:sz="0" w:space="0" w:color="auto"/>
                <w:bottom w:val="none" w:sz="0" w:space="0" w:color="auto"/>
                <w:right w:val="none" w:sz="0" w:space="0" w:color="auto"/>
              </w:divBdr>
            </w:div>
          </w:divsChild>
        </w:div>
        <w:div w:id="798456769">
          <w:marLeft w:val="0"/>
          <w:marRight w:val="0"/>
          <w:marTop w:val="0"/>
          <w:marBottom w:val="0"/>
          <w:divBdr>
            <w:top w:val="none" w:sz="0" w:space="0" w:color="auto"/>
            <w:left w:val="none" w:sz="0" w:space="0" w:color="auto"/>
            <w:bottom w:val="none" w:sz="0" w:space="0" w:color="auto"/>
            <w:right w:val="none" w:sz="0" w:space="0" w:color="auto"/>
          </w:divBdr>
          <w:divsChild>
            <w:div w:id="481431291">
              <w:marLeft w:val="75"/>
              <w:marRight w:val="75"/>
              <w:marTop w:val="150"/>
              <w:marBottom w:val="150"/>
              <w:divBdr>
                <w:top w:val="none" w:sz="0" w:space="0" w:color="auto"/>
                <w:left w:val="none" w:sz="0" w:space="0" w:color="auto"/>
                <w:bottom w:val="none" w:sz="0" w:space="0" w:color="auto"/>
                <w:right w:val="none" w:sz="0" w:space="0" w:color="auto"/>
              </w:divBdr>
            </w:div>
          </w:divsChild>
        </w:div>
        <w:div w:id="805659271">
          <w:marLeft w:val="0"/>
          <w:marRight w:val="0"/>
          <w:marTop w:val="0"/>
          <w:marBottom w:val="0"/>
          <w:divBdr>
            <w:top w:val="none" w:sz="0" w:space="0" w:color="auto"/>
            <w:left w:val="none" w:sz="0" w:space="0" w:color="auto"/>
            <w:bottom w:val="none" w:sz="0" w:space="0" w:color="auto"/>
            <w:right w:val="none" w:sz="0" w:space="0" w:color="auto"/>
          </w:divBdr>
          <w:divsChild>
            <w:div w:id="1361665001">
              <w:marLeft w:val="75"/>
              <w:marRight w:val="75"/>
              <w:marTop w:val="150"/>
              <w:marBottom w:val="150"/>
              <w:divBdr>
                <w:top w:val="none" w:sz="0" w:space="0" w:color="auto"/>
                <w:left w:val="none" w:sz="0" w:space="0" w:color="auto"/>
                <w:bottom w:val="none" w:sz="0" w:space="0" w:color="auto"/>
                <w:right w:val="none" w:sz="0" w:space="0" w:color="auto"/>
              </w:divBdr>
            </w:div>
          </w:divsChild>
        </w:div>
        <w:div w:id="824661383">
          <w:marLeft w:val="0"/>
          <w:marRight w:val="0"/>
          <w:marTop w:val="0"/>
          <w:marBottom w:val="0"/>
          <w:divBdr>
            <w:top w:val="none" w:sz="0" w:space="0" w:color="auto"/>
            <w:left w:val="none" w:sz="0" w:space="0" w:color="auto"/>
            <w:bottom w:val="none" w:sz="0" w:space="0" w:color="auto"/>
            <w:right w:val="none" w:sz="0" w:space="0" w:color="auto"/>
          </w:divBdr>
          <w:divsChild>
            <w:div w:id="1709985932">
              <w:marLeft w:val="75"/>
              <w:marRight w:val="75"/>
              <w:marTop w:val="150"/>
              <w:marBottom w:val="150"/>
              <w:divBdr>
                <w:top w:val="none" w:sz="0" w:space="0" w:color="auto"/>
                <w:left w:val="none" w:sz="0" w:space="0" w:color="auto"/>
                <w:bottom w:val="none" w:sz="0" w:space="0" w:color="auto"/>
                <w:right w:val="none" w:sz="0" w:space="0" w:color="auto"/>
              </w:divBdr>
            </w:div>
          </w:divsChild>
        </w:div>
        <w:div w:id="872613727">
          <w:marLeft w:val="0"/>
          <w:marRight w:val="0"/>
          <w:marTop w:val="0"/>
          <w:marBottom w:val="0"/>
          <w:divBdr>
            <w:top w:val="none" w:sz="0" w:space="0" w:color="auto"/>
            <w:left w:val="none" w:sz="0" w:space="0" w:color="auto"/>
            <w:bottom w:val="none" w:sz="0" w:space="0" w:color="auto"/>
            <w:right w:val="none" w:sz="0" w:space="0" w:color="auto"/>
          </w:divBdr>
          <w:divsChild>
            <w:div w:id="1191262817">
              <w:marLeft w:val="75"/>
              <w:marRight w:val="75"/>
              <w:marTop w:val="150"/>
              <w:marBottom w:val="150"/>
              <w:divBdr>
                <w:top w:val="none" w:sz="0" w:space="0" w:color="auto"/>
                <w:left w:val="none" w:sz="0" w:space="0" w:color="auto"/>
                <w:bottom w:val="none" w:sz="0" w:space="0" w:color="auto"/>
                <w:right w:val="none" w:sz="0" w:space="0" w:color="auto"/>
              </w:divBdr>
            </w:div>
          </w:divsChild>
        </w:div>
        <w:div w:id="881013149">
          <w:marLeft w:val="0"/>
          <w:marRight w:val="0"/>
          <w:marTop w:val="0"/>
          <w:marBottom w:val="0"/>
          <w:divBdr>
            <w:top w:val="none" w:sz="0" w:space="0" w:color="auto"/>
            <w:left w:val="none" w:sz="0" w:space="0" w:color="auto"/>
            <w:bottom w:val="none" w:sz="0" w:space="0" w:color="auto"/>
            <w:right w:val="none" w:sz="0" w:space="0" w:color="auto"/>
          </w:divBdr>
          <w:divsChild>
            <w:div w:id="571355998">
              <w:marLeft w:val="75"/>
              <w:marRight w:val="75"/>
              <w:marTop w:val="150"/>
              <w:marBottom w:val="150"/>
              <w:divBdr>
                <w:top w:val="none" w:sz="0" w:space="0" w:color="auto"/>
                <w:left w:val="none" w:sz="0" w:space="0" w:color="auto"/>
                <w:bottom w:val="none" w:sz="0" w:space="0" w:color="auto"/>
                <w:right w:val="none" w:sz="0" w:space="0" w:color="auto"/>
              </w:divBdr>
            </w:div>
          </w:divsChild>
        </w:div>
        <w:div w:id="881861593">
          <w:marLeft w:val="0"/>
          <w:marRight w:val="0"/>
          <w:marTop w:val="0"/>
          <w:marBottom w:val="0"/>
          <w:divBdr>
            <w:top w:val="none" w:sz="0" w:space="0" w:color="auto"/>
            <w:left w:val="none" w:sz="0" w:space="0" w:color="auto"/>
            <w:bottom w:val="none" w:sz="0" w:space="0" w:color="auto"/>
            <w:right w:val="none" w:sz="0" w:space="0" w:color="auto"/>
          </w:divBdr>
          <w:divsChild>
            <w:div w:id="1131903212">
              <w:marLeft w:val="75"/>
              <w:marRight w:val="75"/>
              <w:marTop w:val="150"/>
              <w:marBottom w:val="150"/>
              <w:divBdr>
                <w:top w:val="none" w:sz="0" w:space="0" w:color="auto"/>
                <w:left w:val="none" w:sz="0" w:space="0" w:color="auto"/>
                <w:bottom w:val="none" w:sz="0" w:space="0" w:color="auto"/>
                <w:right w:val="none" w:sz="0" w:space="0" w:color="auto"/>
              </w:divBdr>
            </w:div>
          </w:divsChild>
        </w:div>
        <w:div w:id="890923593">
          <w:marLeft w:val="0"/>
          <w:marRight w:val="0"/>
          <w:marTop w:val="0"/>
          <w:marBottom w:val="0"/>
          <w:divBdr>
            <w:top w:val="none" w:sz="0" w:space="0" w:color="auto"/>
            <w:left w:val="none" w:sz="0" w:space="0" w:color="auto"/>
            <w:bottom w:val="none" w:sz="0" w:space="0" w:color="auto"/>
            <w:right w:val="none" w:sz="0" w:space="0" w:color="auto"/>
          </w:divBdr>
          <w:divsChild>
            <w:div w:id="197201322">
              <w:marLeft w:val="75"/>
              <w:marRight w:val="75"/>
              <w:marTop w:val="150"/>
              <w:marBottom w:val="150"/>
              <w:divBdr>
                <w:top w:val="none" w:sz="0" w:space="0" w:color="auto"/>
                <w:left w:val="none" w:sz="0" w:space="0" w:color="auto"/>
                <w:bottom w:val="none" w:sz="0" w:space="0" w:color="auto"/>
                <w:right w:val="none" w:sz="0" w:space="0" w:color="auto"/>
              </w:divBdr>
            </w:div>
          </w:divsChild>
        </w:div>
        <w:div w:id="908349752">
          <w:marLeft w:val="0"/>
          <w:marRight w:val="0"/>
          <w:marTop w:val="0"/>
          <w:marBottom w:val="0"/>
          <w:divBdr>
            <w:top w:val="none" w:sz="0" w:space="0" w:color="auto"/>
            <w:left w:val="none" w:sz="0" w:space="0" w:color="auto"/>
            <w:bottom w:val="none" w:sz="0" w:space="0" w:color="auto"/>
            <w:right w:val="none" w:sz="0" w:space="0" w:color="auto"/>
          </w:divBdr>
          <w:divsChild>
            <w:div w:id="1502545054">
              <w:marLeft w:val="75"/>
              <w:marRight w:val="75"/>
              <w:marTop w:val="150"/>
              <w:marBottom w:val="150"/>
              <w:divBdr>
                <w:top w:val="none" w:sz="0" w:space="0" w:color="auto"/>
                <w:left w:val="none" w:sz="0" w:space="0" w:color="auto"/>
                <w:bottom w:val="none" w:sz="0" w:space="0" w:color="auto"/>
                <w:right w:val="none" w:sz="0" w:space="0" w:color="auto"/>
              </w:divBdr>
            </w:div>
          </w:divsChild>
        </w:div>
        <w:div w:id="910120095">
          <w:marLeft w:val="0"/>
          <w:marRight w:val="0"/>
          <w:marTop w:val="0"/>
          <w:marBottom w:val="0"/>
          <w:divBdr>
            <w:top w:val="none" w:sz="0" w:space="0" w:color="auto"/>
            <w:left w:val="none" w:sz="0" w:space="0" w:color="auto"/>
            <w:bottom w:val="none" w:sz="0" w:space="0" w:color="auto"/>
            <w:right w:val="none" w:sz="0" w:space="0" w:color="auto"/>
          </w:divBdr>
          <w:divsChild>
            <w:div w:id="2009625376">
              <w:marLeft w:val="75"/>
              <w:marRight w:val="75"/>
              <w:marTop w:val="150"/>
              <w:marBottom w:val="150"/>
              <w:divBdr>
                <w:top w:val="none" w:sz="0" w:space="0" w:color="auto"/>
                <w:left w:val="none" w:sz="0" w:space="0" w:color="auto"/>
                <w:bottom w:val="none" w:sz="0" w:space="0" w:color="auto"/>
                <w:right w:val="none" w:sz="0" w:space="0" w:color="auto"/>
              </w:divBdr>
            </w:div>
          </w:divsChild>
        </w:div>
        <w:div w:id="922758463">
          <w:marLeft w:val="0"/>
          <w:marRight w:val="0"/>
          <w:marTop w:val="0"/>
          <w:marBottom w:val="0"/>
          <w:divBdr>
            <w:top w:val="none" w:sz="0" w:space="0" w:color="auto"/>
            <w:left w:val="none" w:sz="0" w:space="0" w:color="auto"/>
            <w:bottom w:val="none" w:sz="0" w:space="0" w:color="auto"/>
            <w:right w:val="none" w:sz="0" w:space="0" w:color="auto"/>
          </w:divBdr>
          <w:divsChild>
            <w:div w:id="1619526501">
              <w:marLeft w:val="75"/>
              <w:marRight w:val="75"/>
              <w:marTop w:val="150"/>
              <w:marBottom w:val="150"/>
              <w:divBdr>
                <w:top w:val="none" w:sz="0" w:space="0" w:color="auto"/>
                <w:left w:val="none" w:sz="0" w:space="0" w:color="auto"/>
                <w:bottom w:val="none" w:sz="0" w:space="0" w:color="auto"/>
                <w:right w:val="none" w:sz="0" w:space="0" w:color="auto"/>
              </w:divBdr>
            </w:div>
          </w:divsChild>
        </w:div>
        <w:div w:id="931553671">
          <w:marLeft w:val="0"/>
          <w:marRight w:val="0"/>
          <w:marTop w:val="0"/>
          <w:marBottom w:val="0"/>
          <w:divBdr>
            <w:top w:val="none" w:sz="0" w:space="0" w:color="auto"/>
            <w:left w:val="none" w:sz="0" w:space="0" w:color="auto"/>
            <w:bottom w:val="none" w:sz="0" w:space="0" w:color="auto"/>
            <w:right w:val="none" w:sz="0" w:space="0" w:color="auto"/>
          </w:divBdr>
          <w:divsChild>
            <w:div w:id="2036274019">
              <w:marLeft w:val="75"/>
              <w:marRight w:val="75"/>
              <w:marTop w:val="150"/>
              <w:marBottom w:val="150"/>
              <w:divBdr>
                <w:top w:val="none" w:sz="0" w:space="0" w:color="auto"/>
                <w:left w:val="none" w:sz="0" w:space="0" w:color="auto"/>
                <w:bottom w:val="none" w:sz="0" w:space="0" w:color="auto"/>
                <w:right w:val="none" w:sz="0" w:space="0" w:color="auto"/>
              </w:divBdr>
            </w:div>
          </w:divsChild>
        </w:div>
        <w:div w:id="935601336">
          <w:marLeft w:val="0"/>
          <w:marRight w:val="0"/>
          <w:marTop w:val="0"/>
          <w:marBottom w:val="0"/>
          <w:divBdr>
            <w:top w:val="none" w:sz="0" w:space="0" w:color="auto"/>
            <w:left w:val="none" w:sz="0" w:space="0" w:color="auto"/>
            <w:bottom w:val="none" w:sz="0" w:space="0" w:color="auto"/>
            <w:right w:val="none" w:sz="0" w:space="0" w:color="auto"/>
          </w:divBdr>
          <w:divsChild>
            <w:div w:id="1854108331">
              <w:marLeft w:val="75"/>
              <w:marRight w:val="75"/>
              <w:marTop w:val="150"/>
              <w:marBottom w:val="150"/>
              <w:divBdr>
                <w:top w:val="none" w:sz="0" w:space="0" w:color="auto"/>
                <w:left w:val="none" w:sz="0" w:space="0" w:color="auto"/>
                <w:bottom w:val="none" w:sz="0" w:space="0" w:color="auto"/>
                <w:right w:val="none" w:sz="0" w:space="0" w:color="auto"/>
              </w:divBdr>
            </w:div>
          </w:divsChild>
        </w:div>
        <w:div w:id="937326154">
          <w:marLeft w:val="0"/>
          <w:marRight w:val="0"/>
          <w:marTop w:val="0"/>
          <w:marBottom w:val="0"/>
          <w:divBdr>
            <w:top w:val="none" w:sz="0" w:space="0" w:color="auto"/>
            <w:left w:val="none" w:sz="0" w:space="0" w:color="auto"/>
            <w:bottom w:val="none" w:sz="0" w:space="0" w:color="auto"/>
            <w:right w:val="none" w:sz="0" w:space="0" w:color="auto"/>
          </w:divBdr>
          <w:divsChild>
            <w:div w:id="994838627">
              <w:marLeft w:val="75"/>
              <w:marRight w:val="75"/>
              <w:marTop w:val="150"/>
              <w:marBottom w:val="150"/>
              <w:divBdr>
                <w:top w:val="none" w:sz="0" w:space="0" w:color="auto"/>
                <w:left w:val="none" w:sz="0" w:space="0" w:color="auto"/>
                <w:bottom w:val="none" w:sz="0" w:space="0" w:color="auto"/>
                <w:right w:val="none" w:sz="0" w:space="0" w:color="auto"/>
              </w:divBdr>
            </w:div>
          </w:divsChild>
        </w:div>
        <w:div w:id="939338224">
          <w:marLeft w:val="0"/>
          <w:marRight w:val="0"/>
          <w:marTop w:val="0"/>
          <w:marBottom w:val="0"/>
          <w:divBdr>
            <w:top w:val="none" w:sz="0" w:space="0" w:color="auto"/>
            <w:left w:val="none" w:sz="0" w:space="0" w:color="auto"/>
            <w:bottom w:val="none" w:sz="0" w:space="0" w:color="auto"/>
            <w:right w:val="none" w:sz="0" w:space="0" w:color="auto"/>
          </w:divBdr>
          <w:divsChild>
            <w:div w:id="1685860934">
              <w:marLeft w:val="75"/>
              <w:marRight w:val="75"/>
              <w:marTop w:val="150"/>
              <w:marBottom w:val="150"/>
              <w:divBdr>
                <w:top w:val="none" w:sz="0" w:space="0" w:color="auto"/>
                <w:left w:val="none" w:sz="0" w:space="0" w:color="auto"/>
                <w:bottom w:val="none" w:sz="0" w:space="0" w:color="auto"/>
                <w:right w:val="none" w:sz="0" w:space="0" w:color="auto"/>
              </w:divBdr>
            </w:div>
          </w:divsChild>
        </w:div>
        <w:div w:id="947733724">
          <w:marLeft w:val="0"/>
          <w:marRight w:val="0"/>
          <w:marTop w:val="0"/>
          <w:marBottom w:val="0"/>
          <w:divBdr>
            <w:top w:val="none" w:sz="0" w:space="0" w:color="auto"/>
            <w:left w:val="none" w:sz="0" w:space="0" w:color="auto"/>
            <w:bottom w:val="none" w:sz="0" w:space="0" w:color="auto"/>
            <w:right w:val="none" w:sz="0" w:space="0" w:color="auto"/>
          </w:divBdr>
          <w:divsChild>
            <w:div w:id="191264838">
              <w:marLeft w:val="75"/>
              <w:marRight w:val="75"/>
              <w:marTop w:val="150"/>
              <w:marBottom w:val="150"/>
              <w:divBdr>
                <w:top w:val="none" w:sz="0" w:space="0" w:color="auto"/>
                <w:left w:val="none" w:sz="0" w:space="0" w:color="auto"/>
                <w:bottom w:val="none" w:sz="0" w:space="0" w:color="auto"/>
                <w:right w:val="none" w:sz="0" w:space="0" w:color="auto"/>
              </w:divBdr>
            </w:div>
          </w:divsChild>
        </w:div>
        <w:div w:id="953096863">
          <w:marLeft w:val="0"/>
          <w:marRight w:val="0"/>
          <w:marTop w:val="0"/>
          <w:marBottom w:val="0"/>
          <w:divBdr>
            <w:top w:val="none" w:sz="0" w:space="0" w:color="auto"/>
            <w:left w:val="none" w:sz="0" w:space="0" w:color="auto"/>
            <w:bottom w:val="none" w:sz="0" w:space="0" w:color="auto"/>
            <w:right w:val="none" w:sz="0" w:space="0" w:color="auto"/>
          </w:divBdr>
          <w:divsChild>
            <w:div w:id="96171862">
              <w:marLeft w:val="75"/>
              <w:marRight w:val="75"/>
              <w:marTop w:val="150"/>
              <w:marBottom w:val="150"/>
              <w:divBdr>
                <w:top w:val="none" w:sz="0" w:space="0" w:color="auto"/>
                <w:left w:val="none" w:sz="0" w:space="0" w:color="auto"/>
                <w:bottom w:val="none" w:sz="0" w:space="0" w:color="auto"/>
                <w:right w:val="none" w:sz="0" w:space="0" w:color="auto"/>
              </w:divBdr>
            </w:div>
          </w:divsChild>
        </w:div>
        <w:div w:id="955990629">
          <w:marLeft w:val="0"/>
          <w:marRight w:val="0"/>
          <w:marTop w:val="0"/>
          <w:marBottom w:val="0"/>
          <w:divBdr>
            <w:top w:val="none" w:sz="0" w:space="0" w:color="auto"/>
            <w:left w:val="none" w:sz="0" w:space="0" w:color="auto"/>
            <w:bottom w:val="none" w:sz="0" w:space="0" w:color="auto"/>
            <w:right w:val="none" w:sz="0" w:space="0" w:color="auto"/>
          </w:divBdr>
          <w:divsChild>
            <w:div w:id="2035112724">
              <w:marLeft w:val="75"/>
              <w:marRight w:val="75"/>
              <w:marTop w:val="150"/>
              <w:marBottom w:val="150"/>
              <w:divBdr>
                <w:top w:val="none" w:sz="0" w:space="0" w:color="auto"/>
                <w:left w:val="none" w:sz="0" w:space="0" w:color="auto"/>
                <w:bottom w:val="none" w:sz="0" w:space="0" w:color="auto"/>
                <w:right w:val="none" w:sz="0" w:space="0" w:color="auto"/>
              </w:divBdr>
            </w:div>
          </w:divsChild>
        </w:div>
        <w:div w:id="957687253">
          <w:marLeft w:val="0"/>
          <w:marRight w:val="0"/>
          <w:marTop w:val="0"/>
          <w:marBottom w:val="0"/>
          <w:divBdr>
            <w:top w:val="none" w:sz="0" w:space="0" w:color="auto"/>
            <w:left w:val="none" w:sz="0" w:space="0" w:color="auto"/>
            <w:bottom w:val="none" w:sz="0" w:space="0" w:color="auto"/>
            <w:right w:val="none" w:sz="0" w:space="0" w:color="auto"/>
          </w:divBdr>
          <w:divsChild>
            <w:div w:id="1196846476">
              <w:marLeft w:val="75"/>
              <w:marRight w:val="75"/>
              <w:marTop w:val="150"/>
              <w:marBottom w:val="150"/>
              <w:divBdr>
                <w:top w:val="none" w:sz="0" w:space="0" w:color="auto"/>
                <w:left w:val="none" w:sz="0" w:space="0" w:color="auto"/>
                <w:bottom w:val="none" w:sz="0" w:space="0" w:color="auto"/>
                <w:right w:val="none" w:sz="0" w:space="0" w:color="auto"/>
              </w:divBdr>
            </w:div>
          </w:divsChild>
        </w:div>
        <w:div w:id="964001227">
          <w:marLeft w:val="0"/>
          <w:marRight w:val="0"/>
          <w:marTop w:val="0"/>
          <w:marBottom w:val="0"/>
          <w:divBdr>
            <w:top w:val="none" w:sz="0" w:space="0" w:color="auto"/>
            <w:left w:val="none" w:sz="0" w:space="0" w:color="auto"/>
            <w:bottom w:val="none" w:sz="0" w:space="0" w:color="auto"/>
            <w:right w:val="none" w:sz="0" w:space="0" w:color="auto"/>
          </w:divBdr>
          <w:divsChild>
            <w:div w:id="587662471">
              <w:marLeft w:val="75"/>
              <w:marRight w:val="75"/>
              <w:marTop w:val="150"/>
              <w:marBottom w:val="150"/>
              <w:divBdr>
                <w:top w:val="none" w:sz="0" w:space="0" w:color="auto"/>
                <w:left w:val="none" w:sz="0" w:space="0" w:color="auto"/>
                <w:bottom w:val="none" w:sz="0" w:space="0" w:color="auto"/>
                <w:right w:val="none" w:sz="0" w:space="0" w:color="auto"/>
              </w:divBdr>
            </w:div>
          </w:divsChild>
        </w:div>
        <w:div w:id="966473780">
          <w:marLeft w:val="0"/>
          <w:marRight w:val="0"/>
          <w:marTop w:val="0"/>
          <w:marBottom w:val="0"/>
          <w:divBdr>
            <w:top w:val="none" w:sz="0" w:space="0" w:color="auto"/>
            <w:left w:val="none" w:sz="0" w:space="0" w:color="auto"/>
            <w:bottom w:val="none" w:sz="0" w:space="0" w:color="auto"/>
            <w:right w:val="none" w:sz="0" w:space="0" w:color="auto"/>
          </w:divBdr>
          <w:divsChild>
            <w:div w:id="359016529">
              <w:marLeft w:val="75"/>
              <w:marRight w:val="75"/>
              <w:marTop w:val="150"/>
              <w:marBottom w:val="150"/>
              <w:divBdr>
                <w:top w:val="none" w:sz="0" w:space="0" w:color="auto"/>
                <w:left w:val="none" w:sz="0" w:space="0" w:color="auto"/>
                <w:bottom w:val="none" w:sz="0" w:space="0" w:color="auto"/>
                <w:right w:val="none" w:sz="0" w:space="0" w:color="auto"/>
              </w:divBdr>
            </w:div>
          </w:divsChild>
        </w:div>
        <w:div w:id="967972922">
          <w:marLeft w:val="0"/>
          <w:marRight w:val="0"/>
          <w:marTop w:val="0"/>
          <w:marBottom w:val="0"/>
          <w:divBdr>
            <w:top w:val="none" w:sz="0" w:space="0" w:color="auto"/>
            <w:left w:val="none" w:sz="0" w:space="0" w:color="auto"/>
            <w:bottom w:val="none" w:sz="0" w:space="0" w:color="auto"/>
            <w:right w:val="none" w:sz="0" w:space="0" w:color="auto"/>
          </w:divBdr>
          <w:divsChild>
            <w:div w:id="1445031768">
              <w:marLeft w:val="75"/>
              <w:marRight w:val="75"/>
              <w:marTop w:val="150"/>
              <w:marBottom w:val="150"/>
              <w:divBdr>
                <w:top w:val="none" w:sz="0" w:space="0" w:color="auto"/>
                <w:left w:val="none" w:sz="0" w:space="0" w:color="auto"/>
                <w:bottom w:val="none" w:sz="0" w:space="0" w:color="auto"/>
                <w:right w:val="none" w:sz="0" w:space="0" w:color="auto"/>
              </w:divBdr>
            </w:div>
          </w:divsChild>
        </w:div>
        <w:div w:id="968317921">
          <w:marLeft w:val="0"/>
          <w:marRight w:val="0"/>
          <w:marTop w:val="0"/>
          <w:marBottom w:val="0"/>
          <w:divBdr>
            <w:top w:val="none" w:sz="0" w:space="0" w:color="auto"/>
            <w:left w:val="none" w:sz="0" w:space="0" w:color="auto"/>
            <w:bottom w:val="none" w:sz="0" w:space="0" w:color="auto"/>
            <w:right w:val="none" w:sz="0" w:space="0" w:color="auto"/>
          </w:divBdr>
          <w:divsChild>
            <w:div w:id="1769884192">
              <w:marLeft w:val="75"/>
              <w:marRight w:val="75"/>
              <w:marTop w:val="150"/>
              <w:marBottom w:val="150"/>
              <w:divBdr>
                <w:top w:val="none" w:sz="0" w:space="0" w:color="auto"/>
                <w:left w:val="none" w:sz="0" w:space="0" w:color="auto"/>
                <w:bottom w:val="none" w:sz="0" w:space="0" w:color="auto"/>
                <w:right w:val="none" w:sz="0" w:space="0" w:color="auto"/>
              </w:divBdr>
            </w:div>
          </w:divsChild>
        </w:div>
        <w:div w:id="971859496">
          <w:marLeft w:val="0"/>
          <w:marRight w:val="0"/>
          <w:marTop w:val="0"/>
          <w:marBottom w:val="0"/>
          <w:divBdr>
            <w:top w:val="none" w:sz="0" w:space="0" w:color="auto"/>
            <w:left w:val="none" w:sz="0" w:space="0" w:color="auto"/>
            <w:bottom w:val="none" w:sz="0" w:space="0" w:color="auto"/>
            <w:right w:val="none" w:sz="0" w:space="0" w:color="auto"/>
          </w:divBdr>
          <w:divsChild>
            <w:div w:id="769786518">
              <w:marLeft w:val="75"/>
              <w:marRight w:val="75"/>
              <w:marTop w:val="150"/>
              <w:marBottom w:val="150"/>
              <w:divBdr>
                <w:top w:val="none" w:sz="0" w:space="0" w:color="auto"/>
                <w:left w:val="none" w:sz="0" w:space="0" w:color="auto"/>
                <w:bottom w:val="none" w:sz="0" w:space="0" w:color="auto"/>
                <w:right w:val="none" w:sz="0" w:space="0" w:color="auto"/>
              </w:divBdr>
            </w:div>
          </w:divsChild>
        </w:div>
        <w:div w:id="972753530">
          <w:marLeft w:val="0"/>
          <w:marRight w:val="0"/>
          <w:marTop w:val="0"/>
          <w:marBottom w:val="0"/>
          <w:divBdr>
            <w:top w:val="none" w:sz="0" w:space="0" w:color="auto"/>
            <w:left w:val="none" w:sz="0" w:space="0" w:color="auto"/>
            <w:bottom w:val="none" w:sz="0" w:space="0" w:color="auto"/>
            <w:right w:val="none" w:sz="0" w:space="0" w:color="auto"/>
          </w:divBdr>
          <w:divsChild>
            <w:div w:id="496195291">
              <w:marLeft w:val="75"/>
              <w:marRight w:val="75"/>
              <w:marTop w:val="150"/>
              <w:marBottom w:val="150"/>
              <w:divBdr>
                <w:top w:val="none" w:sz="0" w:space="0" w:color="auto"/>
                <w:left w:val="none" w:sz="0" w:space="0" w:color="auto"/>
                <w:bottom w:val="none" w:sz="0" w:space="0" w:color="auto"/>
                <w:right w:val="none" w:sz="0" w:space="0" w:color="auto"/>
              </w:divBdr>
            </w:div>
          </w:divsChild>
        </w:div>
        <w:div w:id="974720085">
          <w:marLeft w:val="0"/>
          <w:marRight w:val="0"/>
          <w:marTop w:val="0"/>
          <w:marBottom w:val="0"/>
          <w:divBdr>
            <w:top w:val="none" w:sz="0" w:space="0" w:color="auto"/>
            <w:left w:val="none" w:sz="0" w:space="0" w:color="auto"/>
            <w:bottom w:val="none" w:sz="0" w:space="0" w:color="auto"/>
            <w:right w:val="none" w:sz="0" w:space="0" w:color="auto"/>
          </w:divBdr>
          <w:divsChild>
            <w:div w:id="2096781636">
              <w:marLeft w:val="75"/>
              <w:marRight w:val="75"/>
              <w:marTop w:val="150"/>
              <w:marBottom w:val="150"/>
              <w:divBdr>
                <w:top w:val="none" w:sz="0" w:space="0" w:color="auto"/>
                <w:left w:val="none" w:sz="0" w:space="0" w:color="auto"/>
                <w:bottom w:val="none" w:sz="0" w:space="0" w:color="auto"/>
                <w:right w:val="none" w:sz="0" w:space="0" w:color="auto"/>
              </w:divBdr>
            </w:div>
          </w:divsChild>
        </w:div>
        <w:div w:id="975136409">
          <w:marLeft w:val="0"/>
          <w:marRight w:val="0"/>
          <w:marTop w:val="0"/>
          <w:marBottom w:val="0"/>
          <w:divBdr>
            <w:top w:val="none" w:sz="0" w:space="0" w:color="auto"/>
            <w:left w:val="none" w:sz="0" w:space="0" w:color="auto"/>
            <w:bottom w:val="none" w:sz="0" w:space="0" w:color="auto"/>
            <w:right w:val="none" w:sz="0" w:space="0" w:color="auto"/>
          </w:divBdr>
          <w:divsChild>
            <w:div w:id="1947955987">
              <w:marLeft w:val="75"/>
              <w:marRight w:val="75"/>
              <w:marTop w:val="150"/>
              <w:marBottom w:val="150"/>
              <w:divBdr>
                <w:top w:val="none" w:sz="0" w:space="0" w:color="auto"/>
                <w:left w:val="none" w:sz="0" w:space="0" w:color="auto"/>
                <w:bottom w:val="none" w:sz="0" w:space="0" w:color="auto"/>
                <w:right w:val="none" w:sz="0" w:space="0" w:color="auto"/>
              </w:divBdr>
            </w:div>
          </w:divsChild>
        </w:div>
        <w:div w:id="977416159">
          <w:marLeft w:val="0"/>
          <w:marRight w:val="0"/>
          <w:marTop w:val="0"/>
          <w:marBottom w:val="0"/>
          <w:divBdr>
            <w:top w:val="none" w:sz="0" w:space="0" w:color="auto"/>
            <w:left w:val="none" w:sz="0" w:space="0" w:color="auto"/>
            <w:bottom w:val="none" w:sz="0" w:space="0" w:color="auto"/>
            <w:right w:val="none" w:sz="0" w:space="0" w:color="auto"/>
          </w:divBdr>
          <w:divsChild>
            <w:div w:id="1764643320">
              <w:marLeft w:val="75"/>
              <w:marRight w:val="75"/>
              <w:marTop w:val="150"/>
              <w:marBottom w:val="150"/>
              <w:divBdr>
                <w:top w:val="none" w:sz="0" w:space="0" w:color="auto"/>
                <w:left w:val="none" w:sz="0" w:space="0" w:color="auto"/>
                <w:bottom w:val="none" w:sz="0" w:space="0" w:color="auto"/>
                <w:right w:val="none" w:sz="0" w:space="0" w:color="auto"/>
              </w:divBdr>
            </w:div>
          </w:divsChild>
        </w:div>
        <w:div w:id="978339386">
          <w:marLeft w:val="0"/>
          <w:marRight w:val="0"/>
          <w:marTop w:val="0"/>
          <w:marBottom w:val="0"/>
          <w:divBdr>
            <w:top w:val="none" w:sz="0" w:space="0" w:color="auto"/>
            <w:left w:val="none" w:sz="0" w:space="0" w:color="auto"/>
            <w:bottom w:val="none" w:sz="0" w:space="0" w:color="auto"/>
            <w:right w:val="none" w:sz="0" w:space="0" w:color="auto"/>
          </w:divBdr>
          <w:divsChild>
            <w:div w:id="1519001423">
              <w:marLeft w:val="75"/>
              <w:marRight w:val="75"/>
              <w:marTop w:val="150"/>
              <w:marBottom w:val="150"/>
              <w:divBdr>
                <w:top w:val="none" w:sz="0" w:space="0" w:color="auto"/>
                <w:left w:val="none" w:sz="0" w:space="0" w:color="auto"/>
                <w:bottom w:val="none" w:sz="0" w:space="0" w:color="auto"/>
                <w:right w:val="none" w:sz="0" w:space="0" w:color="auto"/>
              </w:divBdr>
            </w:div>
          </w:divsChild>
        </w:div>
        <w:div w:id="983857105">
          <w:marLeft w:val="0"/>
          <w:marRight w:val="0"/>
          <w:marTop w:val="0"/>
          <w:marBottom w:val="0"/>
          <w:divBdr>
            <w:top w:val="none" w:sz="0" w:space="0" w:color="auto"/>
            <w:left w:val="none" w:sz="0" w:space="0" w:color="auto"/>
            <w:bottom w:val="none" w:sz="0" w:space="0" w:color="auto"/>
            <w:right w:val="none" w:sz="0" w:space="0" w:color="auto"/>
          </w:divBdr>
          <w:divsChild>
            <w:div w:id="1747339914">
              <w:marLeft w:val="75"/>
              <w:marRight w:val="75"/>
              <w:marTop w:val="150"/>
              <w:marBottom w:val="150"/>
              <w:divBdr>
                <w:top w:val="none" w:sz="0" w:space="0" w:color="auto"/>
                <w:left w:val="none" w:sz="0" w:space="0" w:color="auto"/>
                <w:bottom w:val="none" w:sz="0" w:space="0" w:color="auto"/>
                <w:right w:val="none" w:sz="0" w:space="0" w:color="auto"/>
              </w:divBdr>
            </w:div>
          </w:divsChild>
        </w:div>
        <w:div w:id="986859730">
          <w:marLeft w:val="0"/>
          <w:marRight w:val="0"/>
          <w:marTop w:val="0"/>
          <w:marBottom w:val="0"/>
          <w:divBdr>
            <w:top w:val="none" w:sz="0" w:space="0" w:color="auto"/>
            <w:left w:val="none" w:sz="0" w:space="0" w:color="auto"/>
            <w:bottom w:val="none" w:sz="0" w:space="0" w:color="auto"/>
            <w:right w:val="none" w:sz="0" w:space="0" w:color="auto"/>
          </w:divBdr>
          <w:divsChild>
            <w:div w:id="1519197888">
              <w:marLeft w:val="75"/>
              <w:marRight w:val="75"/>
              <w:marTop w:val="150"/>
              <w:marBottom w:val="150"/>
              <w:divBdr>
                <w:top w:val="none" w:sz="0" w:space="0" w:color="auto"/>
                <w:left w:val="none" w:sz="0" w:space="0" w:color="auto"/>
                <w:bottom w:val="none" w:sz="0" w:space="0" w:color="auto"/>
                <w:right w:val="none" w:sz="0" w:space="0" w:color="auto"/>
              </w:divBdr>
            </w:div>
          </w:divsChild>
        </w:div>
        <w:div w:id="986982482">
          <w:marLeft w:val="0"/>
          <w:marRight w:val="0"/>
          <w:marTop w:val="0"/>
          <w:marBottom w:val="0"/>
          <w:divBdr>
            <w:top w:val="none" w:sz="0" w:space="0" w:color="auto"/>
            <w:left w:val="none" w:sz="0" w:space="0" w:color="auto"/>
            <w:bottom w:val="none" w:sz="0" w:space="0" w:color="auto"/>
            <w:right w:val="none" w:sz="0" w:space="0" w:color="auto"/>
          </w:divBdr>
          <w:divsChild>
            <w:div w:id="1490292391">
              <w:marLeft w:val="75"/>
              <w:marRight w:val="75"/>
              <w:marTop w:val="150"/>
              <w:marBottom w:val="150"/>
              <w:divBdr>
                <w:top w:val="none" w:sz="0" w:space="0" w:color="auto"/>
                <w:left w:val="none" w:sz="0" w:space="0" w:color="auto"/>
                <w:bottom w:val="none" w:sz="0" w:space="0" w:color="auto"/>
                <w:right w:val="none" w:sz="0" w:space="0" w:color="auto"/>
              </w:divBdr>
            </w:div>
          </w:divsChild>
        </w:div>
        <w:div w:id="989408205">
          <w:marLeft w:val="0"/>
          <w:marRight w:val="0"/>
          <w:marTop w:val="0"/>
          <w:marBottom w:val="0"/>
          <w:divBdr>
            <w:top w:val="none" w:sz="0" w:space="0" w:color="auto"/>
            <w:left w:val="none" w:sz="0" w:space="0" w:color="auto"/>
            <w:bottom w:val="none" w:sz="0" w:space="0" w:color="auto"/>
            <w:right w:val="none" w:sz="0" w:space="0" w:color="auto"/>
          </w:divBdr>
          <w:divsChild>
            <w:div w:id="275063061">
              <w:marLeft w:val="75"/>
              <w:marRight w:val="75"/>
              <w:marTop w:val="150"/>
              <w:marBottom w:val="150"/>
              <w:divBdr>
                <w:top w:val="none" w:sz="0" w:space="0" w:color="auto"/>
                <w:left w:val="none" w:sz="0" w:space="0" w:color="auto"/>
                <w:bottom w:val="none" w:sz="0" w:space="0" w:color="auto"/>
                <w:right w:val="none" w:sz="0" w:space="0" w:color="auto"/>
              </w:divBdr>
            </w:div>
          </w:divsChild>
        </w:div>
        <w:div w:id="994840173">
          <w:marLeft w:val="0"/>
          <w:marRight w:val="0"/>
          <w:marTop w:val="0"/>
          <w:marBottom w:val="0"/>
          <w:divBdr>
            <w:top w:val="none" w:sz="0" w:space="0" w:color="auto"/>
            <w:left w:val="none" w:sz="0" w:space="0" w:color="auto"/>
            <w:bottom w:val="none" w:sz="0" w:space="0" w:color="auto"/>
            <w:right w:val="none" w:sz="0" w:space="0" w:color="auto"/>
          </w:divBdr>
          <w:divsChild>
            <w:div w:id="1727334572">
              <w:marLeft w:val="75"/>
              <w:marRight w:val="75"/>
              <w:marTop w:val="150"/>
              <w:marBottom w:val="150"/>
              <w:divBdr>
                <w:top w:val="none" w:sz="0" w:space="0" w:color="auto"/>
                <w:left w:val="none" w:sz="0" w:space="0" w:color="auto"/>
                <w:bottom w:val="none" w:sz="0" w:space="0" w:color="auto"/>
                <w:right w:val="none" w:sz="0" w:space="0" w:color="auto"/>
              </w:divBdr>
            </w:div>
          </w:divsChild>
        </w:div>
        <w:div w:id="1007100507">
          <w:marLeft w:val="0"/>
          <w:marRight w:val="0"/>
          <w:marTop w:val="0"/>
          <w:marBottom w:val="0"/>
          <w:divBdr>
            <w:top w:val="none" w:sz="0" w:space="0" w:color="auto"/>
            <w:left w:val="none" w:sz="0" w:space="0" w:color="auto"/>
            <w:bottom w:val="none" w:sz="0" w:space="0" w:color="auto"/>
            <w:right w:val="none" w:sz="0" w:space="0" w:color="auto"/>
          </w:divBdr>
          <w:divsChild>
            <w:div w:id="754204925">
              <w:marLeft w:val="75"/>
              <w:marRight w:val="75"/>
              <w:marTop w:val="150"/>
              <w:marBottom w:val="150"/>
              <w:divBdr>
                <w:top w:val="none" w:sz="0" w:space="0" w:color="auto"/>
                <w:left w:val="none" w:sz="0" w:space="0" w:color="auto"/>
                <w:bottom w:val="none" w:sz="0" w:space="0" w:color="auto"/>
                <w:right w:val="none" w:sz="0" w:space="0" w:color="auto"/>
              </w:divBdr>
            </w:div>
          </w:divsChild>
        </w:div>
        <w:div w:id="1009064180">
          <w:marLeft w:val="0"/>
          <w:marRight w:val="0"/>
          <w:marTop w:val="0"/>
          <w:marBottom w:val="0"/>
          <w:divBdr>
            <w:top w:val="none" w:sz="0" w:space="0" w:color="auto"/>
            <w:left w:val="none" w:sz="0" w:space="0" w:color="auto"/>
            <w:bottom w:val="none" w:sz="0" w:space="0" w:color="auto"/>
            <w:right w:val="none" w:sz="0" w:space="0" w:color="auto"/>
          </w:divBdr>
          <w:divsChild>
            <w:div w:id="14312917">
              <w:marLeft w:val="75"/>
              <w:marRight w:val="75"/>
              <w:marTop w:val="150"/>
              <w:marBottom w:val="150"/>
              <w:divBdr>
                <w:top w:val="none" w:sz="0" w:space="0" w:color="auto"/>
                <w:left w:val="none" w:sz="0" w:space="0" w:color="auto"/>
                <w:bottom w:val="none" w:sz="0" w:space="0" w:color="auto"/>
                <w:right w:val="none" w:sz="0" w:space="0" w:color="auto"/>
              </w:divBdr>
            </w:div>
          </w:divsChild>
        </w:div>
        <w:div w:id="1043555583">
          <w:marLeft w:val="0"/>
          <w:marRight w:val="0"/>
          <w:marTop w:val="0"/>
          <w:marBottom w:val="0"/>
          <w:divBdr>
            <w:top w:val="none" w:sz="0" w:space="0" w:color="auto"/>
            <w:left w:val="none" w:sz="0" w:space="0" w:color="auto"/>
            <w:bottom w:val="none" w:sz="0" w:space="0" w:color="auto"/>
            <w:right w:val="none" w:sz="0" w:space="0" w:color="auto"/>
          </w:divBdr>
          <w:divsChild>
            <w:div w:id="117376445">
              <w:marLeft w:val="75"/>
              <w:marRight w:val="75"/>
              <w:marTop w:val="150"/>
              <w:marBottom w:val="150"/>
              <w:divBdr>
                <w:top w:val="none" w:sz="0" w:space="0" w:color="auto"/>
                <w:left w:val="none" w:sz="0" w:space="0" w:color="auto"/>
                <w:bottom w:val="none" w:sz="0" w:space="0" w:color="auto"/>
                <w:right w:val="none" w:sz="0" w:space="0" w:color="auto"/>
              </w:divBdr>
            </w:div>
          </w:divsChild>
        </w:div>
        <w:div w:id="1067604316">
          <w:marLeft w:val="0"/>
          <w:marRight w:val="0"/>
          <w:marTop w:val="0"/>
          <w:marBottom w:val="0"/>
          <w:divBdr>
            <w:top w:val="none" w:sz="0" w:space="0" w:color="auto"/>
            <w:left w:val="none" w:sz="0" w:space="0" w:color="auto"/>
            <w:bottom w:val="none" w:sz="0" w:space="0" w:color="auto"/>
            <w:right w:val="none" w:sz="0" w:space="0" w:color="auto"/>
          </w:divBdr>
          <w:divsChild>
            <w:div w:id="515922542">
              <w:marLeft w:val="75"/>
              <w:marRight w:val="75"/>
              <w:marTop w:val="150"/>
              <w:marBottom w:val="150"/>
              <w:divBdr>
                <w:top w:val="none" w:sz="0" w:space="0" w:color="auto"/>
                <w:left w:val="none" w:sz="0" w:space="0" w:color="auto"/>
                <w:bottom w:val="none" w:sz="0" w:space="0" w:color="auto"/>
                <w:right w:val="none" w:sz="0" w:space="0" w:color="auto"/>
              </w:divBdr>
            </w:div>
          </w:divsChild>
        </w:div>
        <w:div w:id="1075275539">
          <w:marLeft w:val="0"/>
          <w:marRight w:val="0"/>
          <w:marTop w:val="0"/>
          <w:marBottom w:val="0"/>
          <w:divBdr>
            <w:top w:val="none" w:sz="0" w:space="0" w:color="auto"/>
            <w:left w:val="none" w:sz="0" w:space="0" w:color="auto"/>
            <w:bottom w:val="none" w:sz="0" w:space="0" w:color="auto"/>
            <w:right w:val="none" w:sz="0" w:space="0" w:color="auto"/>
          </w:divBdr>
          <w:divsChild>
            <w:div w:id="1021593566">
              <w:marLeft w:val="75"/>
              <w:marRight w:val="75"/>
              <w:marTop w:val="150"/>
              <w:marBottom w:val="150"/>
              <w:divBdr>
                <w:top w:val="none" w:sz="0" w:space="0" w:color="auto"/>
                <w:left w:val="none" w:sz="0" w:space="0" w:color="auto"/>
                <w:bottom w:val="none" w:sz="0" w:space="0" w:color="auto"/>
                <w:right w:val="none" w:sz="0" w:space="0" w:color="auto"/>
              </w:divBdr>
            </w:div>
          </w:divsChild>
        </w:div>
        <w:div w:id="1081751674">
          <w:marLeft w:val="0"/>
          <w:marRight w:val="0"/>
          <w:marTop w:val="0"/>
          <w:marBottom w:val="0"/>
          <w:divBdr>
            <w:top w:val="none" w:sz="0" w:space="0" w:color="auto"/>
            <w:left w:val="none" w:sz="0" w:space="0" w:color="auto"/>
            <w:bottom w:val="none" w:sz="0" w:space="0" w:color="auto"/>
            <w:right w:val="none" w:sz="0" w:space="0" w:color="auto"/>
          </w:divBdr>
          <w:divsChild>
            <w:div w:id="993417274">
              <w:marLeft w:val="75"/>
              <w:marRight w:val="75"/>
              <w:marTop w:val="150"/>
              <w:marBottom w:val="150"/>
              <w:divBdr>
                <w:top w:val="none" w:sz="0" w:space="0" w:color="auto"/>
                <w:left w:val="none" w:sz="0" w:space="0" w:color="auto"/>
                <w:bottom w:val="none" w:sz="0" w:space="0" w:color="auto"/>
                <w:right w:val="none" w:sz="0" w:space="0" w:color="auto"/>
              </w:divBdr>
            </w:div>
          </w:divsChild>
        </w:div>
        <w:div w:id="1082605516">
          <w:marLeft w:val="0"/>
          <w:marRight w:val="0"/>
          <w:marTop w:val="0"/>
          <w:marBottom w:val="0"/>
          <w:divBdr>
            <w:top w:val="none" w:sz="0" w:space="0" w:color="auto"/>
            <w:left w:val="none" w:sz="0" w:space="0" w:color="auto"/>
            <w:bottom w:val="none" w:sz="0" w:space="0" w:color="auto"/>
            <w:right w:val="none" w:sz="0" w:space="0" w:color="auto"/>
          </w:divBdr>
          <w:divsChild>
            <w:div w:id="1983579752">
              <w:marLeft w:val="75"/>
              <w:marRight w:val="75"/>
              <w:marTop w:val="150"/>
              <w:marBottom w:val="150"/>
              <w:divBdr>
                <w:top w:val="none" w:sz="0" w:space="0" w:color="auto"/>
                <w:left w:val="none" w:sz="0" w:space="0" w:color="auto"/>
                <w:bottom w:val="none" w:sz="0" w:space="0" w:color="auto"/>
                <w:right w:val="none" w:sz="0" w:space="0" w:color="auto"/>
              </w:divBdr>
            </w:div>
          </w:divsChild>
        </w:div>
        <w:div w:id="1083527084">
          <w:marLeft w:val="0"/>
          <w:marRight w:val="0"/>
          <w:marTop w:val="0"/>
          <w:marBottom w:val="0"/>
          <w:divBdr>
            <w:top w:val="none" w:sz="0" w:space="0" w:color="auto"/>
            <w:left w:val="none" w:sz="0" w:space="0" w:color="auto"/>
            <w:bottom w:val="none" w:sz="0" w:space="0" w:color="auto"/>
            <w:right w:val="none" w:sz="0" w:space="0" w:color="auto"/>
          </w:divBdr>
          <w:divsChild>
            <w:div w:id="1862434236">
              <w:marLeft w:val="75"/>
              <w:marRight w:val="75"/>
              <w:marTop w:val="150"/>
              <w:marBottom w:val="150"/>
              <w:divBdr>
                <w:top w:val="none" w:sz="0" w:space="0" w:color="auto"/>
                <w:left w:val="none" w:sz="0" w:space="0" w:color="auto"/>
                <w:bottom w:val="none" w:sz="0" w:space="0" w:color="auto"/>
                <w:right w:val="none" w:sz="0" w:space="0" w:color="auto"/>
              </w:divBdr>
            </w:div>
          </w:divsChild>
        </w:div>
        <w:div w:id="1084574063">
          <w:marLeft w:val="0"/>
          <w:marRight w:val="0"/>
          <w:marTop w:val="0"/>
          <w:marBottom w:val="0"/>
          <w:divBdr>
            <w:top w:val="none" w:sz="0" w:space="0" w:color="auto"/>
            <w:left w:val="none" w:sz="0" w:space="0" w:color="auto"/>
            <w:bottom w:val="none" w:sz="0" w:space="0" w:color="auto"/>
            <w:right w:val="none" w:sz="0" w:space="0" w:color="auto"/>
          </w:divBdr>
          <w:divsChild>
            <w:div w:id="521357779">
              <w:marLeft w:val="75"/>
              <w:marRight w:val="75"/>
              <w:marTop w:val="150"/>
              <w:marBottom w:val="150"/>
              <w:divBdr>
                <w:top w:val="none" w:sz="0" w:space="0" w:color="auto"/>
                <w:left w:val="none" w:sz="0" w:space="0" w:color="auto"/>
                <w:bottom w:val="none" w:sz="0" w:space="0" w:color="auto"/>
                <w:right w:val="none" w:sz="0" w:space="0" w:color="auto"/>
              </w:divBdr>
            </w:div>
          </w:divsChild>
        </w:div>
        <w:div w:id="1095982943">
          <w:marLeft w:val="0"/>
          <w:marRight w:val="0"/>
          <w:marTop w:val="0"/>
          <w:marBottom w:val="0"/>
          <w:divBdr>
            <w:top w:val="none" w:sz="0" w:space="0" w:color="auto"/>
            <w:left w:val="none" w:sz="0" w:space="0" w:color="auto"/>
            <w:bottom w:val="none" w:sz="0" w:space="0" w:color="auto"/>
            <w:right w:val="none" w:sz="0" w:space="0" w:color="auto"/>
          </w:divBdr>
          <w:divsChild>
            <w:div w:id="1455251161">
              <w:marLeft w:val="75"/>
              <w:marRight w:val="75"/>
              <w:marTop w:val="150"/>
              <w:marBottom w:val="150"/>
              <w:divBdr>
                <w:top w:val="none" w:sz="0" w:space="0" w:color="auto"/>
                <w:left w:val="none" w:sz="0" w:space="0" w:color="auto"/>
                <w:bottom w:val="none" w:sz="0" w:space="0" w:color="auto"/>
                <w:right w:val="none" w:sz="0" w:space="0" w:color="auto"/>
              </w:divBdr>
            </w:div>
          </w:divsChild>
        </w:div>
        <w:div w:id="1098406857">
          <w:marLeft w:val="0"/>
          <w:marRight w:val="0"/>
          <w:marTop w:val="0"/>
          <w:marBottom w:val="0"/>
          <w:divBdr>
            <w:top w:val="none" w:sz="0" w:space="0" w:color="auto"/>
            <w:left w:val="none" w:sz="0" w:space="0" w:color="auto"/>
            <w:bottom w:val="none" w:sz="0" w:space="0" w:color="auto"/>
            <w:right w:val="none" w:sz="0" w:space="0" w:color="auto"/>
          </w:divBdr>
          <w:divsChild>
            <w:div w:id="1517110131">
              <w:marLeft w:val="75"/>
              <w:marRight w:val="75"/>
              <w:marTop w:val="150"/>
              <w:marBottom w:val="150"/>
              <w:divBdr>
                <w:top w:val="none" w:sz="0" w:space="0" w:color="auto"/>
                <w:left w:val="none" w:sz="0" w:space="0" w:color="auto"/>
                <w:bottom w:val="none" w:sz="0" w:space="0" w:color="auto"/>
                <w:right w:val="none" w:sz="0" w:space="0" w:color="auto"/>
              </w:divBdr>
            </w:div>
          </w:divsChild>
        </w:div>
        <w:div w:id="1118187233">
          <w:marLeft w:val="0"/>
          <w:marRight w:val="0"/>
          <w:marTop w:val="0"/>
          <w:marBottom w:val="0"/>
          <w:divBdr>
            <w:top w:val="none" w:sz="0" w:space="0" w:color="auto"/>
            <w:left w:val="none" w:sz="0" w:space="0" w:color="auto"/>
            <w:bottom w:val="none" w:sz="0" w:space="0" w:color="auto"/>
            <w:right w:val="none" w:sz="0" w:space="0" w:color="auto"/>
          </w:divBdr>
          <w:divsChild>
            <w:div w:id="128789092">
              <w:marLeft w:val="75"/>
              <w:marRight w:val="75"/>
              <w:marTop w:val="150"/>
              <w:marBottom w:val="150"/>
              <w:divBdr>
                <w:top w:val="none" w:sz="0" w:space="0" w:color="auto"/>
                <w:left w:val="none" w:sz="0" w:space="0" w:color="auto"/>
                <w:bottom w:val="none" w:sz="0" w:space="0" w:color="auto"/>
                <w:right w:val="none" w:sz="0" w:space="0" w:color="auto"/>
              </w:divBdr>
            </w:div>
          </w:divsChild>
        </w:div>
        <w:div w:id="1125150206">
          <w:marLeft w:val="0"/>
          <w:marRight w:val="0"/>
          <w:marTop w:val="0"/>
          <w:marBottom w:val="0"/>
          <w:divBdr>
            <w:top w:val="none" w:sz="0" w:space="0" w:color="auto"/>
            <w:left w:val="none" w:sz="0" w:space="0" w:color="auto"/>
            <w:bottom w:val="none" w:sz="0" w:space="0" w:color="auto"/>
            <w:right w:val="none" w:sz="0" w:space="0" w:color="auto"/>
          </w:divBdr>
          <w:divsChild>
            <w:div w:id="1325278719">
              <w:marLeft w:val="75"/>
              <w:marRight w:val="75"/>
              <w:marTop w:val="150"/>
              <w:marBottom w:val="150"/>
              <w:divBdr>
                <w:top w:val="none" w:sz="0" w:space="0" w:color="auto"/>
                <w:left w:val="none" w:sz="0" w:space="0" w:color="auto"/>
                <w:bottom w:val="none" w:sz="0" w:space="0" w:color="auto"/>
                <w:right w:val="none" w:sz="0" w:space="0" w:color="auto"/>
              </w:divBdr>
            </w:div>
          </w:divsChild>
        </w:div>
        <w:div w:id="1131290409">
          <w:marLeft w:val="0"/>
          <w:marRight w:val="0"/>
          <w:marTop w:val="0"/>
          <w:marBottom w:val="0"/>
          <w:divBdr>
            <w:top w:val="none" w:sz="0" w:space="0" w:color="auto"/>
            <w:left w:val="none" w:sz="0" w:space="0" w:color="auto"/>
            <w:bottom w:val="none" w:sz="0" w:space="0" w:color="auto"/>
            <w:right w:val="none" w:sz="0" w:space="0" w:color="auto"/>
          </w:divBdr>
          <w:divsChild>
            <w:div w:id="1719279380">
              <w:marLeft w:val="75"/>
              <w:marRight w:val="75"/>
              <w:marTop w:val="150"/>
              <w:marBottom w:val="150"/>
              <w:divBdr>
                <w:top w:val="none" w:sz="0" w:space="0" w:color="auto"/>
                <w:left w:val="none" w:sz="0" w:space="0" w:color="auto"/>
                <w:bottom w:val="none" w:sz="0" w:space="0" w:color="auto"/>
                <w:right w:val="none" w:sz="0" w:space="0" w:color="auto"/>
              </w:divBdr>
            </w:div>
          </w:divsChild>
        </w:div>
        <w:div w:id="1142890145">
          <w:marLeft w:val="0"/>
          <w:marRight w:val="0"/>
          <w:marTop w:val="0"/>
          <w:marBottom w:val="0"/>
          <w:divBdr>
            <w:top w:val="none" w:sz="0" w:space="0" w:color="auto"/>
            <w:left w:val="none" w:sz="0" w:space="0" w:color="auto"/>
            <w:bottom w:val="none" w:sz="0" w:space="0" w:color="auto"/>
            <w:right w:val="none" w:sz="0" w:space="0" w:color="auto"/>
          </w:divBdr>
          <w:divsChild>
            <w:div w:id="124398320">
              <w:marLeft w:val="75"/>
              <w:marRight w:val="75"/>
              <w:marTop w:val="150"/>
              <w:marBottom w:val="150"/>
              <w:divBdr>
                <w:top w:val="none" w:sz="0" w:space="0" w:color="auto"/>
                <w:left w:val="none" w:sz="0" w:space="0" w:color="auto"/>
                <w:bottom w:val="none" w:sz="0" w:space="0" w:color="auto"/>
                <w:right w:val="none" w:sz="0" w:space="0" w:color="auto"/>
              </w:divBdr>
            </w:div>
          </w:divsChild>
        </w:div>
        <w:div w:id="1145048882">
          <w:marLeft w:val="0"/>
          <w:marRight w:val="0"/>
          <w:marTop w:val="0"/>
          <w:marBottom w:val="0"/>
          <w:divBdr>
            <w:top w:val="none" w:sz="0" w:space="0" w:color="auto"/>
            <w:left w:val="none" w:sz="0" w:space="0" w:color="auto"/>
            <w:bottom w:val="none" w:sz="0" w:space="0" w:color="auto"/>
            <w:right w:val="none" w:sz="0" w:space="0" w:color="auto"/>
          </w:divBdr>
          <w:divsChild>
            <w:div w:id="653800814">
              <w:marLeft w:val="75"/>
              <w:marRight w:val="75"/>
              <w:marTop w:val="150"/>
              <w:marBottom w:val="150"/>
              <w:divBdr>
                <w:top w:val="none" w:sz="0" w:space="0" w:color="auto"/>
                <w:left w:val="none" w:sz="0" w:space="0" w:color="auto"/>
                <w:bottom w:val="none" w:sz="0" w:space="0" w:color="auto"/>
                <w:right w:val="none" w:sz="0" w:space="0" w:color="auto"/>
              </w:divBdr>
            </w:div>
          </w:divsChild>
        </w:div>
        <w:div w:id="1146508995">
          <w:marLeft w:val="0"/>
          <w:marRight w:val="0"/>
          <w:marTop w:val="0"/>
          <w:marBottom w:val="0"/>
          <w:divBdr>
            <w:top w:val="none" w:sz="0" w:space="0" w:color="auto"/>
            <w:left w:val="none" w:sz="0" w:space="0" w:color="auto"/>
            <w:bottom w:val="none" w:sz="0" w:space="0" w:color="auto"/>
            <w:right w:val="none" w:sz="0" w:space="0" w:color="auto"/>
          </w:divBdr>
          <w:divsChild>
            <w:div w:id="1427191463">
              <w:marLeft w:val="75"/>
              <w:marRight w:val="75"/>
              <w:marTop w:val="150"/>
              <w:marBottom w:val="150"/>
              <w:divBdr>
                <w:top w:val="none" w:sz="0" w:space="0" w:color="auto"/>
                <w:left w:val="none" w:sz="0" w:space="0" w:color="auto"/>
                <w:bottom w:val="none" w:sz="0" w:space="0" w:color="auto"/>
                <w:right w:val="none" w:sz="0" w:space="0" w:color="auto"/>
              </w:divBdr>
            </w:div>
          </w:divsChild>
        </w:div>
        <w:div w:id="1147012919">
          <w:marLeft w:val="0"/>
          <w:marRight w:val="0"/>
          <w:marTop w:val="0"/>
          <w:marBottom w:val="0"/>
          <w:divBdr>
            <w:top w:val="none" w:sz="0" w:space="0" w:color="auto"/>
            <w:left w:val="none" w:sz="0" w:space="0" w:color="auto"/>
            <w:bottom w:val="none" w:sz="0" w:space="0" w:color="auto"/>
            <w:right w:val="none" w:sz="0" w:space="0" w:color="auto"/>
          </w:divBdr>
          <w:divsChild>
            <w:div w:id="2143039319">
              <w:marLeft w:val="75"/>
              <w:marRight w:val="75"/>
              <w:marTop w:val="150"/>
              <w:marBottom w:val="150"/>
              <w:divBdr>
                <w:top w:val="none" w:sz="0" w:space="0" w:color="auto"/>
                <w:left w:val="none" w:sz="0" w:space="0" w:color="auto"/>
                <w:bottom w:val="none" w:sz="0" w:space="0" w:color="auto"/>
                <w:right w:val="none" w:sz="0" w:space="0" w:color="auto"/>
              </w:divBdr>
            </w:div>
          </w:divsChild>
        </w:div>
        <w:div w:id="1154564120">
          <w:marLeft w:val="0"/>
          <w:marRight w:val="0"/>
          <w:marTop w:val="0"/>
          <w:marBottom w:val="0"/>
          <w:divBdr>
            <w:top w:val="none" w:sz="0" w:space="0" w:color="auto"/>
            <w:left w:val="none" w:sz="0" w:space="0" w:color="auto"/>
            <w:bottom w:val="none" w:sz="0" w:space="0" w:color="auto"/>
            <w:right w:val="none" w:sz="0" w:space="0" w:color="auto"/>
          </w:divBdr>
          <w:divsChild>
            <w:div w:id="1339698701">
              <w:marLeft w:val="75"/>
              <w:marRight w:val="75"/>
              <w:marTop w:val="150"/>
              <w:marBottom w:val="150"/>
              <w:divBdr>
                <w:top w:val="none" w:sz="0" w:space="0" w:color="auto"/>
                <w:left w:val="none" w:sz="0" w:space="0" w:color="auto"/>
                <w:bottom w:val="none" w:sz="0" w:space="0" w:color="auto"/>
                <w:right w:val="none" w:sz="0" w:space="0" w:color="auto"/>
              </w:divBdr>
            </w:div>
          </w:divsChild>
        </w:div>
        <w:div w:id="1156994918">
          <w:marLeft w:val="0"/>
          <w:marRight w:val="0"/>
          <w:marTop w:val="0"/>
          <w:marBottom w:val="0"/>
          <w:divBdr>
            <w:top w:val="none" w:sz="0" w:space="0" w:color="auto"/>
            <w:left w:val="none" w:sz="0" w:space="0" w:color="auto"/>
            <w:bottom w:val="none" w:sz="0" w:space="0" w:color="auto"/>
            <w:right w:val="none" w:sz="0" w:space="0" w:color="auto"/>
          </w:divBdr>
          <w:divsChild>
            <w:div w:id="1434398201">
              <w:marLeft w:val="75"/>
              <w:marRight w:val="75"/>
              <w:marTop w:val="150"/>
              <w:marBottom w:val="150"/>
              <w:divBdr>
                <w:top w:val="none" w:sz="0" w:space="0" w:color="auto"/>
                <w:left w:val="none" w:sz="0" w:space="0" w:color="auto"/>
                <w:bottom w:val="none" w:sz="0" w:space="0" w:color="auto"/>
                <w:right w:val="none" w:sz="0" w:space="0" w:color="auto"/>
              </w:divBdr>
            </w:div>
          </w:divsChild>
        </w:div>
        <w:div w:id="1158690112">
          <w:marLeft w:val="0"/>
          <w:marRight w:val="0"/>
          <w:marTop w:val="0"/>
          <w:marBottom w:val="0"/>
          <w:divBdr>
            <w:top w:val="none" w:sz="0" w:space="0" w:color="auto"/>
            <w:left w:val="none" w:sz="0" w:space="0" w:color="auto"/>
            <w:bottom w:val="none" w:sz="0" w:space="0" w:color="auto"/>
            <w:right w:val="none" w:sz="0" w:space="0" w:color="auto"/>
          </w:divBdr>
          <w:divsChild>
            <w:div w:id="867329119">
              <w:marLeft w:val="75"/>
              <w:marRight w:val="75"/>
              <w:marTop w:val="150"/>
              <w:marBottom w:val="150"/>
              <w:divBdr>
                <w:top w:val="none" w:sz="0" w:space="0" w:color="auto"/>
                <w:left w:val="none" w:sz="0" w:space="0" w:color="auto"/>
                <w:bottom w:val="none" w:sz="0" w:space="0" w:color="auto"/>
                <w:right w:val="none" w:sz="0" w:space="0" w:color="auto"/>
              </w:divBdr>
            </w:div>
          </w:divsChild>
        </w:div>
        <w:div w:id="1164932227">
          <w:marLeft w:val="0"/>
          <w:marRight w:val="0"/>
          <w:marTop w:val="0"/>
          <w:marBottom w:val="0"/>
          <w:divBdr>
            <w:top w:val="none" w:sz="0" w:space="0" w:color="auto"/>
            <w:left w:val="none" w:sz="0" w:space="0" w:color="auto"/>
            <w:bottom w:val="none" w:sz="0" w:space="0" w:color="auto"/>
            <w:right w:val="none" w:sz="0" w:space="0" w:color="auto"/>
          </w:divBdr>
          <w:divsChild>
            <w:div w:id="99765722">
              <w:marLeft w:val="75"/>
              <w:marRight w:val="75"/>
              <w:marTop w:val="150"/>
              <w:marBottom w:val="150"/>
              <w:divBdr>
                <w:top w:val="none" w:sz="0" w:space="0" w:color="auto"/>
                <w:left w:val="none" w:sz="0" w:space="0" w:color="auto"/>
                <w:bottom w:val="none" w:sz="0" w:space="0" w:color="auto"/>
                <w:right w:val="none" w:sz="0" w:space="0" w:color="auto"/>
              </w:divBdr>
            </w:div>
          </w:divsChild>
        </w:div>
        <w:div w:id="1168404791">
          <w:marLeft w:val="0"/>
          <w:marRight w:val="0"/>
          <w:marTop w:val="0"/>
          <w:marBottom w:val="0"/>
          <w:divBdr>
            <w:top w:val="none" w:sz="0" w:space="0" w:color="auto"/>
            <w:left w:val="none" w:sz="0" w:space="0" w:color="auto"/>
            <w:bottom w:val="none" w:sz="0" w:space="0" w:color="auto"/>
            <w:right w:val="none" w:sz="0" w:space="0" w:color="auto"/>
          </w:divBdr>
          <w:divsChild>
            <w:div w:id="853569856">
              <w:marLeft w:val="75"/>
              <w:marRight w:val="75"/>
              <w:marTop w:val="150"/>
              <w:marBottom w:val="150"/>
              <w:divBdr>
                <w:top w:val="none" w:sz="0" w:space="0" w:color="auto"/>
                <w:left w:val="none" w:sz="0" w:space="0" w:color="auto"/>
                <w:bottom w:val="none" w:sz="0" w:space="0" w:color="auto"/>
                <w:right w:val="none" w:sz="0" w:space="0" w:color="auto"/>
              </w:divBdr>
            </w:div>
          </w:divsChild>
        </w:div>
        <w:div w:id="1176459740">
          <w:marLeft w:val="0"/>
          <w:marRight w:val="0"/>
          <w:marTop w:val="0"/>
          <w:marBottom w:val="0"/>
          <w:divBdr>
            <w:top w:val="none" w:sz="0" w:space="0" w:color="auto"/>
            <w:left w:val="none" w:sz="0" w:space="0" w:color="auto"/>
            <w:bottom w:val="none" w:sz="0" w:space="0" w:color="auto"/>
            <w:right w:val="none" w:sz="0" w:space="0" w:color="auto"/>
          </w:divBdr>
          <w:divsChild>
            <w:div w:id="1540127608">
              <w:marLeft w:val="75"/>
              <w:marRight w:val="75"/>
              <w:marTop w:val="150"/>
              <w:marBottom w:val="150"/>
              <w:divBdr>
                <w:top w:val="none" w:sz="0" w:space="0" w:color="auto"/>
                <w:left w:val="none" w:sz="0" w:space="0" w:color="auto"/>
                <w:bottom w:val="none" w:sz="0" w:space="0" w:color="auto"/>
                <w:right w:val="none" w:sz="0" w:space="0" w:color="auto"/>
              </w:divBdr>
            </w:div>
          </w:divsChild>
        </w:div>
        <w:div w:id="1179082062">
          <w:marLeft w:val="0"/>
          <w:marRight w:val="0"/>
          <w:marTop w:val="0"/>
          <w:marBottom w:val="0"/>
          <w:divBdr>
            <w:top w:val="none" w:sz="0" w:space="0" w:color="auto"/>
            <w:left w:val="none" w:sz="0" w:space="0" w:color="auto"/>
            <w:bottom w:val="none" w:sz="0" w:space="0" w:color="auto"/>
            <w:right w:val="none" w:sz="0" w:space="0" w:color="auto"/>
          </w:divBdr>
          <w:divsChild>
            <w:div w:id="1747845405">
              <w:marLeft w:val="75"/>
              <w:marRight w:val="75"/>
              <w:marTop w:val="150"/>
              <w:marBottom w:val="150"/>
              <w:divBdr>
                <w:top w:val="none" w:sz="0" w:space="0" w:color="auto"/>
                <w:left w:val="none" w:sz="0" w:space="0" w:color="auto"/>
                <w:bottom w:val="none" w:sz="0" w:space="0" w:color="auto"/>
                <w:right w:val="none" w:sz="0" w:space="0" w:color="auto"/>
              </w:divBdr>
            </w:div>
          </w:divsChild>
        </w:div>
        <w:div w:id="1183202642">
          <w:marLeft w:val="0"/>
          <w:marRight w:val="0"/>
          <w:marTop w:val="0"/>
          <w:marBottom w:val="0"/>
          <w:divBdr>
            <w:top w:val="none" w:sz="0" w:space="0" w:color="auto"/>
            <w:left w:val="none" w:sz="0" w:space="0" w:color="auto"/>
            <w:bottom w:val="none" w:sz="0" w:space="0" w:color="auto"/>
            <w:right w:val="none" w:sz="0" w:space="0" w:color="auto"/>
          </w:divBdr>
          <w:divsChild>
            <w:div w:id="239562798">
              <w:marLeft w:val="75"/>
              <w:marRight w:val="75"/>
              <w:marTop w:val="150"/>
              <w:marBottom w:val="150"/>
              <w:divBdr>
                <w:top w:val="none" w:sz="0" w:space="0" w:color="auto"/>
                <w:left w:val="none" w:sz="0" w:space="0" w:color="auto"/>
                <w:bottom w:val="none" w:sz="0" w:space="0" w:color="auto"/>
                <w:right w:val="none" w:sz="0" w:space="0" w:color="auto"/>
              </w:divBdr>
            </w:div>
          </w:divsChild>
        </w:div>
        <w:div w:id="1183546055">
          <w:marLeft w:val="0"/>
          <w:marRight w:val="0"/>
          <w:marTop w:val="0"/>
          <w:marBottom w:val="0"/>
          <w:divBdr>
            <w:top w:val="none" w:sz="0" w:space="0" w:color="auto"/>
            <w:left w:val="none" w:sz="0" w:space="0" w:color="auto"/>
            <w:bottom w:val="none" w:sz="0" w:space="0" w:color="auto"/>
            <w:right w:val="none" w:sz="0" w:space="0" w:color="auto"/>
          </w:divBdr>
          <w:divsChild>
            <w:div w:id="1198205453">
              <w:marLeft w:val="75"/>
              <w:marRight w:val="75"/>
              <w:marTop w:val="150"/>
              <w:marBottom w:val="150"/>
              <w:divBdr>
                <w:top w:val="none" w:sz="0" w:space="0" w:color="auto"/>
                <w:left w:val="none" w:sz="0" w:space="0" w:color="auto"/>
                <w:bottom w:val="none" w:sz="0" w:space="0" w:color="auto"/>
                <w:right w:val="none" w:sz="0" w:space="0" w:color="auto"/>
              </w:divBdr>
            </w:div>
          </w:divsChild>
        </w:div>
        <w:div w:id="1198276197">
          <w:marLeft w:val="0"/>
          <w:marRight w:val="0"/>
          <w:marTop w:val="0"/>
          <w:marBottom w:val="0"/>
          <w:divBdr>
            <w:top w:val="none" w:sz="0" w:space="0" w:color="auto"/>
            <w:left w:val="none" w:sz="0" w:space="0" w:color="auto"/>
            <w:bottom w:val="none" w:sz="0" w:space="0" w:color="auto"/>
            <w:right w:val="none" w:sz="0" w:space="0" w:color="auto"/>
          </w:divBdr>
          <w:divsChild>
            <w:div w:id="248655780">
              <w:marLeft w:val="75"/>
              <w:marRight w:val="75"/>
              <w:marTop w:val="150"/>
              <w:marBottom w:val="150"/>
              <w:divBdr>
                <w:top w:val="none" w:sz="0" w:space="0" w:color="auto"/>
                <w:left w:val="none" w:sz="0" w:space="0" w:color="auto"/>
                <w:bottom w:val="none" w:sz="0" w:space="0" w:color="auto"/>
                <w:right w:val="none" w:sz="0" w:space="0" w:color="auto"/>
              </w:divBdr>
            </w:div>
          </w:divsChild>
        </w:div>
        <w:div w:id="1199244114">
          <w:marLeft w:val="0"/>
          <w:marRight w:val="0"/>
          <w:marTop w:val="0"/>
          <w:marBottom w:val="0"/>
          <w:divBdr>
            <w:top w:val="none" w:sz="0" w:space="0" w:color="auto"/>
            <w:left w:val="none" w:sz="0" w:space="0" w:color="auto"/>
            <w:bottom w:val="none" w:sz="0" w:space="0" w:color="auto"/>
            <w:right w:val="none" w:sz="0" w:space="0" w:color="auto"/>
          </w:divBdr>
          <w:divsChild>
            <w:div w:id="1063138613">
              <w:marLeft w:val="75"/>
              <w:marRight w:val="75"/>
              <w:marTop w:val="150"/>
              <w:marBottom w:val="150"/>
              <w:divBdr>
                <w:top w:val="none" w:sz="0" w:space="0" w:color="auto"/>
                <w:left w:val="none" w:sz="0" w:space="0" w:color="auto"/>
                <w:bottom w:val="none" w:sz="0" w:space="0" w:color="auto"/>
                <w:right w:val="none" w:sz="0" w:space="0" w:color="auto"/>
              </w:divBdr>
            </w:div>
          </w:divsChild>
        </w:div>
        <w:div w:id="1200361346">
          <w:marLeft w:val="0"/>
          <w:marRight w:val="0"/>
          <w:marTop w:val="0"/>
          <w:marBottom w:val="0"/>
          <w:divBdr>
            <w:top w:val="none" w:sz="0" w:space="0" w:color="auto"/>
            <w:left w:val="none" w:sz="0" w:space="0" w:color="auto"/>
            <w:bottom w:val="none" w:sz="0" w:space="0" w:color="auto"/>
            <w:right w:val="none" w:sz="0" w:space="0" w:color="auto"/>
          </w:divBdr>
          <w:divsChild>
            <w:div w:id="1158958838">
              <w:marLeft w:val="75"/>
              <w:marRight w:val="75"/>
              <w:marTop w:val="150"/>
              <w:marBottom w:val="150"/>
              <w:divBdr>
                <w:top w:val="none" w:sz="0" w:space="0" w:color="auto"/>
                <w:left w:val="none" w:sz="0" w:space="0" w:color="auto"/>
                <w:bottom w:val="none" w:sz="0" w:space="0" w:color="auto"/>
                <w:right w:val="none" w:sz="0" w:space="0" w:color="auto"/>
              </w:divBdr>
            </w:div>
          </w:divsChild>
        </w:div>
        <w:div w:id="1212351257">
          <w:marLeft w:val="0"/>
          <w:marRight w:val="0"/>
          <w:marTop w:val="0"/>
          <w:marBottom w:val="0"/>
          <w:divBdr>
            <w:top w:val="none" w:sz="0" w:space="0" w:color="auto"/>
            <w:left w:val="none" w:sz="0" w:space="0" w:color="auto"/>
            <w:bottom w:val="none" w:sz="0" w:space="0" w:color="auto"/>
            <w:right w:val="none" w:sz="0" w:space="0" w:color="auto"/>
          </w:divBdr>
          <w:divsChild>
            <w:div w:id="1300768442">
              <w:marLeft w:val="75"/>
              <w:marRight w:val="75"/>
              <w:marTop w:val="150"/>
              <w:marBottom w:val="150"/>
              <w:divBdr>
                <w:top w:val="none" w:sz="0" w:space="0" w:color="auto"/>
                <w:left w:val="none" w:sz="0" w:space="0" w:color="auto"/>
                <w:bottom w:val="none" w:sz="0" w:space="0" w:color="auto"/>
                <w:right w:val="none" w:sz="0" w:space="0" w:color="auto"/>
              </w:divBdr>
            </w:div>
          </w:divsChild>
        </w:div>
        <w:div w:id="1219900350">
          <w:marLeft w:val="0"/>
          <w:marRight w:val="0"/>
          <w:marTop w:val="0"/>
          <w:marBottom w:val="0"/>
          <w:divBdr>
            <w:top w:val="none" w:sz="0" w:space="0" w:color="auto"/>
            <w:left w:val="none" w:sz="0" w:space="0" w:color="auto"/>
            <w:bottom w:val="none" w:sz="0" w:space="0" w:color="auto"/>
            <w:right w:val="none" w:sz="0" w:space="0" w:color="auto"/>
          </w:divBdr>
          <w:divsChild>
            <w:div w:id="906189175">
              <w:marLeft w:val="75"/>
              <w:marRight w:val="75"/>
              <w:marTop w:val="150"/>
              <w:marBottom w:val="150"/>
              <w:divBdr>
                <w:top w:val="none" w:sz="0" w:space="0" w:color="auto"/>
                <w:left w:val="none" w:sz="0" w:space="0" w:color="auto"/>
                <w:bottom w:val="none" w:sz="0" w:space="0" w:color="auto"/>
                <w:right w:val="none" w:sz="0" w:space="0" w:color="auto"/>
              </w:divBdr>
            </w:div>
          </w:divsChild>
        </w:div>
        <w:div w:id="1224368240">
          <w:marLeft w:val="0"/>
          <w:marRight w:val="0"/>
          <w:marTop w:val="0"/>
          <w:marBottom w:val="0"/>
          <w:divBdr>
            <w:top w:val="none" w:sz="0" w:space="0" w:color="auto"/>
            <w:left w:val="none" w:sz="0" w:space="0" w:color="auto"/>
            <w:bottom w:val="none" w:sz="0" w:space="0" w:color="auto"/>
            <w:right w:val="none" w:sz="0" w:space="0" w:color="auto"/>
          </w:divBdr>
          <w:divsChild>
            <w:div w:id="22873260">
              <w:marLeft w:val="75"/>
              <w:marRight w:val="75"/>
              <w:marTop w:val="150"/>
              <w:marBottom w:val="150"/>
              <w:divBdr>
                <w:top w:val="none" w:sz="0" w:space="0" w:color="auto"/>
                <w:left w:val="none" w:sz="0" w:space="0" w:color="auto"/>
                <w:bottom w:val="none" w:sz="0" w:space="0" w:color="auto"/>
                <w:right w:val="none" w:sz="0" w:space="0" w:color="auto"/>
              </w:divBdr>
            </w:div>
          </w:divsChild>
        </w:div>
        <w:div w:id="1230117261">
          <w:marLeft w:val="0"/>
          <w:marRight w:val="0"/>
          <w:marTop w:val="0"/>
          <w:marBottom w:val="0"/>
          <w:divBdr>
            <w:top w:val="none" w:sz="0" w:space="0" w:color="auto"/>
            <w:left w:val="none" w:sz="0" w:space="0" w:color="auto"/>
            <w:bottom w:val="none" w:sz="0" w:space="0" w:color="auto"/>
            <w:right w:val="none" w:sz="0" w:space="0" w:color="auto"/>
          </w:divBdr>
          <w:divsChild>
            <w:div w:id="228856034">
              <w:marLeft w:val="75"/>
              <w:marRight w:val="75"/>
              <w:marTop w:val="150"/>
              <w:marBottom w:val="150"/>
              <w:divBdr>
                <w:top w:val="none" w:sz="0" w:space="0" w:color="auto"/>
                <w:left w:val="none" w:sz="0" w:space="0" w:color="auto"/>
                <w:bottom w:val="none" w:sz="0" w:space="0" w:color="auto"/>
                <w:right w:val="none" w:sz="0" w:space="0" w:color="auto"/>
              </w:divBdr>
            </w:div>
          </w:divsChild>
        </w:div>
        <w:div w:id="1230533482">
          <w:marLeft w:val="0"/>
          <w:marRight w:val="0"/>
          <w:marTop w:val="0"/>
          <w:marBottom w:val="0"/>
          <w:divBdr>
            <w:top w:val="none" w:sz="0" w:space="0" w:color="auto"/>
            <w:left w:val="none" w:sz="0" w:space="0" w:color="auto"/>
            <w:bottom w:val="none" w:sz="0" w:space="0" w:color="auto"/>
            <w:right w:val="none" w:sz="0" w:space="0" w:color="auto"/>
          </w:divBdr>
          <w:divsChild>
            <w:div w:id="1378775653">
              <w:marLeft w:val="75"/>
              <w:marRight w:val="75"/>
              <w:marTop w:val="150"/>
              <w:marBottom w:val="150"/>
              <w:divBdr>
                <w:top w:val="none" w:sz="0" w:space="0" w:color="auto"/>
                <w:left w:val="none" w:sz="0" w:space="0" w:color="auto"/>
                <w:bottom w:val="none" w:sz="0" w:space="0" w:color="auto"/>
                <w:right w:val="none" w:sz="0" w:space="0" w:color="auto"/>
              </w:divBdr>
            </w:div>
          </w:divsChild>
        </w:div>
        <w:div w:id="1233080379">
          <w:marLeft w:val="0"/>
          <w:marRight w:val="0"/>
          <w:marTop w:val="0"/>
          <w:marBottom w:val="0"/>
          <w:divBdr>
            <w:top w:val="none" w:sz="0" w:space="0" w:color="auto"/>
            <w:left w:val="none" w:sz="0" w:space="0" w:color="auto"/>
            <w:bottom w:val="none" w:sz="0" w:space="0" w:color="auto"/>
            <w:right w:val="none" w:sz="0" w:space="0" w:color="auto"/>
          </w:divBdr>
          <w:divsChild>
            <w:div w:id="1613852865">
              <w:marLeft w:val="75"/>
              <w:marRight w:val="75"/>
              <w:marTop w:val="150"/>
              <w:marBottom w:val="150"/>
              <w:divBdr>
                <w:top w:val="none" w:sz="0" w:space="0" w:color="auto"/>
                <w:left w:val="none" w:sz="0" w:space="0" w:color="auto"/>
                <w:bottom w:val="none" w:sz="0" w:space="0" w:color="auto"/>
                <w:right w:val="none" w:sz="0" w:space="0" w:color="auto"/>
              </w:divBdr>
            </w:div>
          </w:divsChild>
        </w:div>
        <w:div w:id="1259022578">
          <w:marLeft w:val="0"/>
          <w:marRight w:val="0"/>
          <w:marTop w:val="0"/>
          <w:marBottom w:val="0"/>
          <w:divBdr>
            <w:top w:val="none" w:sz="0" w:space="0" w:color="auto"/>
            <w:left w:val="none" w:sz="0" w:space="0" w:color="auto"/>
            <w:bottom w:val="none" w:sz="0" w:space="0" w:color="auto"/>
            <w:right w:val="none" w:sz="0" w:space="0" w:color="auto"/>
          </w:divBdr>
          <w:divsChild>
            <w:div w:id="1655718108">
              <w:marLeft w:val="75"/>
              <w:marRight w:val="75"/>
              <w:marTop w:val="150"/>
              <w:marBottom w:val="150"/>
              <w:divBdr>
                <w:top w:val="none" w:sz="0" w:space="0" w:color="auto"/>
                <w:left w:val="none" w:sz="0" w:space="0" w:color="auto"/>
                <w:bottom w:val="none" w:sz="0" w:space="0" w:color="auto"/>
                <w:right w:val="none" w:sz="0" w:space="0" w:color="auto"/>
              </w:divBdr>
            </w:div>
          </w:divsChild>
        </w:div>
        <w:div w:id="1259558977">
          <w:marLeft w:val="0"/>
          <w:marRight w:val="0"/>
          <w:marTop w:val="0"/>
          <w:marBottom w:val="0"/>
          <w:divBdr>
            <w:top w:val="none" w:sz="0" w:space="0" w:color="auto"/>
            <w:left w:val="none" w:sz="0" w:space="0" w:color="auto"/>
            <w:bottom w:val="none" w:sz="0" w:space="0" w:color="auto"/>
            <w:right w:val="none" w:sz="0" w:space="0" w:color="auto"/>
          </w:divBdr>
          <w:divsChild>
            <w:div w:id="1868323151">
              <w:marLeft w:val="75"/>
              <w:marRight w:val="75"/>
              <w:marTop w:val="150"/>
              <w:marBottom w:val="150"/>
              <w:divBdr>
                <w:top w:val="none" w:sz="0" w:space="0" w:color="auto"/>
                <w:left w:val="none" w:sz="0" w:space="0" w:color="auto"/>
                <w:bottom w:val="none" w:sz="0" w:space="0" w:color="auto"/>
                <w:right w:val="none" w:sz="0" w:space="0" w:color="auto"/>
              </w:divBdr>
            </w:div>
          </w:divsChild>
        </w:div>
        <w:div w:id="1262446507">
          <w:marLeft w:val="0"/>
          <w:marRight w:val="0"/>
          <w:marTop w:val="0"/>
          <w:marBottom w:val="0"/>
          <w:divBdr>
            <w:top w:val="none" w:sz="0" w:space="0" w:color="auto"/>
            <w:left w:val="none" w:sz="0" w:space="0" w:color="auto"/>
            <w:bottom w:val="none" w:sz="0" w:space="0" w:color="auto"/>
            <w:right w:val="none" w:sz="0" w:space="0" w:color="auto"/>
          </w:divBdr>
          <w:divsChild>
            <w:div w:id="903180351">
              <w:marLeft w:val="75"/>
              <w:marRight w:val="75"/>
              <w:marTop w:val="150"/>
              <w:marBottom w:val="150"/>
              <w:divBdr>
                <w:top w:val="none" w:sz="0" w:space="0" w:color="auto"/>
                <w:left w:val="none" w:sz="0" w:space="0" w:color="auto"/>
                <w:bottom w:val="none" w:sz="0" w:space="0" w:color="auto"/>
                <w:right w:val="none" w:sz="0" w:space="0" w:color="auto"/>
              </w:divBdr>
            </w:div>
          </w:divsChild>
        </w:div>
        <w:div w:id="1269773288">
          <w:marLeft w:val="0"/>
          <w:marRight w:val="0"/>
          <w:marTop w:val="0"/>
          <w:marBottom w:val="0"/>
          <w:divBdr>
            <w:top w:val="none" w:sz="0" w:space="0" w:color="auto"/>
            <w:left w:val="none" w:sz="0" w:space="0" w:color="auto"/>
            <w:bottom w:val="none" w:sz="0" w:space="0" w:color="auto"/>
            <w:right w:val="none" w:sz="0" w:space="0" w:color="auto"/>
          </w:divBdr>
          <w:divsChild>
            <w:div w:id="1673097369">
              <w:marLeft w:val="75"/>
              <w:marRight w:val="75"/>
              <w:marTop w:val="150"/>
              <w:marBottom w:val="150"/>
              <w:divBdr>
                <w:top w:val="none" w:sz="0" w:space="0" w:color="auto"/>
                <w:left w:val="none" w:sz="0" w:space="0" w:color="auto"/>
                <w:bottom w:val="none" w:sz="0" w:space="0" w:color="auto"/>
                <w:right w:val="none" w:sz="0" w:space="0" w:color="auto"/>
              </w:divBdr>
            </w:div>
          </w:divsChild>
        </w:div>
        <w:div w:id="1276056786">
          <w:marLeft w:val="0"/>
          <w:marRight w:val="0"/>
          <w:marTop w:val="0"/>
          <w:marBottom w:val="0"/>
          <w:divBdr>
            <w:top w:val="none" w:sz="0" w:space="0" w:color="auto"/>
            <w:left w:val="none" w:sz="0" w:space="0" w:color="auto"/>
            <w:bottom w:val="none" w:sz="0" w:space="0" w:color="auto"/>
            <w:right w:val="none" w:sz="0" w:space="0" w:color="auto"/>
          </w:divBdr>
          <w:divsChild>
            <w:div w:id="338119050">
              <w:marLeft w:val="75"/>
              <w:marRight w:val="75"/>
              <w:marTop w:val="150"/>
              <w:marBottom w:val="150"/>
              <w:divBdr>
                <w:top w:val="none" w:sz="0" w:space="0" w:color="auto"/>
                <w:left w:val="none" w:sz="0" w:space="0" w:color="auto"/>
                <w:bottom w:val="none" w:sz="0" w:space="0" w:color="auto"/>
                <w:right w:val="none" w:sz="0" w:space="0" w:color="auto"/>
              </w:divBdr>
            </w:div>
          </w:divsChild>
        </w:div>
        <w:div w:id="1280140218">
          <w:marLeft w:val="0"/>
          <w:marRight w:val="0"/>
          <w:marTop w:val="0"/>
          <w:marBottom w:val="0"/>
          <w:divBdr>
            <w:top w:val="none" w:sz="0" w:space="0" w:color="auto"/>
            <w:left w:val="none" w:sz="0" w:space="0" w:color="auto"/>
            <w:bottom w:val="none" w:sz="0" w:space="0" w:color="auto"/>
            <w:right w:val="none" w:sz="0" w:space="0" w:color="auto"/>
          </w:divBdr>
          <w:divsChild>
            <w:div w:id="275141319">
              <w:marLeft w:val="75"/>
              <w:marRight w:val="75"/>
              <w:marTop w:val="150"/>
              <w:marBottom w:val="150"/>
              <w:divBdr>
                <w:top w:val="none" w:sz="0" w:space="0" w:color="auto"/>
                <w:left w:val="none" w:sz="0" w:space="0" w:color="auto"/>
                <w:bottom w:val="none" w:sz="0" w:space="0" w:color="auto"/>
                <w:right w:val="none" w:sz="0" w:space="0" w:color="auto"/>
              </w:divBdr>
            </w:div>
          </w:divsChild>
        </w:div>
        <w:div w:id="1292402582">
          <w:marLeft w:val="0"/>
          <w:marRight w:val="0"/>
          <w:marTop w:val="0"/>
          <w:marBottom w:val="0"/>
          <w:divBdr>
            <w:top w:val="none" w:sz="0" w:space="0" w:color="auto"/>
            <w:left w:val="none" w:sz="0" w:space="0" w:color="auto"/>
            <w:bottom w:val="none" w:sz="0" w:space="0" w:color="auto"/>
            <w:right w:val="none" w:sz="0" w:space="0" w:color="auto"/>
          </w:divBdr>
          <w:divsChild>
            <w:div w:id="1361593307">
              <w:marLeft w:val="75"/>
              <w:marRight w:val="75"/>
              <w:marTop w:val="150"/>
              <w:marBottom w:val="150"/>
              <w:divBdr>
                <w:top w:val="none" w:sz="0" w:space="0" w:color="auto"/>
                <w:left w:val="none" w:sz="0" w:space="0" w:color="auto"/>
                <w:bottom w:val="none" w:sz="0" w:space="0" w:color="auto"/>
                <w:right w:val="none" w:sz="0" w:space="0" w:color="auto"/>
              </w:divBdr>
            </w:div>
          </w:divsChild>
        </w:div>
        <w:div w:id="1307777204">
          <w:marLeft w:val="0"/>
          <w:marRight w:val="0"/>
          <w:marTop w:val="0"/>
          <w:marBottom w:val="0"/>
          <w:divBdr>
            <w:top w:val="none" w:sz="0" w:space="0" w:color="auto"/>
            <w:left w:val="none" w:sz="0" w:space="0" w:color="auto"/>
            <w:bottom w:val="none" w:sz="0" w:space="0" w:color="auto"/>
            <w:right w:val="none" w:sz="0" w:space="0" w:color="auto"/>
          </w:divBdr>
          <w:divsChild>
            <w:div w:id="971444881">
              <w:marLeft w:val="75"/>
              <w:marRight w:val="75"/>
              <w:marTop w:val="150"/>
              <w:marBottom w:val="150"/>
              <w:divBdr>
                <w:top w:val="none" w:sz="0" w:space="0" w:color="auto"/>
                <w:left w:val="none" w:sz="0" w:space="0" w:color="auto"/>
                <w:bottom w:val="none" w:sz="0" w:space="0" w:color="auto"/>
                <w:right w:val="none" w:sz="0" w:space="0" w:color="auto"/>
              </w:divBdr>
            </w:div>
          </w:divsChild>
        </w:div>
        <w:div w:id="1311717447">
          <w:marLeft w:val="0"/>
          <w:marRight w:val="0"/>
          <w:marTop w:val="0"/>
          <w:marBottom w:val="0"/>
          <w:divBdr>
            <w:top w:val="none" w:sz="0" w:space="0" w:color="auto"/>
            <w:left w:val="none" w:sz="0" w:space="0" w:color="auto"/>
            <w:bottom w:val="none" w:sz="0" w:space="0" w:color="auto"/>
            <w:right w:val="none" w:sz="0" w:space="0" w:color="auto"/>
          </w:divBdr>
          <w:divsChild>
            <w:div w:id="166797386">
              <w:marLeft w:val="75"/>
              <w:marRight w:val="75"/>
              <w:marTop w:val="150"/>
              <w:marBottom w:val="150"/>
              <w:divBdr>
                <w:top w:val="none" w:sz="0" w:space="0" w:color="auto"/>
                <w:left w:val="none" w:sz="0" w:space="0" w:color="auto"/>
                <w:bottom w:val="none" w:sz="0" w:space="0" w:color="auto"/>
                <w:right w:val="none" w:sz="0" w:space="0" w:color="auto"/>
              </w:divBdr>
            </w:div>
          </w:divsChild>
        </w:div>
        <w:div w:id="1324510933">
          <w:marLeft w:val="0"/>
          <w:marRight w:val="0"/>
          <w:marTop w:val="0"/>
          <w:marBottom w:val="0"/>
          <w:divBdr>
            <w:top w:val="none" w:sz="0" w:space="0" w:color="auto"/>
            <w:left w:val="none" w:sz="0" w:space="0" w:color="auto"/>
            <w:bottom w:val="none" w:sz="0" w:space="0" w:color="auto"/>
            <w:right w:val="none" w:sz="0" w:space="0" w:color="auto"/>
          </w:divBdr>
          <w:divsChild>
            <w:div w:id="1774669117">
              <w:marLeft w:val="75"/>
              <w:marRight w:val="75"/>
              <w:marTop w:val="150"/>
              <w:marBottom w:val="150"/>
              <w:divBdr>
                <w:top w:val="none" w:sz="0" w:space="0" w:color="auto"/>
                <w:left w:val="none" w:sz="0" w:space="0" w:color="auto"/>
                <w:bottom w:val="none" w:sz="0" w:space="0" w:color="auto"/>
                <w:right w:val="none" w:sz="0" w:space="0" w:color="auto"/>
              </w:divBdr>
            </w:div>
          </w:divsChild>
        </w:div>
        <w:div w:id="1325626247">
          <w:marLeft w:val="0"/>
          <w:marRight w:val="0"/>
          <w:marTop w:val="0"/>
          <w:marBottom w:val="0"/>
          <w:divBdr>
            <w:top w:val="none" w:sz="0" w:space="0" w:color="auto"/>
            <w:left w:val="none" w:sz="0" w:space="0" w:color="auto"/>
            <w:bottom w:val="none" w:sz="0" w:space="0" w:color="auto"/>
            <w:right w:val="none" w:sz="0" w:space="0" w:color="auto"/>
          </w:divBdr>
          <w:divsChild>
            <w:div w:id="960721620">
              <w:marLeft w:val="75"/>
              <w:marRight w:val="75"/>
              <w:marTop w:val="150"/>
              <w:marBottom w:val="150"/>
              <w:divBdr>
                <w:top w:val="none" w:sz="0" w:space="0" w:color="auto"/>
                <w:left w:val="none" w:sz="0" w:space="0" w:color="auto"/>
                <w:bottom w:val="none" w:sz="0" w:space="0" w:color="auto"/>
                <w:right w:val="none" w:sz="0" w:space="0" w:color="auto"/>
              </w:divBdr>
            </w:div>
          </w:divsChild>
        </w:div>
        <w:div w:id="1328628336">
          <w:marLeft w:val="0"/>
          <w:marRight w:val="0"/>
          <w:marTop w:val="0"/>
          <w:marBottom w:val="0"/>
          <w:divBdr>
            <w:top w:val="none" w:sz="0" w:space="0" w:color="auto"/>
            <w:left w:val="none" w:sz="0" w:space="0" w:color="auto"/>
            <w:bottom w:val="none" w:sz="0" w:space="0" w:color="auto"/>
            <w:right w:val="none" w:sz="0" w:space="0" w:color="auto"/>
          </w:divBdr>
          <w:divsChild>
            <w:div w:id="639766651">
              <w:marLeft w:val="75"/>
              <w:marRight w:val="75"/>
              <w:marTop w:val="150"/>
              <w:marBottom w:val="150"/>
              <w:divBdr>
                <w:top w:val="none" w:sz="0" w:space="0" w:color="auto"/>
                <w:left w:val="none" w:sz="0" w:space="0" w:color="auto"/>
                <w:bottom w:val="none" w:sz="0" w:space="0" w:color="auto"/>
                <w:right w:val="none" w:sz="0" w:space="0" w:color="auto"/>
              </w:divBdr>
            </w:div>
          </w:divsChild>
        </w:div>
        <w:div w:id="1328898802">
          <w:marLeft w:val="0"/>
          <w:marRight w:val="0"/>
          <w:marTop w:val="0"/>
          <w:marBottom w:val="0"/>
          <w:divBdr>
            <w:top w:val="none" w:sz="0" w:space="0" w:color="auto"/>
            <w:left w:val="none" w:sz="0" w:space="0" w:color="auto"/>
            <w:bottom w:val="none" w:sz="0" w:space="0" w:color="auto"/>
            <w:right w:val="none" w:sz="0" w:space="0" w:color="auto"/>
          </w:divBdr>
          <w:divsChild>
            <w:div w:id="660889432">
              <w:marLeft w:val="75"/>
              <w:marRight w:val="75"/>
              <w:marTop w:val="150"/>
              <w:marBottom w:val="150"/>
              <w:divBdr>
                <w:top w:val="none" w:sz="0" w:space="0" w:color="auto"/>
                <w:left w:val="none" w:sz="0" w:space="0" w:color="auto"/>
                <w:bottom w:val="none" w:sz="0" w:space="0" w:color="auto"/>
                <w:right w:val="none" w:sz="0" w:space="0" w:color="auto"/>
              </w:divBdr>
            </w:div>
          </w:divsChild>
        </w:div>
        <w:div w:id="1345326601">
          <w:marLeft w:val="0"/>
          <w:marRight w:val="0"/>
          <w:marTop w:val="0"/>
          <w:marBottom w:val="0"/>
          <w:divBdr>
            <w:top w:val="none" w:sz="0" w:space="0" w:color="auto"/>
            <w:left w:val="none" w:sz="0" w:space="0" w:color="auto"/>
            <w:bottom w:val="none" w:sz="0" w:space="0" w:color="auto"/>
            <w:right w:val="none" w:sz="0" w:space="0" w:color="auto"/>
          </w:divBdr>
          <w:divsChild>
            <w:div w:id="588152366">
              <w:marLeft w:val="75"/>
              <w:marRight w:val="75"/>
              <w:marTop w:val="150"/>
              <w:marBottom w:val="150"/>
              <w:divBdr>
                <w:top w:val="none" w:sz="0" w:space="0" w:color="auto"/>
                <w:left w:val="none" w:sz="0" w:space="0" w:color="auto"/>
                <w:bottom w:val="none" w:sz="0" w:space="0" w:color="auto"/>
                <w:right w:val="none" w:sz="0" w:space="0" w:color="auto"/>
              </w:divBdr>
            </w:div>
          </w:divsChild>
        </w:div>
        <w:div w:id="1353023134">
          <w:marLeft w:val="0"/>
          <w:marRight w:val="0"/>
          <w:marTop w:val="0"/>
          <w:marBottom w:val="0"/>
          <w:divBdr>
            <w:top w:val="none" w:sz="0" w:space="0" w:color="auto"/>
            <w:left w:val="none" w:sz="0" w:space="0" w:color="auto"/>
            <w:bottom w:val="none" w:sz="0" w:space="0" w:color="auto"/>
            <w:right w:val="none" w:sz="0" w:space="0" w:color="auto"/>
          </w:divBdr>
          <w:divsChild>
            <w:div w:id="1987129589">
              <w:marLeft w:val="75"/>
              <w:marRight w:val="75"/>
              <w:marTop w:val="150"/>
              <w:marBottom w:val="150"/>
              <w:divBdr>
                <w:top w:val="none" w:sz="0" w:space="0" w:color="auto"/>
                <w:left w:val="none" w:sz="0" w:space="0" w:color="auto"/>
                <w:bottom w:val="none" w:sz="0" w:space="0" w:color="auto"/>
                <w:right w:val="none" w:sz="0" w:space="0" w:color="auto"/>
              </w:divBdr>
            </w:div>
          </w:divsChild>
        </w:div>
        <w:div w:id="1354766684">
          <w:marLeft w:val="0"/>
          <w:marRight w:val="0"/>
          <w:marTop w:val="0"/>
          <w:marBottom w:val="0"/>
          <w:divBdr>
            <w:top w:val="none" w:sz="0" w:space="0" w:color="auto"/>
            <w:left w:val="none" w:sz="0" w:space="0" w:color="auto"/>
            <w:bottom w:val="none" w:sz="0" w:space="0" w:color="auto"/>
            <w:right w:val="none" w:sz="0" w:space="0" w:color="auto"/>
          </w:divBdr>
          <w:divsChild>
            <w:div w:id="1702513665">
              <w:marLeft w:val="75"/>
              <w:marRight w:val="75"/>
              <w:marTop w:val="150"/>
              <w:marBottom w:val="150"/>
              <w:divBdr>
                <w:top w:val="none" w:sz="0" w:space="0" w:color="auto"/>
                <w:left w:val="none" w:sz="0" w:space="0" w:color="auto"/>
                <w:bottom w:val="none" w:sz="0" w:space="0" w:color="auto"/>
                <w:right w:val="none" w:sz="0" w:space="0" w:color="auto"/>
              </w:divBdr>
            </w:div>
          </w:divsChild>
        </w:div>
        <w:div w:id="1362366692">
          <w:marLeft w:val="0"/>
          <w:marRight w:val="0"/>
          <w:marTop w:val="0"/>
          <w:marBottom w:val="0"/>
          <w:divBdr>
            <w:top w:val="none" w:sz="0" w:space="0" w:color="auto"/>
            <w:left w:val="none" w:sz="0" w:space="0" w:color="auto"/>
            <w:bottom w:val="none" w:sz="0" w:space="0" w:color="auto"/>
            <w:right w:val="none" w:sz="0" w:space="0" w:color="auto"/>
          </w:divBdr>
          <w:divsChild>
            <w:div w:id="1576548391">
              <w:marLeft w:val="75"/>
              <w:marRight w:val="75"/>
              <w:marTop w:val="150"/>
              <w:marBottom w:val="150"/>
              <w:divBdr>
                <w:top w:val="none" w:sz="0" w:space="0" w:color="auto"/>
                <w:left w:val="none" w:sz="0" w:space="0" w:color="auto"/>
                <w:bottom w:val="none" w:sz="0" w:space="0" w:color="auto"/>
                <w:right w:val="none" w:sz="0" w:space="0" w:color="auto"/>
              </w:divBdr>
            </w:div>
          </w:divsChild>
        </w:div>
        <w:div w:id="1367561012">
          <w:marLeft w:val="0"/>
          <w:marRight w:val="0"/>
          <w:marTop w:val="0"/>
          <w:marBottom w:val="0"/>
          <w:divBdr>
            <w:top w:val="none" w:sz="0" w:space="0" w:color="auto"/>
            <w:left w:val="none" w:sz="0" w:space="0" w:color="auto"/>
            <w:bottom w:val="none" w:sz="0" w:space="0" w:color="auto"/>
            <w:right w:val="none" w:sz="0" w:space="0" w:color="auto"/>
          </w:divBdr>
          <w:divsChild>
            <w:div w:id="588853550">
              <w:marLeft w:val="75"/>
              <w:marRight w:val="75"/>
              <w:marTop w:val="150"/>
              <w:marBottom w:val="150"/>
              <w:divBdr>
                <w:top w:val="none" w:sz="0" w:space="0" w:color="auto"/>
                <w:left w:val="none" w:sz="0" w:space="0" w:color="auto"/>
                <w:bottom w:val="none" w:sz="0" w:space="0" w:color="auto"/>
                <w:right w:val="none" w:sz="0" w:space="0" w:color="auto"/>
              </w:divBdr>
            </w:div>
          </w:divsChild>
        </w:div>
        <w:div w:id="1374621304">
          <w:marLeft w:val="0"/>
          <w:marRight w:val="0"/>
          <w:marTop w:val="0"/>
          <w:marBottom w:val="0"/>
          <w:divBdr>
            <w:top w:val="none" w:sz="0" w:space="0" w:color="auto"/>
            <w:left w:val="none" w:sz="0" w:space="0" w:color="auto"/>
            <w:bottom w:val="none" w:sz="0" w:space="0" w:color="auto"/>
            <w:right w:val="none" w:sz="0" w:space="0" w:color="auto"/>
          </w:divBdr>
          <w:divsChild>
            <w:div w:id="2065912316">
              <w:marLeft w:val="75"/>
              <w:marRight w:val="75"/>
              <w:marTop w:val="150"/>
              <w:marBottom w:val="150"/>
              <w:divBdr>
                <w:top w:val="none" w:sz="0" w:space="0" w:color="auto"/>
                <w:left w:val="none" w:sz="0" w:space="0" w:color="auto"/>
                <w:bottom w:val="none" w:sz="0" w:space="0" w:color="auto"/>
                <w:right w:val="none" w:sz="0" w:space="0" w:color="auto"/>
              </w:divBdr>
            </w:div>
          </w:divsChild>
        </w:div>
        <w:div w:id="1375622877">
          <w:marLeft w:val="0"/>
          <w:marRight w:val="0"/>
          <w:marTop w:val="0"/>
          <w:marBottom w:val="0"/>
          <w:divBdr>
            <w:top w:val="none" w:sz="0" w:space="0" w:color="auto"/>
            <w:left w:val="none" w:sz="0" w:space="0" w:color="auto"/>
            <w:bottom w:val="none" w:sz="0" w:space="0" w:color="auto"/>
            <w:right w:val="none" w:sz="0" w:space="0" w:color="auto"/>
          </w:divBdr>
          <w:divsChild>
            <w:div w:id="99421771">
              <w:marLeft w:val="75"/>
              <w:marRight w:val="75"/>
              <w:marTop w:val="150"/>
              <w:marBottom w:val="150"/>
              <w:divBdr>
                <w:top w:val="none" w:sz="0" w:space="0" w:color="auto"/>
                <w:left w:val="none" w:sz="0" w:space="0" w:color="auto"/>
                <w:bottom w:val="none" w:sz="0" w:space="0" w:color="auto"/>
                <w:right w:val="none" w:sz="0" w:space="0" w:color="auto"/>
              </w:divBdr>
            </w:div>
          </w:divsChild>
        </w:div>
        <w:div w:id="1379626070">
          <w:marLeft w:val="0"/>
          <w:marRight w:val="0"/>
          <w:marTop w:val="0"/>
          <w:marBottom w:val="0"/>
          <w:divBdr>
            <w:top w:val="none" w:sz="0" w:space="0" w:color="auto"/>
            <w:left w:val="none" w:sz="0" w:space="0" w:color="auto"/>
            <w:bottom w:val="none" w:sz="0" w:space="0" w:color="auto"/>
            <w:right w:val="none" w:sz="0" w:space="0" w:color="auto"/>
          </w:divBdr>
          <w:divsChild>
            <w:div w:id="1383214973">
              <w:marLeft w:val="75"/>
              <w:marRight w:val="75"/>
              <w:marTop w:val="150"/>
              <w:marBottom w:val="150"/>
              <w:divBdr>
                <w:top w:val="none" w:sz="0" w:space="0" w:color="auto"/>
                <w:left w:val="none" w:sz="0" w:space="0" w:color="auto"/>
                <w:bottom w:val="none" w:sz="0" w:space="0" w:color="auto"/>
                <w:right w:val="none" w:sz="0" w:space="0" w:color="auto"/>
              </w:divBdr>
            </w:div>
          </w:divsChild>
        </w:div>
        <w:div w:id="1380395298">
          <w:marLeft w:val="0"/>
          <w:marRight w:val="0"/>
          <w:marTop w:val="0"/>
          <w:marBottom w:val="0"/>
          <w:divBdr>
            <w:top w:val="none" w:sz="0" w:space="0" w:color="auto"/>
            <w:left w:val="none" w:sz="0" w:space="0" w:color="auto"/>
            <w:bottom w:val="none" w:sz="0" w:space="0" w:color="auto"/>
            <w:right w:val="none" w:sz="0" w:space="0" w:color="auto"/>
          </w:divBdr>
          <w:divsChild>
            <w:div w:id="1413695512">
              <w:marLeft w:val="75"/>
              <w:marRight w:val="75"/>
              <w:marTop w:val="150"/>
              <w:marBottom w:val="150"/>
              <w:divBdr>
                <w:top w:val="none" w:sz="0" w:space="0" w:color="auto"/>
                <w:left w:val="none" w:sz="0" w:space="0" w:color="auto"/>
                <w:bottom w:val="none" w:sz="0" w:space="0" w:color="auto"/>
                <w:right w:val="none" w:sz="0" w:space="0" w:color="auto"/>
              </w:divBdr>
            </w:div>
          </w:divsChild>
        </w:div>
        <w:div w:id="1388339219">
          <w:marLeft w:val="0"/>
          <w:marRight w:val="0"/>
          <w:marTop w:val="0"/>
          <w:marBottom w:val="0"/>
          <w:divBdr>
            <w:top w:val="none" w:sz="0" w:space="0" w:color="auto"/>
            <w:left w:val="none" w:sz="0" w:space="0" w:color="auto"/>
            <w:bottom w:val="none" w:sz="0" w:space="0" w:color="auto"/>
            <w:right w:val="none" w:sz="0" w:space="0" w:color="auto"/>
          </w:divBdr>
          <w:divsChild>
            <w:div w:id="1283026961">
              <w:marLeft w:val="75"/>
              <w:marRight w:val="75"/>
              <w:marTop w:val="150"/>
              <w:marBottom w:val="150"/>
              <w:divBdr>
                <w:top w:val="none" w:sz="0" w:space="0" w:color="auto"/>
                <w:left w:val="none" w:sz="0" w:space="0" w:color="auto"/>
                <w:bottom w:val="none" w:sz="0" w:space="0" w:color="auto"/>
                <w:right w:val="none" w:sz="0" w:space="0" w:color="auto"/>
              </w:divBdr>
            </w:div>
          </w:divsChild>
        </w:div>
        <w:div w:id="1394311001">
          <w:marLeft w:val="0"/>
          <w:marRight w:val="0"/>
          <w:marTop w:val="0"/>
          <w:marBottom w:val="0"/>
          <w:divBdr>
            <w:top w:val="none" w:sz="0" w:space="0" w:color="auto"/>
            <w:left w:val="none" w:sz="0" w:space="0" w:color="auto"/>
            <w:bottom w:val="none" w:sz="0" w:space="0" w:color="auto"/>
            <w:right w:val="none" w:sz="0" w:space="0" w:color="auto"/>
          </w:divBdr>
          <w:divsChild>
            <w:div w:id="1488745842">
              <w:marLeft w:val="75"/>
              <w:marRight w:val="75"/>
              <w:marTop w:val="150"/>
              <w:marBottom w:val="150"/>
              <w:divBdr>
                <w:top w:val="none" w:sz="0" w:space="0" w:color="auto"/>
                <w:left w:val="none" w:sz="0" w:space="0" w:color="auto"/>
                <w:bottom w:val="none" w:sz="0" w:space="0" w:color="auto"/>
                <w:right w:val="none" w:sz="0" w:space="0" w:color="auto"/>
              </w:divBdr>
            </w:div>
          </w:divsChild>
        </w:div>
        <w:div w:id="1400320374">
          <w:marLeft w:val="0"/>
          <w:marRight w:val="0"/>
          <w:marTop w:val="0"/>
          <w:marBottom w:val="0"/>
          <w:divBdr>
            <w:top w:val="none" w:sz="0" w:space="0" w:color="auto"/>
            <w:left w:val="none" w:sz="0" w:space="0" w:color="auto"/>
            <w:bottom w:val="none" w:sz="0" w:space="0" w:color="auto"/>
            <w:right w:val="none" w:sz="0" w:space="0" w:color="auto"/>
          </w:divBdr>
          <w:divsChild>
            <w:div w:id="483740356">
              <w:marLeft w:val="75"/>
              <w:marRight w:val="75"/>
              <w:marTop w:val="150"/>
              <w:marBottom w:val="150"/>
              <w:divBdr>
                <w:top w:val="none" w:sz="0" w:space="0" w:color="auto"/>
                <w:left w:val="none" w:sz="0" w:space="0" w:color="auto"/>
                <w:bottom w:val="none" w:sz="0" w:space="0" w:color="auto"/>
                <w:right w:val="none" w:sz="0" w:space="0" w:color="auto"/>
              </w:divBdr>
            </w:div>
          </w:divsChild>
        </w:div>
        <w:div w:id="1406151303">
          <w:marLeft w:val="0"/>
          <w:marRight w:val="0"/>
          <w:marTop w:val="0"/>
          <w:marBottom w:val="0"/>
          <w:divBdr>
            <w:top w:val="none" w:sz="0" w:space="0" w:color="auto"/>
            <w:left w:val="none" w:sz="0" w:space="0" w:color="auto"/>
            <w:bottom w:val="none" w:sz="0" w:space="0" w:color="auto"/>
            <w:right w:val="none" w:sz="0" w:space="0" w:color="auto"/>
          </w:divBdr>
          <w:divsChild>
            <w:div w:id="1971738269">
              <w:marLeft w:val="75"/>
              <w:marRight w:val="75"/>
              <w:marTop w:val="150"/>
              <w:marBottom w:val="150"/>
              <w:divBdr>
                <w:top w:val="none" w:sz="0" w:space="0" w:color="auto"/>
                <w:left w:val="none" w:sz="0" w:space="0" w:color="auto"/>
                <w:bottom w:val="none" w:sz="0" w:space="0" w:color="auto"/>
                <w:right w:val="none" w:sz="0" w:space="0" w:color="auto"/>
              </w:divBdr>
            </w:div>
          </w:divsChild>
        </w:div>
        <w:div w:id="1407607597">
          <w:marLeft w:val="0"/>
          <w:marRight w:val="0"/>
          <w:marTop w:val="0"/>
          <w:marBottom w:val="0"/>
          <w:divBdr>
            <w:top w:val="none" w:sz="0" w:space="0" w:color="auto"/>
            <w:left w:val="none" w:sz="0" w:space="0" w:color="auto"/>
            <w:bottom w:val="none" w:sz="0" w:space="0" w:color="auto"/>
            <w:right w:val="none" w:sz="0" w:space="0" w:color="auto"/>
          </w:divBdr>
          <w:divsChild>
            <w:div w:id="476650026">
              <w:marLeft w:val="75"/>
              <w:marRight w:val="75"/>
              <w:marTop w:val="150"/>
              <w:marBottom w:val="150"/>
              <w:divBdr>
                <w:top w:val="none" w:sz="0" w:space="0" w:color="auto"/>
                <w:left w:val="none" w:sz="0" w:space="0" w:color="auto"/>
                <w:bottom w:val="none" w:sz="0" w:space="0" w:color="auto"/>
                <w:right w:val="none" w:sz="0" w:space="0" w:color="auto"/>
              </w:divBdr>
            </w:div>
          </w:divsChild>
        </w:div>
        <w:div w:id="1416511878">
          <w:marLeft w:val="0"/>
          <w:marRight w:val="0"/>
          <w:marTop w:val="0"/>
          <w:marBottom w:val="0"/>
          <w:divBdr>
            <w:top w:val="none" w:sz="0" w:space="0" w:color="auto"/>
            <w:left w:val="none" w:sz="0" w:space="0" w:color="auto"/>
            <w:bottom w:val="none" w:sz="0" w:space="0" w:color="auto"/>
            <w:right w:val="none" w:sz="0" w:space="0" w:color="auto"/>
          </w:divBdr>
          <w:divsChild>
            <w:div w:id="1010138036">
              <w:marLeft w:val="75"/>
              <w:marRight w:val="75"/>
              <w:marTop w:val="150"/>
              <w:marBottom w:val="150"/>
              <w:divBdr>
                <w:top w:val="none" w:sz="0" w:space="0" w:color="auto"/>
                <w:left w:val="none" w:sz="0" w:space="0" w:color="auto"/>
                <w:bottom w:val="none" w:sz="0" w:space="0" w:color="auto"/>
                <w:right w:val="none" w:sz="0" w:space="0" w:color="auto"/>
              </w:divBdr>
            </w:div>
          </w:divsChild>
        </w:div>
        <w:div w:id="1417745131">
          <w:marLeft w:val="0"/>
          <w:marRight w:val="0"/>
          <w:marTop w:val="0"/>
          <w:marBottom w:val="0"/>
          <w:divBdr>
            <w:top w:val="none" w:sz="0" w:space="0" w:color="auto"/>
            <w:left w:val="none" w:sz="0" w:space="0" w:color="auto"/>
            <w:bottom w:val="none" w:sz="0" w:space="0" w:color="auto"/>
            <w:right w:val="none" w:sz="0" w:space="0" w:color="auto"/>
          </w:divBdr>
          <w:divsChild>
            <w:div w:id="751436168">
              <w:marLeft w:val="75"/>
              <w:marRight w:val="75"/>
              <w:marTop w:val="150"/>
              <w:marBottom w:val="150"/>
              <w:divBdr>
                <w:top w:val="none" w:sz="0" w:space="0" w:color="auto"/>
                <w:left w:val="none" w:sz="0" w:space="0" w:color="auto"/>
                <w:bottom w:val="none" w:sz="0" w:space="0" w:color="auto"/>
                <w:right w:val="none" w:sz="0" w:space="0" w:color="auto"/>
              </w:divBdr>
            </w:div>
          </w:divsChild>
        </w:div>
        <w:div w:id="1421754373">
          <w:marLeft w:val="0"/>
          <w:marRight w:val="0"/>
          <w:marTop w:val="0"/>
          <w:marBottom w:val="0"/>
          <w:divBdr>
            <w:top w:val="none" w:sz="0" w:space="0" w:color="auto"/>
            <w:left w:val="none" w:sz="0" w:space="0" w:color="auto"/>
            <w:bottom w:val="none" w:sz="0" w:space="0" w:color="auto"/>
            <w:right w:val="none" w:sz="0" w:space="0" w:color="auto"/>
          </w:divBdr>
          <w:divsChild>
            <w:div w:id="699669391">
              <w:marLeft w:val="75"/>
              <w:marRight w:val="75"/>
              <w:marTop w:val="150"/>
              <w:marBottom w:val="150"/>
              <w:divBdr>
                <w:top w:val="none" w:sz="0" w:space="0" w:color="auto"/>
                <w:left w:val="none" w:sz="0" w:space="0" w:color="auto"/>
                <w:bottom w:val="none" w:sz="0" w:space="0" w:color="auto"/>
                <w:right w:val="none" w:sz="0" w:space="0" w:color="auto"/>
              </w:divBdr>
            </w:div>
          </w:divsChild>
        </w:div>
        <w:div w:id="1425762158">
          <w:marLeft w:val="0"/>
          <w:marRight w:val="0"/>
          <w:marTop w:val="0"/>
          <w:marBottom w:val="0"/>
          <w:divBdr>
            <w:top w:val="none" w:sz="0" w:space="0" w:color="auto"/>
            <w:left w:val="none" w:sz="0" w:space="0" w:color="auto"/>
            <w:bottom w:val="none" w:sz="0" w:space="0" w:color="auto"/>
            <w:right w:val="none" w:sz="0" w:space="0" w:color="auto"/>
          </w:divBdr>
          <w:divsChild>
            <w:div w:id="2038047475">
              <w:marLeft w:val="75"/>
              <w:marRight w:val="75"/>
              <w:marTop w:val="150"/>
              <w:marBottom w:val="150"/>
              <w:divBdr>
                <w:top w:val="none" w:sz="0" w:space="0" w:color="auto"/>
                <w:left w:val="none" w:sz="0" w:space="0" w:color="auto"/>
                <w:bottom w:val="none" w:sz="0" w:space="0" w:color="auto"/>
                <w:right w:val="none" w:sz="0" w:space="0" w:color="auto"/>
              </w:divBdr>
            </w:div>
          </w:divsChild>
        </w:div>
        <w:div w:id="1427387148">
          <w:marLeft w:val="0"/>
          <w:marRight w:val="0"/>
          <w:marTop w:val="0"/>
          <w:marBottom w:val="0"/>
          <w:divBdr>
            <w:top w:val="none" w:sz="0" w:space="0" w:color="auto"/>
            <w:left w:val="none" w:sz="0" w:space="0" w:color="auto"/>
            <w:bottom w:val="none" w:sz="0" w:space="0" w:color="auto"/>
            <w:right w:val="none" w:sz="0" w:space="0" w:color="auto"/>
          </w:divBdr>
          <w:divsChild>
            <w:div w:id="91095973">
              <w:marLeft w:val="75"/>
              <w:marRight w:val="75"/>
              <w:marTop w:val="150"/>
              <w:marBottom w:val="150"/>
              <w:divBdr>
                <w:top w:val="none" w:sz="0" w:space="0" w:color="auto"/>
                <w:left w:val="none" w:sz="0" w:space="0" w:color="auto"/>
                <w:bottom w:val="none" w:sz="0" w:space="0" w:color="auto"/>
                <w:right w:val="none" w:sz="0" w:space="0" w:color="auto"/>
              </w:divBdr>
            </w:div>
          </w:divsChild>
        </w:div>
        <w:div w:id="1429740648">
          <w:marLeft w:val="0"/>
          <w:marRight w:val="0"/>
          <w:marTop w:val="0"/>
          <w:marBottom w:val="0"/>
          <w:divBdr>
            <w:top w:val="none" w:sz="0" w:space="0" w:color="auto"/>
            <w:left w:val="none" w:sz="0" w:space="0" w:color="auto"/>
            <w:bottom w:val="none" w:sz="0" w:space="0" w:color="auto"/>
            <w:right w:val="none" w:sz="0" w:space="0" w:color="auto"/>
          </w:divBdr>
          <w:divsChild>
            <w:div w:id="26567619">
              <w:marLeft w:val="75"/>
              <w:marRight w:val="75"/>
              <w:marTop w:val="150"/>
              <w:marBottom w:val="150"/>
              <w:divBdr>
                <w:top w:val="none" w:sz="0" w:space="0" w:color="auto"/>
                <w:left w:val="none" w:sz="0" w:space="0" w:color="auto"/>
                <w:bottom w:val="none" w:sz="0" w:space="0" w:color="auto"/>
                <w:right w:val="none" w:sz="0" w:space="0" w:color="auto"/>
              </w:divBdr>
            </w:div>
          </w:divsChild>
        </w:div>
        <w:div w:id="1431778027">
          <w:marLeft w:val="0"/>
          <w:marRight w:val="0"/>
          <w:marTop w:val="0"/>
          <w:marBottom w:val="0"/>
          <w:divBdr>
            <w:top w:val="none" w:sz="0" w:space="0" w:color="auto"/>
            <w:left w:val="none" w:sz="0" w:space="0" w:color="auto"/>
            <w:bottom w:val="none" w:sz="0" w:space="0" w:color="auto"/>
            <w:right w:val="none" w:sz="0" w:space="0" w:color="auto"/>
          </w:divBdr>
          <w:divsChild>
            <w:div w:id="147523817">
              <w:marLeft w:val="75"/>
              <w:marRight w:val="75"/>
              <w:marTop w:val="150"/>
              <w:marBottom w:val="150"/>
              <w:divBdr>
                <w:top w:val="none" w:sz="0" w:space="0" w:color="auto"/>
                <w:left w:val="none" w:sz="0" w:space="0" w:color="auto"/>
                <w:bottom w:val="none" w:sz="0" w:space="0" w:color="auto"/>
                <w:right w:val="none" w:sz="0" w:space="0" w:color="auto"/>
              </w:divBdr>
            </w:div>
          </w:divsChild>
        </w:div>
        <w:div w:id="1441682167">
          <w:marLeft w:val="0"/>
          <w:marRight w:val="0"/>
          <w:marTop w:val="0"/>
          <w:marBottom w:val="0"/>
          <w:divBdr>
            <w:top w:val="none" w:sz="0" w:space="0" w:color="auto"/>
            <w:left w:val="none" w:sz="0" w:space="0" w:color="auto"/>
            <w:bottom w:val="none" w:sz="0" w:space="0" w:color="auto"/>
            <w:right w:val="none" w:sz="0" w:space="0" w:color="auto"/>
          </w:divBdr>
          <w:divsChild>
            <w:div w:id="290281964">
              <w:marLeft w:val="75"/>
              <w:marRight w:val="75"/>
              <w:marTop w:val="150"/>
              <w:marBottom w:val="150"/>
              <w:divBdr>
                <w:top w:val="none" w:sz="0" w:space="0" w:color="auto"/>
                <w:left w:val="none" w:sz="0" w:space="0" w:color="auto"/>
                <w:bottom w:val="none" w:sz="0" w:space="0" w:color="auto"/>
                <w:right w:val="none" w:sz="0" w:space="0" w:color="auto"/>
              </w:divBdr>
            </w:div>
          </w:divsChild>
        </w:div>
        <w:div w:id="1451241496">
          <w:marLeft w:val="0"/>
          <w:marRight w:val="0"/>
          <w:marTop w:val="0"/>
          <w:marBottom w:val="0"/>
          <w:divBdr>
            <w:top w:val="none" w:sz="0" w:space="0" w:color="auto"/>
            <w:left w:val="none" w:sz="0" w:space="0" w:color="auto"/>
            <w:bottom w:val="none" w:sz="0" w:space="0" w:color="auto"/>
            <w:right w:val="none" w:sz="0" w:space="0" w:color="auto"/>
          </w:divBdr>
          <w:divsChild>
            <w:div w:id="879903634">
              <w:marLeft w:val="75"/>
              <w:marRight w:val="75"/>
              <w:marTop w:val="150"/>
              <w:marBottom w:val="150"/>
              <w:divBdr>
                <w:top w:val="none" w:sz="0" w:space="0" w:color="auto"/>
                <w:left w:val="none" w:sz="0" w:space="0" w:color="auto"/>
                <w:bottom w:val="none" w:sz="0" w:space="0" w:color="auto"/>
                <w:right w:val="none" w:sz="0" w:space="0" w:color="auto"/>
              </w:divBdr>
            </w:div>
          </w:divsChild>
        </w:div>
        <w:div w:id="1451895745">
          <w:marLeft w:val="0"/>
          <w:marRight w:val="0"/>
          <w:marTop w:val="0"/>
          <w:marBottom w:val="0"/>
          <w:divBdr>
            <w:top w:val="none" w:sz="0" w:space="0" w:color="auto"/>
            <w:left w:val="none" w:sz="0" w:space="0" w:color="auto"/>
            <w:bottom w:val="none" w:sz="0" w:space="0" w:color="auto"/>
            <w:right w:val="none" w:sz="0" w:space="0" w:color="auto"/>
          </w:divBdr>
          <w:divsChild>
            <w:div w:id="569967198">
              <w:marLeft w:val="75"/>
              <w:marRight w:val="75"/>
              <w:marTop w:val="150"/>
              <w:marBottom w:val="150"/>
              <w:divBdr>
                <w:top w:val="none" w:sz="0" w:space="0" w:color="auto"/>
                <w:left w:val="none" w:sz="0" w:space="0" w:color="auto"/>
                <w:bottom w:val="none" w:sz="0" w:space="0" w:color="auto"/>
                <w:right w:val="none" w:sz="0" w:space="0" w:color="auto"/>
              </w:divBdr>
            </w:div>
          </w:divsChild>
        </w:div>
        <w:div w:id="1473328515">
          <w:marLeft w:val="0"/>
          <w:marRight w:val="0"/>
          <w:marTop w:val="0"/>
          <w:marBottom w:val="0"/>
          <w:divBdr>
            <w:top w:val="none" w:sz="0" w:space="0" w:color="auto"/>
            <w:left w:val="none" w:sz="0" w:space="0" w:color="auto"/>
            <w:bottom w:val="none" w:sz="0" w:space="0" w:color="auto"/>
            <w:right w:val="none" w:sz="0" w:space="0" w:color="auto"/>
          </w:divBdr>
          <w:divsChild>
            <w:div w:id="286787186">
              <w:marLeft w:val="75"/>
              <w:marRight w:val="75"/>
              <w:marTop w:val="150"/>
              <w:marBottom w:val="150"/>
              <w:divBdr>
                <w:top w:val="none" w:sz="0" w:space="0" w:color="auto"/>
                <w:left w:val="none" w:sz="0" w:space="0" w:color="auto"/>
                <w:bottom w:val="none" w:sz="0" w:space="0" w:color="auto"/>
                <w:right w:val="none" w:sz="0" w:space="0" w:color="auto"/>
              </w:divBdr>
            </w:div>
          </w:divsChild>
        </w:div>
        <w:div w:id="1478567835">
          <w:marLeft w:val="0"/>
          <w:marRight w:val="0"/>
          <w:marTop w:val="0"/>
          <w:marBottom w:val="0"/>
          <w:divBdr>
            <w:top w:val="none" w:sz="0" w:space="0" w:color="auto"/>
            <w:left w:val="none" w:sz="0" w:space="0" w:color="auto"/>
            <w:bottom w:val="none" w:sz="0" w:space="0" w:color="auto"/>
            <w:right w:val="none" w:sz="0" w:space="0" w:color="auto"/>
          </w:divBdr>
          <w:divsChild>
            <w:div w:id="1290479014">
              <w:marLeft w:val="75"/>
              <w:marRight w:val="75"/>
              <w:marTop w:val="150"/>
              <w:marBottom w:val="150"/>
              <w:divBdr>
                <w:top w:val="none" w:sz="0" w:space="0" w:color="auto"/>
                <w:left w:val="none" w:sz="0" w:space="0" w:color="auto"/>
                <w:bottom w:val="none" w:sz="0" w:space="0" w:color="auto"/>
                <w:right w:val="none" w:sz="0" w:space="0" w:color="auto"/>
              </w:divBdr>
            </w:div>
          </w:divsChild>
        </w:div>
        <w:div w:id="1484811472">
          <w:marLeft w:val="0"/>
          <w:marRight w:val="0"/>
          <w:marTop w:val="0"/>
          <w:marBottom w:val="0"/>
          <w:divBdr>
            <w:top w:val="none" w:sz="0" w:space="0" w:color="auto"/>
            <w:left w:val="none" w:sz="0" w:space="0" w:color="auto"/>
            <w:bottom w:val="none" w:sz="0" w:space="0" w:color="auto"/>
            <w:right w:val="none" w:sz="0" w:space="0" w:color="auto"/>
          </w:divBdr>
          <w:divsChild>
            <w:div w:id="898517646">
              <w:marLeft w:val="75"/>
              <w:marRight w:val="75"/>
              <w:marTop w:val="150"/>
              <w:marBottom w:val="150"/>
              <w:divBdr>
                <w:top w:val="none" w:sz="0" w:space="0" w:color="auto"/>
                <w:left w:val="none" w:sz="0" w:space="0" w:color="auto"/>
                <w:bottom w:val="none" w:sz="0" w:space="0" w:color="auto"/>
                <w:right w:val="none" w:sz="0" w:space="0" w:color="auto"/>
              </w:divBdr>
            </w:div>
          </w:divsChild>
        </w:div>
        <w:div w:id="1492873196">
          <w:marLeft w:val="0"/>
          <w:marRight w:val="0"/>
          <w:marTop w:val="0"/>
          <w:marBottom w:val="0"/>
          <w:divBdr>
            <w:top w:val="none" w:sz="0" w:space="0" w:color="auto"/>
            <w:left w:val="none" w:sz="0" w:space="0" w:color="auto"/>
            <w:bottom w:val="none" w:sz="0" w:space="0" w:color="auto"/>
            <w:right w:val="none" w:sz="0" w:space="0" w:color="auto"/>
          </w:divBdr>
          <w:divsChild>
            <w:div w:id="802039816">
              <w:marLeft w:val="75"/>
              <w:marRight w:val="75"/>
              <w:marTop w:val="150"/>
              <w:marBottom w:val="150"/>
              <w:divBdr>
                <w:top w:val="none" w:sz="0" w:space="0" w:color="auto"/>
                <w:left w:val="none" w:sz="0" w:space="0" w:color="auto"/>
                <w:bottom w:val="none" w:sz="0" w:space="0" w:color="auto"/>
                <w:right w:val="none" w:sz="0" w:space="0" w:color="auto"/>
              </w:divBdr>
            </w:div>
          </w:divsChild>
        </w:div>
        <w:div w:id="1518428265">
          <w:marLeft w:val="0"/>
          <w:marRight w:val="0"/>
          <w:marTop w:val="0"/>
          <w:marBottom w:val="0"/>
          <w:divBdr>
            <w:top w:val="none" w:sz="0" w:space="0" w:color="auto"/>
            <w:left w:val="none" w:sz="0" w:space="0" w:color="auto"/>
            <w:bottom w:val="none" w:sz="0" w:space="0" w:color="auto"/>
            <w:right w:val="none" w:sz="0" w:space="0" w:color="auto"/>
          </w:divBdr>
          <w:divsChild>
            <w:div w:id="1415929435">
              <w:marLeft w:val="75"/>
              <w:marRight w:val="75"/>
              <w:marTop w:val="150"/>
              <w:marBottom w:val="150"/>
              <w:divBdr>
                <w:top w:val="none" w:sz="0" w:space="0" w:color="auto"/>
                <w:left w:val="none" w:sz="0" w:space="0" w:color="auto"/>
                <w:bottom w:val="none" w:sz="0" w:space="0" w:color="auto"/>
                <w:right w:val="none" w:sz="0" w:space="0" w:color="auto"/>
              </w:divBdr>
            </w:div>
          </w:divsChild>
        </w:div>
        <w:div w:id="1528444922">
          <w:marLeft w:val="0"/>
          <w:marRight w:val="0"/>
          <w:marTop w:val="0"/>
          <w:marBottom w:val="0"/>
          <w:divBdr>
            <w:top w:val="none" w:sz="0" w:space="0" w:color="auto"/>
            <w:left w:val="none" w:sz="0" w:space="0" w:color="auto"/>
            <w:bottom w:val="none" w:sz="0" w:space="0" w:color="auto"/>
            <w:right w:val="none" w:sz="0" w:space="0" w:color="auto"/>
          </w:divBdr>
          <w:divsChild>
            <w:div w:id="515510008">
              <w:marLeft w:val="75"/>
              <w:marRight w:val="75"/>
              <w:marTop w:val="150"/>
              <w:marBottom w:val="150"/>
              <w:divBdr>
                <w:top w:val="none" w:sz="0" w:space="0" w:color="auto"/>
                <w:left w:val="none" w:sz="0" w:space="0" w:color="auto"/>
                <w:bottom w:val="none" w:sz="0" w:space="0" w:color="auto"/>
                <w:right w:val="none" w:sz="0" w:space="0" w:color="auto"/>
              </w:divBdr>
            </w:div>
          </w:divsChild>
        </w:div>
        <w:div w:id="1539120086">
          <w:marLeft w:val="0"/>
          <w:marRight w:val="0"/>
          <w:marTop w:val="0"/>
          <w:marBottom w:val="0"/>
          <w:divBdr>
            <w:top w:val="none" w:sz="0" w:space="0" w:color="auto"/>
            <w:left w:val="none" w:sz="0" w:space="0" w:color="auto"/>
            <w:bottom w:val="none" w:sz="0" w:space="0" w:color="auto"/>
            <w:right w:val="none" w:sz="0" w:space="0" w:color="auto"/>
          </w:divBdr>
          <w:divsChild>
            <w:div w:id="409423736">
              <w:marLeft w:val="75"/>
              <w:marRight w:val="75"/>
              <w:marTop w:val="150"/>
              <w:marBottom w:val="150"/>
              <w:divBdr>
                <w:top w:val="none" w:sz="0" w:space="0" w:color="auto"/>
                <w:left w:val="none" w:sz="0" w:space="0" w:color="auto"/>
                <w:bottom w:val="none" w:sz="0" w:space="0" w:color="auto"/>
                <w:right w:val="none" w:sz="0" w:space="0" w:color="auto"/>
              </w:divBdr>
            </w:div>
          </w:divsChild>
        </w:div>
        <w:div w:id="1548957160">
          <w:marLeft w:val="0"/>
          <w:marRight w:val="0"/>
          <w:marTop w:val="0"/>
          <w:marBottom w:val="0"/>
          <w:divBdr>
            <w:top w:val="none" w:sz="0" w:space="0" w:color="auto"/>
            <w:left w:val="none" w:sz="0" w:space="0" w:color="auto"/>
            <w:bottom w:val="none" w:sz="0" w:space="0" w:color="auto"/>
            <w:right w:val="none" w:sz="0" w:space="0" w:color="auto"/>
          </w:divBdr>
          <w:divsChild>
            <w:div w:id="39063659">
              <w:marLeft w:val="75"/>
              <w:marRight w:val="75"/>
              <w:marTop w:val="150"/>
              <w:marBottom w:val="150"/>
              <w:divBdr>
                <w:top w:val="none" w:sz="0" w:space="0" w:color="auto"/>
                <w:left w:val="none" w:sz="0" w:space="0" w:color="auto"/>
                <w:bottom w:val="none" w:sz="0" w:space="0" w:color="auto"/>
                <w:right w:val="none" w:sz="0" w:space="0" w:color="auto"/>
              </w:divBdr>
            </w:div>
          </w:divsChild>
        </w:div>
        <w:div w:id="1558054856">
          <w:marLeft w:val="0"/>
          <w:marRight w:val="0"/>
          <w:marTop w:val="0"/>
          <w:marBottom w:val="0"/>
          <w:divBdr>
            <w:top w:val="none" w:sz="0" w:space="0" w:color="auto"/>
            <w:left w:val="none" w:sz="0" w:space="0" w:color="auto"/>
            <w:bottom w:val="none" w:sz="0" w:space="0" w:color="auto"/>
            <w:right w:val="none" w:sz="0" w:space="0" w:color="auto"/>
          </w:divBdr>
          <w:divsChild>
            <w:div w:id="1308321081">
              <w:marLeft w:val="75"/>
              <w:marRight w:val="75"/>
              <w:marTop w:val="150"/>
              <w:marBottom w:val="150"/>
              <w:divBdr>
                <w:top w:val="none" w:sz="0" w:space="0" w:color="auto"/>
                <w:left w:val="none" w:sz="0" w:space="0" w:color="auto"/>
                <w:bottom w:val="none" w:sz="0" w:space="0" w:color="auto"/>
                <w:right w:val="none" w:sz="0" w:space="0" w:color="auto"/>
              </w:divBdr>
            </w:div>
          </w:divsChild>
        </w:div>
        <w:div w:id="1559628509">
          <w:marLeft w:val="0"/>
          <w:marRight w:val="0"/>
          <w:marTop w:val="0"/>
          <w:marBottom w:val="0"/>
          <w:divBdr>
            <w:top w:val="none" w:sz="0" w:space="0" w:color="auto"/>
            <w:left w:val="none" w:sz="0" w:space="0" w:color="auto"/>
            <w:bottom w:val="none" w:sz="0" w:space="0" w:color="auto"/>
            <w:right w:val="none" w:sz="0" w:space="0" w:color="auto"/>
          </w:divBdr>
          <w:divsChild>
            <w:div w:id="1484665949">
              <w:marLeft w:val="75"/>
              <w:marRight w:val="75"/>
              <w:marTop w:val="150"/>
              <w:marBottom w:val="150"/>
              <w:divBdr>
                <w:top w:val="none" w:sz="0" w:space="0" w:color="auto"/>
                <w:left w:val="none" w:sz="0" w:space="0" w:color="auto"/>
                <w:bottom w:val="none" w:sz="0" w:space="0" w:color="auto"/>
                <w:right w:val="none" w:sz="0" w:space="0" w:color="auto"/>
              </w:divBdr>
            </w:div>
          </w:divsChild>
        </w:div>
        <w:div w:id="1566376369">
          <w:marLeft w:val="0"/>
          <w:marRight w:val="0"/>
          <w:marTop w:val="0"/>
          <w:marBottom w:val="0"/>
          <w:divBdr>
            <w:top w:val="none" w:sz="0" w:space="0" w:color="auto"/>
            <w:left w:val="none" w:sz="0" w:space="0" w:color="auto"/>
            <w:bottom w:val="none" w:sz="0" w:space="0" w:color="auto"/>
            <w:right w:val="none" w:sz="0" w:space="0" w:color="auto"/>
          </w:divBdr>
          <w:divsChild>
            <w:div w:id="1182471335">
              <w:marLeft w:val="75"/>
              <w:marRight w:val="75"/>
              <w:marTop w:val="150"/>
              <w:marBottom w:val="150"/>
              <w:divBdr>
                <w:top w:val="none" w:sz="0" w:space="0" w:color="auto"/>
                <w:left w:val="none" w:sz="0" w:space="0" w:color="auto"/>
                <w:bottom w:val="none" w:sz="0" w:space="0" w:color="auto"/>
                <w:right w:val="none" w:sz="0" w:space="0" w:color="auto"/>
              </w:divBdr>
            </w:div>
          </w:divsChild>
        </w:div>
        <w:div w:id="1566988843">
          <w:marLeft w:val="0"/>
          <w:marRight w:val="0"/>
          <w:marTop w:val="0"/>
          <w:marBottom w:val="0"/>
          <w:divBdr>
            <w:top w:val="none" w:sz="0" w:space="0" w:color="auto"/>
            <w:left w:val="none" w:sz="0" w:space="0" w:color="auto"/>
            <w:bottom w:val="none" w:sz="0" w:space="0" w:color="auto"/>
            <w:right w:val="none" w:sz="0" w:space="0" w:color="auto"/>
          </w:divBdr>
          <w:divsChild>
            <w:div w:id="974792312">
              <w:marLeft w:val="75"/>
              <w:marRight w:val="75"/>
              <w:marTop w:val="150"/>
              <w:marBottom w:val="150"/>
              <w:divBdr>
                <w:top w:val="none" w:sz="0" w:space="0" w:color="auto"/>
                <w:left w:val="none" w:sz="0" w:space="0" w:color="auto"/>
                <w:bottom w:val="none" w:sz="0" w:space="0" w:color="auto"/>
                <w:right w:val="none" w:sz="0" w:space="0" w:color="auto"/>
              </w:divBdr>
            </w:div>
          </w:divsChild>
        </w:div>
        <w:div w:id="1576743390">
          <w:marLeft w:val="0"/>
          <w:marRight w:val="0"/>
          <w:marTop w:val="0"/>
          <w:marBottom w:val="0"/>
          <w:divBdr>
            <w:top w:val="none" w:sz="0" w:space="0" w:color="auto"/>
            <w:left w:val="none" w:sz="0" w:space="0" w:color="auto"/>
            <w:bottom w:val="none" w:sz="0" w:space="0" w:color="auto"/>
            <w:right w:val="none" w:sz="0" w:space="0" w:color="auto"/>
          </w:divBdr>
          <w:divsChild>
            <w:div w:id="363019691">
              <w:marLeft w:val="75"/>
              <w:marRight w:val="75"/>
              <w:marTop w:val="150"/>
              <w:marBottom w:val="150"/>
              <w:divBdr>
                <w:top w:val="none" w:sz="0" w:space="0" w:color="auto"/>
                <w:left w:val="none" w:sz="0" w:space="0" w:color="auto"/>
                <w:bottom w:val="none" w:sz="0" w:space="0" w:color="auto"/>
                <w:right w:val="none" w:sz="0" w:space="0" w:color="auto"/>
              </w:divBdr>
            </w:div>
          </w:divsChild>
        </w:div>
        <w:div w:id="1580212548">
          <w:marLeft w:val="0"/>
          <w:marRight w:val="0"/>
          <w:marTop w:val="0"/>
          <w:marBottom w:val="0"/>
          <w:divBdr>
            <w:top w:val="none" w:sz="0" w:space="0" w:color="auto"/>
            <w:left w:val="none" w:sz="0" w:space="0" w:color="auto"/>
            <w:bottom w:val="none" w:sz="0" w:space="0" w:color="auto"/>
            <w:right w:val="none" w:sz="0" w:space="0" w:color="auto"/>
          </w:divBdr>
          <w:divsChild>
            <w:div w:id="1331180436">
              <w:marLeft w:val="75"/>
              <w:marRight w:val="75"/>
              <w:marTop w:val="150"/>
              <w:marBottom w:val="150"/>
              <w:divBdr>
                <w:top w:val="none" w:sz="0" w:space="0" w:color="auto"/>
                <w:left w:val="none" w:sz="0" w:space="0" w:color="auto"/>
                <w:bottom w:val="none" w:sz="0" w:space="0" w:color="auto"/>
                <w:right w:val="none" w:sz="0" w:space="0" w:color="auto"/>
              </w:divBdr>
            </w:div>
          </w:divsChild>
        </w:div>
        <w:div w:id="1581403117">
          <w:marLeft w:val="0"/>
          <w:marRight w:val="0"/>
          <w:marTop w:val="0"/>
          <w:marBottom w:val="0"/>
          <w:divBdr>
            <w:top w:val="none" w:sz="0" w:space="0" w:color="auto"/>
            <w:left w:val="none" w:sz="0" w:space="0" w:color="auto"/>
            <w:bottom w:val="none" w:sz="0" w:space="0" w:color="auto"/>
            <w:right w:val="none" w:sz="0" w:space="0" w:color="auto"/>
          </w:divBdr>
          <w:divsChild>
            <w:div w:id="1800221468">
              <w:marLeft w:val="75"/>
              <w:marRight w:val="75"/>
              <w:marTop w:val="150"/>
              <w:marBottom w:val="150"/>
              <w:divBdr>
                <w:top w:val="none" w:sz="0" w:space="0" w:color="auto"/>
                <w:left w:val="none" w:sz="0" w:space="0" w:color="auto"/>
                <w:bottom w:val="none" w:sz="0" w:space="0" w:color="auto"/>
                <w:right w:val="none" w:sz="0" w:space="0" w:color="auto"/>
              </w:divBdr>
            </w:div>
          </w:divsChild>
        </w:div>
        <w:div w:id="1584681382">
          <w:marLeft w:val="0"/>
          <w:marRight w:val="0"/>
          <w:marTop w:val="0"/>
          <w:marBottom w:val="0"/>
          <w:divBdr>
            <w:top w:val="none" w:sz="0" w:space="0" w:color="auto"/>
            <w:left w:val="none" w:sz="0" w:space="0" w:color="auto"/>
            <w:bottom w:val="none" w:sz="0" w:space="0" w:color="auto"/>
            <w:right w:val="none" w:sz="0" w:space="0" w:color="auto"/>
          </w:divBdr>
          <w:divsChild>
            <w:div w:id="2101371676">
              <w:marLeft w:val="75"/>
              <w:marRight w:val="75"/>
              <w:marTop w:val="150"/>
              <w:marBottom w:val="150"/>
              <w:divBdr>
                <w:top w:val="none" w:sz="0" w:space="0" w:color="auto"/>
                <w:left w:val="none" w:sz="0" w:space="0" w:color="auto"/>
                <w:bottom w:val="none" w:sz="0" w:space="0" w:color="auto"/>
                <w:right w:val="none" w:sz="0" w:space="0" w:color="auto"/>
              </w:divBdr>
            </w:div>
          </w:divsChild>
        </w:div>
        <w:div w:id="1587226099">
          <w:marLeft w:val="0"/>
          <w:marRight w:val="0"/>
          <w:marTop w:val="0"/>
          <w:marBottom w:val="0"/>
          <w:divBdr>
            <w:top w:val="none" w:sz="0" w:space="0" w:color="auto"/>
            <w:left w:val="none" w:sz="0" w:space="0" w:color="auto"/>
            <w:bottom w:val="none" w:sz="0" w:space="0" w:color="auto"/>
            <w:right w:val="none" w:sz="0" w:space="0" w:color="auto"/>
          </w:divBdr>
          <w:divsChild>
            <w:div w:id="535432552">
              <w:marLeft w:val="75"/>
              <w:marRight w:val="75"/>
              <w:marTop w:val="150"/>
              <w:marBottom w:val="150"/>
              <w:divBdr>
                <w:top w:val="none" w:sz="0" w:space="0" w:color="auto"/>
                <w:left w:val="none" w:sz="0" w:space="0" w:color="auto"/>
                <w:bottom w:val="none" w:sz="0" w:space="0" w:color="auto"/>
                <w:right w:val="none" w:sz="0" w:space="0" w:color="auto"/>
              </w:divBdr>
            </w:div>
          </w:divsChild>
        </w:div>
        <w:div w:id="1590232379">
          <w:marLeft w:val="0"/>
          <w:marRight w:val="0"/>
          <w:marTop w:val="0"/>
          <w:marBottom w:val="0"/>
          <w:divBdr>
            <w:top w:val="none" w:sz="0" w:space="0" w:color="auto"/>
            <w:left w:val="none" w:sz="0" w:space="0" w:color="auto"/>
            <w:bottom w:val="none" w:sz="0" w:space="0" w:color="auto"/>
            <w:right w:val="none" w:sz="0" w:space="0" w:color="auto"/>
          </w:divBdr>
          <w:divsChild>
            <w:div w:id="1037197852">
              <w:marLeft w:val="75"/>
              <w:marRight w:val="75"/>
              <w:marTop w:val="150"/>
              <w:marBottom w:val="150"/>
              <w:divBdr>
                <w:top w:val="none" w:sz="0" w:space="0" w:color="auto"/>
                <w:left w:val="none" w:sz="0" w:space="0" w:color="auto"/>
                <w:bottom w:val="none" w:sz="0" w:space="0" w:color="auto"/>
                <w:right w:val="none" w:sz="0" w:space="0" w:color="auto"/>
              </w:divBdr>
            </w:div>
          </w:divsChild>
        </w:div>
        <w:div w:id="1593509581">
          <w:marLeft w:val="0"/>
          <w:marRight w:val="0"/>
          <w:marTop w:val="0"/>
          <w:marBottom w:val="0"/>
          <w:divBdr>
            <w:top w:val="none" w:sz="0" w:space="0" w:color="auto"/>
            <w:left w:val="none" w:sz="0" w:space="0" w:color="auto"/>
            <w:bottom w:val="none" w:sz="0" w:space="0" w:color="auto"/>
            <w:right w:val="none" w:sz="0" w:space="0" w:color="auto"/>
          </w:divBdr>
          <w:divsChild>
            <w:div w:id="1474057261">
              <w:marLeft w:val="75"/>
              <w:marRight w:val="75"/>
              <w:marTop w:val="150"/>
              <w:marBottom w:val="150"/>
              <w:divBdr>
                <w:top w:val="none" w:sz="0" w:space="0" w:color="auto"/>
                <w:left w:val="none" w:sz="0" w:space="0" w:color="auto"/>
                <w:bottom w:val="none" w:sz="0" w:space="0" w:color="auto"/>
                <w:right w:val="none" w:sz="0" w:space="0" w:color="auto"/>
              </w:divBdr>
            </w:div>
          </w:divsChild>
        </w:div>
        <w:div w:id="1599172649">
          <w:marLeft w:val="0"/>
          <w:marRight w:val="0"/>
          <w:marTop w:val="0"/>
          <w:marBottom w:val="0"/>
          <w:divBdr>
            <w:top w:val="none" w:sz="0" w:space="0" w:color="auto"/>
            <w:left w:val="none" w:sz="0" w:space="0" w:color="auto"/>
            <w:bottom w:val="none" w:sz="0" w:space="0" w:color="auto"/>
            <w:right w:val="none" w:sz="0" w:space="0" w:color="auto"/>
          </w:divBdr>
          <w:divsChild>
            <w:div w:id="1038353204">
              <w:marLeft w:val="75"/>
              <w:marRight w:val="75"/>
              <w:marTop w:val="150"/>
              <w:marBottom w:val="150"/>
              <w:divBdr>
                <w:top w:val="none" w:sz="0" w:space="0" w:color="auto"/>
                <w:left w:val="none" w:sz="0" w:space="0" w:color="auto"/>
                <w:bottom w:val="none" w:sz="0" w:space="0" w:color="auto"/>
                <w:right w:val="none" w:sz="0" w:space="0" w:color="auto"/>
              </w:divBdr>
            </w:div>
          </w:divsChild>
        </w:div>
        <w:div w:id="1605579441">
          <w:marLeft w:val="0"/>
          <w:marRight w:val="0"/>
          <w:marTop w:val="0"/>
          <w:marBottom w:val="0"/>
          <w:divBdr>
            <w:top w:val="none" w:sz="0" w:space="0" w:color="auto"/>
            <w:left w:val="none" w:sz="0" w:space="0" w:color="auto"/>
            <w:bottom w:val="none" w:sz="0" w:space="0" w:color="auto"/>
            <w:right w:val="none" w:sz="0" w:space="0" w:color="auto"/>
          </w:divBdr>
          <w:divsChild>
            <w:div w:id="1203861468">
              <w:marLeft w:val="75"/>
              <w:marRight w:val="75"/>
              <w:marTop w:val="150"/>
              <w:marBottom w:val="150"/>
              <w:divBdr>
                <w:top w:val="none" w:sz="0" w:space="0" w:color="auto"/>
                <w:left w:val="none" w:sz="0" w:space="0" w:color="auto"/>
                <w:bottom w:val="none" w:sz="0" w:space="0" w:color="auto"/>
                <w:right w:val="none" w:sz="0" w:space="0" w:color="auto"/>
              </w:divBdr>
            </w:div>
          </w:divsChild>
        </w:div>
        <w:div w:id="1609652558">
          <w:marLeft w:val="0"/>
          <w:marRight w:val="0"/>
          <w:marTop w:val="0"/>
          <w:marBottom w:val="0"/>
          <w:divBdr>
            <w:top w:val="none" w:sz="0" w:space="0" w:color="auto"/>
            <w:left w:val="none" w:sz="0" w:space="0" w:color="auto"/>
            <w:bottom w:val="none" w:sz="0" w:space="0" w:color="auto"/>
            <w:right w:val="none" w:sz="0" w:space="0" w:color="auto"/>
          </w:divBdr>
          <w:divsChild>
            <w:div w:id="1767115866">
              <w:marLeft w:val="75"/>
              <w:marRight w:val="75"/>
              <w:marTop w:val="150"/>
              <w:marBottom w:val="150"/>
              <w:divBdr>
                <w:top w:val="none" w:sz="0" w:space="0" w:color="auto"/>
                <w:left w:val="none" w:sz="0" w:space="0" w:color="auto"/>
                <w:bottom w:val="none" w:sz="0" w:space="0" w:color="auto"/>
                <w:right w:val="none" w:sz="0" w:space="0" w:color="auto"/>
              </w:divBdr>
            </w:div>
          </w:divsChild>
        </w:div>
        <w:div w:id="1621111525">
          <w:marLeft w:val="0"/>
          <w:marRight w:val="0"/>
          <w:marTop w:val="0"/>
          <w:marBottom w:val="0"/>
          <w:divBdr>
            <w:top w:val="none" w:sz="0" w:space="0" w:color="auto"/>
            <w:left w:val="none" w:sz="0" w:space="0" w:color="auto"/>
            <w:bottom w:val="none" w:sz="0" w:space="0" w:color="auto"/>
            <w:right w:val="none" w:sz="0" w:space="0" w:color="auto"/>
          </w:divBdr>
          <w:divsChild>
            <w:div w:id="335769657">
              <w:marLeft w:val="75"/>
              <w:marRight w:val="75"/>
              <w:marTop w:val="150"/>
              <w:marBottom w:val="150"/>
              <w:divBdr>
                <w:top w:val="none" w:sz="0" w:space="0" w:color="auto"/>
                <w:left w:val="none" w:sz="0" w:space="0" w:color="auto"/>
                <w:bottom w:val="none" w:sz="0" w:space="0" w:color="auto"/>
                <w:right w:val="none" w:sz="0" w:space="0" w:color="auto"/>
              </w:divBdr>
            </w:div>
          </w:divsChild>
        </w:div>
        <w:div w:id="1622958496">
          <w:marLeft w:val="0"/>
          <w:marRight w:val="0"/>
          <w:marTop w:val="0"/>
          <w:marBottom w:val="0"/>
          <w:divBdr>
            <w:top w:val="none" w:sz="0" w:space="0" w:color="auto"/>
            <w:left w:val="none" w:sz="0" w:space="0" w:color="auto"/>
            <w:bottom w:val="none" w:sz="0" w:space="0" w:color="auto"/>
            <w:right w:val="none" w:sz="0" w:space="0" w:color="auto"/>
          </w:divBdr>
          <w:divsChild>
            <w:div w:id="111630995">
              <w:marLeft w:val="75"/>
              <w:marRight w:val="75"/>
              <w:marTop w:val="150"/>
              <w:marBottom w:val="150"/>
              <w:divBdr>
                <w:top w:val="none" w:sz="0" w:space="0" w:color="auto"/>
                <w:left w:val="none" w:sz="0" w:space="0" w:color="auto"/>
                <w:bottom w:val="none" w:sz="0" w:space="0" w:color="auto"/>
                <w:right w:val="none" w:sz="0" w:space="0" w:color="auto"/>
              </w:divBdr>
            </w:div>
          </w:divsChild>
        </w:div>
        <w:div w:id="1632860664">
          <w:marLeft w:val="0"/>
          <w:marRight w:val="0"/>
          <w:marTop w:val="0"/>
          <w:marBottom w:val="0"/>
          <w:divBdr>
            <w:top w:val="none" w:sz="0" w:space="0" w:color="auto"/>
            <w:left w:val="none" w:sz="0" w:space="0" w:color="auto"/>
            <w:bottom w:val="none" w:sz="0" w:space="0" w:color="auto"/>
            <w:right w:val="none" w:sz="0" w:space="0" w:color="auto"/>
          </w:divBdr>
          <w:divsChild>
            <w:div w:id="1446193467">
              <w:marLeft w:val="75"/>
              <w:marRight w:val="75"/>
              <w:marTop w:val="150"/>
              <w:marBottom w:val="150"/>
              <w:divBdr>
                <w:top w:val="none" w:sz="0" w:space="0" w:color="auto"/>
                <w:left w:val="none" w:sz="0" w:space="0" w:color="auto"/>
                <w:bottom w:val="none" w:sz="0" w:space="0" w:color="auto"/>
                <w:right w:val="none" w:sz="0" w:space="0" w:color="auto"/>
              </w:divBdr>
            </w:div>
          </w:divsChild>
        </w:div>
        <w:div w:id="1633632694">
          <w:marLeft w:val="0"/>
          <w:marRight w:val="0"/>
          <w:marTop w:val="0"/>
          <w:marBottom w:val="0"/>
          <w:divBdr>
            <w:top w:val="none" w:sz="0" w:space="0" w:color="auto"/>
            <w:left w:val="none" w:sz="0" w:space="0" w:color="auto"/>
            <w:bottom w:val="none" w:sz="0" w:space="0" w:color="auto"/>
            <w:right w:val="none" w:sz="0" w:space="0" w:color="auto"/>
          </w:divBdr>
          <w:divsChild>
            <w:div w:id="1395737694">
              <w:marLeft w:val="75"/>
              <w:marRight w:val="75"/>
              <w:marTop w:val="150"/>
              <w:marBottom w:val="150"/>
              <w:divBdr>
                <w:top w:val="none" w:sz="0" w:space="0" w:color="auto"/>
                <w:left w:val="none" w:sz="0" w:space="0" w:color="auto"/>
                <w:bottom w:val="none" w:sz="0" w:space="0" w:color="auto"/>
                <w:right w:val="none" w:sz="0" w:space="0" w:color="auto"/>
              </w:divBdr>
            </w:div>
          </w:divsChild>
        </w:div>
        <w:div w:id="1634361255">
          <w:marLeft w:val="0"/>
          <w:marRight w:val="0"/>
          <w:marTop w:val="0"/>
          <w:marBottom w:val="0"/>
          <w:divBdr>
            <w:top w:val="none" w:sz="0" w:space="0" w:color="auto"/>
            <w:left w:val="none" w:sz="0" w:space="0" w:color="auto"/>
            <w:bottom w:val="none" w:sz="0" w:space="0" w:color="auto"/>
            <w:right w:val="none" w:sz="0" w:space="0" w:color="auto"/>
          </w:divBdr>
          <w:divsChild>
            <w:div w:id="1596817129">
              <w:marLeft w:val="75"/>
              <w:marRight w:val="75"/>
              <w:marTop w:val="150"/>
              <w:marBottom w:val="150"/>
              <w:divBdr>
                <w:top w:val="none" w:sz="0" w:space="0" w:color="auto"/>
                <w:left w:val="none" w:sz="0" w:space="0" w:color="auto"/>
                <w:bottom w:val="none" w:sz="0" w:space="0" w:color="auto"/>
                <w:right w:val="none" w:sz="0" w:space="0" w:color="auto"/>
              </w:divBdr>
            </w:div>
          </w:divsChild>
        </w:div>
        <w:div w:id="1634795815">
          <w:marLeft w:val="0"/>
          <w:marRight w:val="0"/>
          <w:marTop w:val="0"/>
          <w:marBottom w:val="0"/>
          <w:divBdr>
            <w:top w:val="none" w:sz="0" w:space="0" w:color="auto"/>
            <w:left w:val="none" w:sz="0" w:space="0" w:color="auto"/>
            <w:bottom w:val="none" w:sz="0" w:space="0" w:color="auto"/>
            <w:right w:val="none" w:sz="0" w:space="0" w:color="auto"/>
          </w:divBdr>
          <w:divsChild>
            <w:div w:id="73167906">
              <w:marLeft w:val="75"/>
              <w:marRight w:val="75"/>
              <w:marTop w:val="150"/>
              <w:marBottom w:val="150"/>
              <w:divBdr>
                <w:top w:val="none" w:sz="0" w:space="0" w:color="auto"/>
                <w:left w:val="none" w:sz="0" w:space="0" w:color="auto"/>
                <w:bottom w:val="none" w:sz="0" w:space="0" w:color="auto"/>
                <w:right w:val="none" w:sz="0" w:space="0" w:color="auto"/>
              </w:divBdr>
            </w:div>
          </w:divsChild>
        </w:div>
        <w:div w:id="1637301334">
          <w:marLeft w:val="0"/>
          <w:marRight w:val="0"/>
          <w:marTop w:val="0"/>
          <w:marBottom w:val="0"/>
          <w:divBdr>
            <w:top w:val="none" w:sz="0" w:space="0" w:color="auto"/>
            <w:left w:val="none" w:sz="0" w:space="0" w:color="auto"/>
            <w:bottom w:val="none" w:sz="0" w:space="0" w:color="auto"/>
            <w:right w:val="none" w:sz="0" w:space="0" w:color="auto"/>
          </w:divBdr>
          <w:divsChild>
            <w:div w:id="670570637">
              <w:marLeft w:val="75"/>
              <w:marRight w:val="75"/>
              <w:marTop w:val="150"/>
              <w:marBottom w:val="150"/>
              <w:divBdr>
                <w:top w:val="none" w:sz="0" w:space="0" w:color="auto"/>
                <w:left w:val="none" w:sz="0" w:space="0" w:color="auto"/>
                <w:bottom w:val="none" w:sz="0" w:space="0" w:color="auto"/>
                <w:right w:val="none" w:sz="0" w:space="0" w:color="auto"/>
              </w:divBdr>
            </w:div>
          </w:divsChild>
        </w:div>
        <w:div w:id="1645697402">
          <w:marLeft w:val="0"/>
          <w:marRight w:val="0"/>
          <w:marTop w:val="0"/>
          <w:marBottom w:val="0"/>
          <w:divBdr>
            <w:top w:val="none" w:sz="0" w:space="0" w:color="auto"/>
            <w:left w:val="none" w:sz="0" w:space="0" w:color="auto"/>
            <w:bottom w:val="none" w:sz="0" w:space="0" w:color="auto"/>
            <w:right w:val="none" w:sz="0" w:space="0" w:color="auto"/>
          </w:divBdr>
          <w:divsChild>
            <w:div w:id="2133205904">
              <w:marLeft w:val="75"/>
              <w:marRight w:val="75"/>
              <w:marTop w:val="150"/>
              <w:marBottom w:val="150"/>
              <w:divBdr>
                <w:top w:val="none" w:sz="0" w:space="0" w:color="auto"/>
                <w:left w:val="none" w:sz="0" w:space="0" w:color="auto"/>
                <w:bottom w:val="none" w:sz="0" w:space="0" w:color="auto"/>
                <w:right w:val="none" w:sz="0" w:space="0" w:color="auto"/>
              </w:divBdr>
            </w:div>
          </w:divsChild>
        </w:div>
        <w:div w:id="1662393095">
          <w:marLeft w:val="0"/>
          <w:marRight w:val="0"/>
          <w:marTop w:val="0"/>
          <w:marBottom w:val="0"/>
          <w:divBdr>
            <w:top w:val="none" w:sz="0" w:space="0" w:color="auto"/>
            <w:left w:val="none" w:sz="0" w:space="0" w:color="auto"/>
            <w:bottom w:val="none" w:sz="0" w:space="0" w:color="auto"/>
            <w:right w:val="none" w:sz="0" w:space="0" w:color="auto"/>
          </w:divBdr>
          <w:divsChild>
            <w:div w:id="837381350">
              <w:marLeft w:val="75"/>
              <w:marRight w:val="75"/>
              <w:marTop w:val="150"/>
              <w:marBottom w:val="150"/>
              <w:divBdr>
                <w:top w:val="none" w:sz="0" w:space="0" w:color="auto"/>
                <w:left w:val="none" w:sz="0" w:space="0" w:color="auto"/>
                <w:bottom w:val="none" w:sz="0" w:space="0" w:color="auto"/>
                <w:right w:val="none" w:sz="0" w:space="0" w:color="auto"/>
              </w:divBdr>
            </w:div>
          </w:divsChild>
        </w:div>
        <w:div w:id="1668629022">
          <w:marLeft w:val="0"/>
          <w:marRight w:val="0"/>
          <w:marTop w:val="0"/>
          <w:marBottom w:val="0"/>
          <w:divBdr>
            <w:top w:val="none" w:sz="0" w:space="0" w:color="auto"/>
            <w:left w:val="none" w:sz="0" w:space="0" w:color="auto"/>
            <w:bottom w:val="none" w:sz="0" w:space="0" w:color="auto"/>
            <w:right w:val="none" w:sz="0" w:space="0" w:color="auto"/>
          </w:divBdr>
          <w:divsChild>
            <w:div w:id="1616133500">
              <w:marLeft w:val="75"/>
              <w:marRight w:val="75"/>
              <w:marTop w:val="150"/>
              <w:marBottom w:val="150"/>
              <w:divBdr>
                <w:top w:val="none" w:sz="0" w:space="0" w:color="auto"/>
                <w:left w:val="none" w:sz="0" w:space="0" w:color="auto"/>
                <w:bottom w:val="none" w:sz="0" w:space="0" w:color="auto"/>
                <w:right w:val="none" w:sz="0" w:space="0" w:color="auto"/>
              </w:divBdr>
            </w:div>
          </w:divsChild>
        </w:div>
        <w:div w:id="1674649451">
          <w:marLeft w:val="0"/>
          <w:marRight w:val="0"/>
          <w:marTop w:val="0"/>
          <w:marBottom w:val="0"/>
          <w:divBdr>
            <w:top w:val="none" w:sz="0" w:space="0" w:color="auto"/>
            <w:left w:val="none" w:sz="0" w:space="0" w:color="auto"/>
            <w:bottom w:val="none" w:sz="0" w:space="0" w:color="auto"/>
            <w:right w:val="none" w:sz="0" w:space="0" w:color="auto"/>
          </w:divBdr>
          <w:divsChild>
            <w:div w:id="594940782">
              <w:marLeft w:val="75"/>
              <w:marRight w:val="75"/>
              <w:marTop w:val="150"/>
              <w:marBottom w:val="150"/>
              <w:divBdr>
                <w:top w:val="none" w:sz="0" w:space="0" w:color="auto"/>
                <w:left w:val="none" w:sz="0" w:space="0" w:color="auto"/>
                <w:bottom w:val="none" w:sz="0" w:space="0" w:color="auto"/>
                <w:right w:val="none" w:sz="0" w:space="0" w:color="auto"/>
              </w:divBdr>
            </w:div>
          </w:divsChild>
        </w:div>
        <w:div w:id="1674799341">
          <w:marLeft w:val="0"/>
          <w:marRight w:val="0"/>
          <w:marTop w:val="0"/>
          <w:marBottom w:val="0"/>
          <w:divBdr>
            <w:top w:val="none" w:sz="0" w:space="0" w:color="auto"/>
            <w:left w:val="none" w:sz="0" w:space="0" w:color="auto"/>
            <w:bottom w:val="none" w:sz="0" w:space="0" w:color="auto"/>
            <w:right w:val="none" w:sz="0" w:space="0" w:color="auto"/>
          </w:divBdr>
          <w:divsChild>
            <w:div w:id="6829326">
              <w:marLeft w:val="75"/>
              <w:marRight w:val="75"/>
              <w:marTop w:val="150"/>
              <w:marBottom w:val="150"/>
              <w:divBdr>
                <w:top w:val="none" w:sz="0" w:space="0" w:color="auto"/>
                <w:left w:val="none" w:sz="0" w:space="0" w:color="auto"/>
                <w:bottom w:val="none" w:sz="0" w:space="0" w:color="auto"/>
                <w:right w:val="none" w:sz="0" w:space="0" w:color="auto"/>
              </w:divBdr>
            </w:div>
          </w:divsChild>
        </w:div>
        <w:div w:id="1676685414">
          <w:marLeft w:val="0"/>
          <w:marRight w:val="0"/>
          <w:marTop w:val="0"/>
          <w:marBottom w:val="0"/>
          <w:divBdr>
            <w:top w:val="none" w:sz="0" w:space="0" w:color="auto"/>
            <w:left w:val="none" w:sz="0" w:space="0" w:color="auto"/>
            <w:bottom w:val="none" w:sz="0" w:space="0" w:color="auto"/>
            <w:right w:val="none" w:sz="0" w:space="0" w:color="auto"/>
          </w:divBdr>
          <w:divsChild>
            <w:div w:id="1566800884">
              <w:marLeft w:val="75"/>
              <w:marRight w:val="75"/>
              <w:marTop w:val="150"/>
              <w:marBottom w:val="150"/>
              <w:divBdr>
                <w:top w:val="none" w:sz="0" w:space="0" w:color="auto"/>
                <w:left w:val="none" w:sz="0" w:space="0" w:color="auto"/>
                <w:bottom w:val="none" w:sz="0" w:space="0" w:color="auto"/>
                <w:right w:val="none" w:sz="0" w:space="0" w:color="auto"/>
              </w:divBdr>
            </w:div>
          </w:divsChild>
        </w:div>
        <w:div w:id="1688748351">
          <w:marLeft w:val="0"/>
          <w:marRight w:val="0"/>
          <w:marTop w:val="0"/>
          <w:marBottom w:val="0"/>
          <w:divBdr>
            <w:top w:val="none" w:sz="0" w:space="0" w:color="auto"/>
            <w:left w:val="none" w:sz="0" w:space="0" w:color="auto"/>
            <w:bottom w:val="none" w:sz="0" w:space="0" w:color="auto"/>
            <w:right w:val="none" w:sz="0" w:space="0" w:color="auto"/>
          </w:divBdr>
          <w:divsChild>
            <w:div w:id="987636694">
              <w:marLeft w:val="75"/>
              <w:marRight w:val="75"/>
              <w:marTop w:val="150"/>
              <w:marBottom w:val="150"/>
              <w:divBdr>
                <w:top w:val="none" w:sz="0" w:space="0" w:color="auto"/>
                <w:left w:val="none" w:sz="0" w:space="0" w:color="auto"/>
                <w:bottom w:val="none" w:sz="0" w:space="0" w:color="auto"/>
                <w:right w:val="none" w:sz="0" w:space="0" w:color="auto"/>
              </w:divBdr>
            </w:div>
          </w:divsChild>
        </w:div>
        <w:div w:id="1692219008">
          <w:marLeft w:val="0"/>
          <w:marRight w:val="0"/>
          <w:marTop w:val="0"/>
          <w:marBottom w:val="0"/>
          <w:divBdr>
            <w:top w:val="none" w:sz="0" w:space="0" w:color="auto"/>
            <w:left w:val="none" w:sz="0" w:space="0" w:color="auto"/>
            <w:bottom w:val="none" w:sz="0" w:space="0" w:color="auto"/>
            <w:right w:val="none" w:sz="0" w:space="0" w:color="auto"/>
          </w:divBdr>
          <w:divsChild>
            <w:div w:id="2078090295">
              <w:marLeft w:val="75"/>
              <w:marRight w:val="75"/>
              <w:marTop w:val="150"/>
              <w:marBottom w:val="150"/>
              <w:divBdr>
                <w:top w:val="none" w:sz="0" w:space="0" w:color="auto"/>
                <w:left w:val="none" w:sz="0" w:space="0" w:color="auto"/>
                <w:bottom w:val="none" w:sz="0" w:space="0" w:color="auto"/>
                <w:right w:val="none" w:sz="0" w:space="0" w:color="auto"/>
              </w:divBdr>
            </w:div>
          </w:divsChild>
        </w:div>
        <w:div w:id="1704819797">
          <w:marLeft w:val="0"/>
          <w:marRight w:val="0"/>
          <w:marTop w:val="0"/>
          <w:marBottom w:val="0"/>
          <w:divBdr>
            <w:top w:val="none" w:sz="0" w:space="0" w:color="auto"/>
            <w:left w:val="none" w:sz="0" w:space="0" w:color="auto"/>
            <w:bottom w:val="none" w:sz="0" w:space="0" w:color="auto"/>
            <w:right w:val="none" w:sz="0" w:space="0" w:color="auto"/>
          </w:divBdr>
          <w:divsChild>
            <w:div w:id="1005134766">
              <w:marLeft w:val="75"/>
              <w:marRight w:val="75"/>
              <w:marTop w:val="150"/>
              <w:marBottom w:val="150"/>
              <w:divBdr>
                <w:top w:val="none" w:sz="0" w:space="0" w:color="auto"/>
                <w:left w:val="none" w:sz="0" w:space="0" w:color="auto"/>
                <w:bottom w:val="none" w:sz="0" w:space="0" w:color="auto"/>
                <w:right w:val="none" w:sz="0" w:space="0" w:color="auto"/>
              </w:divBdr>
            </w:div>
          </w:divsChild>
        </w:div>
        <w:div w:id="1707027132">
          <w:marLeft w:val="0"/>
          <w:marRight w:val="0"/>
          <w:marTop w:val="0"/>
          <w:marBottom w:val="0"/>
          <w:divBdr>
            <w:top w:val="none" w:sz="0" w:space="0" w:color="auto"/>
            <w:left w:val="none" w:sz="0" w:space="0" w:color="auto"/>
            <w:bottom w:val="none" w:sz="0" w:space="0" w:color="auto"/>
            <w:right w:val="none" w:sz="0" w:space="0" w:color="auto"/>
          </w:divBdr>
          <w:divsChild>
            <w:div w:id="1124235105">
              <w:marLeft w:val="75"/>
              <w:marRight w:val="75"/>
              <w:marTop w:val="150"/>
              <w:marBottom w:val="150"/>
              <w:divBdr>
                <w:top w:val="none" w:sz="0" w:space="0" w:color="auto"/>
                <w:left w:val="none" w:sz="0" w:space="0" w:color="auto"/>
                <w:bottom w:val="none" w:sz="0" w:space="0" w:color="auto"/>
                <w:right w:val="none" w:sz="0" w:space="0" w:color="auto"/>
              </w:divBdr>
            </w:div>
          </w:divsChild>
        </w:div>
        <w:div w:id="1712996400">
          <w:marLeft w:val="0"/>
          <w:marRight w:val="0"/>
          <w:marTop w:val="0"/>
          <w:marBottom w:val="0"/>
          <w:divBdr>
            <w:top w:val="none" w:sz="0" w:space="0" w:color="auto"/>
            <w:left w:val="none" w:sz="0" w:space="0" w:color="auto"/>
            <w:bottom w:val="none" w:sz="0" w:space="0" w:color="auto"/>
            <w:right w:val="none" w:sz="0" w:space="0" w:color="auto"/>
          </w:divBdr>
          <w:divsChild>
            <w:div w:id="334233709">
              <w:marLeft w:val="75"/>
              <w:marRight w:val="75"/>
              <w:marTop w:val="150"/>
              <w:marBottom w:val="150"/>
              <w:divBdr>
                <w:top w:val="none" w:sz="0" w:space="0" w:color="auto"/>
                <w:left w:val="none" w:sz="0" w:space="0" w:color="auto"/>
                <w:bottom w:val="none" w:sz="0" w:space="0" w:color="auto"/>
                <w:right w:val="none" w:sz="0" w:space="0" w:color="auto"/>
              </w:divBdr>
            </w:div>
          </w:divsChild>
        </w:div>
        <w:div w:id="1726757295">
          <w:marLeft w:val="0"/>
          <w:marRight w:val="0"/>
          <w:marTop w:val="0"/>
          <w:marBottom w:val="0"/>
          <w:divBdr>
            <w:top w:val="none" w:sz="0" w:space="0" w:color="auto"/>
            <w:left w:val="none" w:sz="0" w:space="0" w:color="auto"/>
            <w:bottom w:val="none" w:sz="0" w:space="0" w:color="auto"/>
            <w:right w:val="none" w:sz="0" w:space="0" w:color="auto"/>
          </w:divBdr>
          <w:divsChild>
            <w:div w:id="1181239687">
              <w:marLeft w:val="75"/>
              <w:marRight w:val="75"/>
              <w:marTop w:val="150"/>
              <w:marBottom w:val="150"/>
              <w:divBdr>
                <w:top w:val="none" w:sz="0" w:space="0" w:color="auto"/>
                <w:left w:val="none" w:sz="0" w:space="0" w:color="auto"/>
                <w:bottom w:val="none" w:sz="0" w:space="0" w:color="auto"/>
                <w:right w:val="none" w:sz="0" w:space="0" w:color="auto"/>
              </w:divBdr>
            </w:div>
          </w:divsChild>
        </w:div>
        <w:div w:id="1728724513">
          <w:marLeft w:val="0"/>
          <w:marRight w:val="0"/>
          <w:marTop w:val="0"/>
          <w:marBottom w:val="0"/>
          <w:divBdr>
            <w:top w:val="none" w:sz="0" w:space="0" w:color="auto"/>
            <w:left w:val="none" w:sz="0" w:space="0" w:color="auto"/>
            <w:bottom w:val="none" w:sz="0" w:space="0" w:color="auto"/>
            <w:right w:val="none" w:sz="0" w:space="0" w:color="auto"/>
          </w:divBdr>
          <w:divsChild>
            <w:div w:id="1611356799">
              <w:marLeft w:val="75"/>
              <w:marRight w:val="75"/>
              <w:marTop w:val="150"/>
              <w:marBottom w:val="150"/>
              <w:divBdr>
                <w:top w:val="none" w:sz="0" w:space="0" w:color="auto"/>
                <w:left w:val="none" w:sz="0" w:space="0" w:color="auto"/>
                <w:bottom w:val="none" w:sz="0" w:space="0" w:color="auto"/>
                <w:right w:val="none" w:sz="0" w:space="0" w:color="auto"/>
              </w:divBdr>
            </w:div>
          </w:divsChild>
        </w:div>
        <w:div w:id="1737391077">
          <w:marLeft w:val="0"/>
          <w:marRight w:val="0"/>
          <w:marTop w:val="0"/>
          <w:marBottom w:val="0"/>
          <w:divBdr>
            <w:top w:val="none" w:sz="0" w:space="0" w:color="auto"/>
            <w:left w:val="none" w:sz="0" w:space="0" w:color="auto"/>
            <w:bottom w:val="none" w:sz="0" w:space="0" w:color="auto"/>
            <w:right w:val="none" w:sz="0" w:space="0" w:color="auto"/>
          </w:divBdr>
          <w:divsChild>
            <w:div w:id="55860884">
              <w:marLeft w:val="75"/>
              <w:marRight w:val="75"/>
              <w:marTop w:val="150"/>
              <w:marBottom w:val="150"/>
              <w:divBdr>
                <w:top w:val="none" w:sz="0" w:space="0" w:color="auto"/>
                <w:left w:val="none" w:sz="0" w:space="0" w:color="auto"/>
                <w:bottom w:val="none" w:sz="0" w:space="0" w:color="auto"/>
                <w:right w:val="none" w:sz="0" w:space="0" w:color="auto"/>
              </w:divBdr>
            </w:div>
          </w:divsChild>
        </w:div>
        <w:div w:id="1742754567">
          <w:marLeft w:val="0"/>
          <w:marRight w:val="0"/>
          <w:marTop w:val="0"/>
          <w:marBottom w:val="0"/>
          <w:divBdr>
            <w:top w:val="none" w:sz="0" w:space="0" w:color="auto"/>
            <w:left w:val="none" w:sz="0" w:space="0" w:color="auto"/>
            <w:bottom w:val="none" w:sz="0" w:space="0" w:color="auto"/>
            <w:right w:val="none" w:sz="0" w:space="0" w:color="auto"/>
          </w:divBdr>
          <w:divsChild>
            <w:div w:id="1594824985">
              <w:marLeft w:val="75"/>
              <w:marRight w:val="75"/>
              <w:marTop w:val="150"/>
              <w:marBottom w:val="150"/>
              <w:divBdr>
                <w:top w:val="none" w:sz="0" w:space="0" w:color="auto"/>
                <w:left w:val="none" w:sz="0" w:space="0" w:color="auto"/>
                <w:bottom w:val="none" w:sz="0" w:space="0" w:color="auto"/>
                <w:right w:val="none" w:sz="0" w:space="0" w:color="auto"/>
              </w:divBdr>
            </w:div>
          </w:divsChild>
        </w:div>
        <w:div w:id="1749426438">
          <w:marLeft w:val="0"/>
          <w:marRight w:val="0"/>
          <w:marTop w:val="0"/>
          <w:marBottom w:val="0"/>
          <w:divBdr>
            <w:top w:val="none" w:sz="0" w:space="0" w:color="auto"/>
            <w:left w:val="none" w:sz="0" w:space="0" w:color="auto"/>
            <w:bottom w:val="none" w:sz="0" w:space="0" w:color="auto"/>
            <w:right w:val="none" w:sz="0" w:space="0" w:color="auto"/>
          </w:divBdr>
          <w:divsChild>
            <w:div w:id="355695053">
              <w:marLeft w:val="75"/>
              <w:marRight w:val="75"/>
              <w:marTop w:val="150"/>
              <w:marBottom w:val="150"/>
              <w:divBdr>
                <w:top w:val="none" w:sz="0" w:space="0" w:color="auto"/>
                <w:left w:val="none" w:sz="0" w:space="0" w:color="auto"/>
                <w:bottom w:val="none" w:sz="0" w:space="0" w:color="auto"/>
                <w:right w:val="none" w:sz="0" w:space="0" w:color="auto"/>
              </w:divBdr>
            </w:div>
          </w:divsChild>
        </w:div>
        <w:div w:id="1749502945">
          <w:marLeft w:val="0"/>
          <w:marRight w:val="0"/>
          <w:marTop w:val="0"/>
          <w:marBottom w:val="0"/>
          <w:divBdr>
            <w:top w:val="none" w:sz="0" w:space="0" w:color="auto"/>
            <w:left w:val="none" w:sz="0" w:space="0" w:color="auto"/>
            <w:bottom w:val="none" w:sz="0" w:space="0" w:color="auto"/>
            <w:right w:val="none" w:sz="0" w:space="0" w:color="auto"/>
          </w:divBdr>
          <w:divsChild>
            <w:div w:id="1714113624">
              <w:marLeft w:val="75"/>
              <w:marRight w:val="75"/>
              <w:marTop w:val="150"/>
              <w:marBottom w:val="150"/>
              <w:divBdr>
                <w:top w:val="none" w:sz="0" w:space="0" w:color="auto"/>
                <w:left w:val="none" w:sz="0" w:space="0" w:color="auto"/>
                <w:bottom w:val="none" w:sz="0" w:space="0" w:color="auto"/>
                <w:right w:val="none" w:sz="0" w:space="0" w:color="auto"/>
              </w:divBdr>
            </w:div>
          </w:divsChild>
        </w:div>
        <w:div w:id="1756366515">
          <w:marLeft w:val="0"/>
          <w:marRight w:val="0"/>
          <w:marTop w:val="0"/>
          <w:marBottom w:val="0"/>
          <w:divBdr>
            <w:top w:val="none" w:sz="0" w:space="0" w:color="auto"/>
            <w:left w:val="none" w:sz="0" w:space="0" w:color="auto"/>
            <w:bottom w:val="none" w:sz="0" w:space="0" w:color="auto"/>
            <w:right w:val="none" w:sz="0" w:space="0" w:color="auto"/>
          </w:divBdr>
          <w:divsChild>
            <w:div w:id="1295721163">
              <w:marLeft w:val="75"/>
              <w:marRight w:val="75"/>
              <w:marTop w:val="150"/>
              <w:marBottom w:val="150"/>
              <w:divBdr>
                <w:top w:val="none" w:sz="0" w:space="0" w:color="auto"/>
                <w:left w:val="none" w:sz="0" w:space="0" w:color="auto"/>
                <w:bottom w:val="none" w:sz="0" w:space="0" w:color="auto"/>
                <w:right w:val="none" w:sz="0" w:space="0" w:color="auto"/>
              </w:divBdr>
            </w:div>
          </w:divsChild>
        </w:div>
        <w:div w:id="1777170717">
          <w:marLeft w:val="0"/>
          <w:marRight w:val="0"/>
          <w:marTop w:val="0"/>
          <w:marBottom w:val="0"/>
          <w:divBdr>
            <w:top w:val="none" w:sz="0" w:space="0" w:color="auto"/>
            <w:left w:val="none" w:sz="0" w:space="0" w:color="auto"/>
            <w:bottom w:val="none" w:sz="0" w:space="0" w:color="auto"/>
            <w:right w:val="none" w:sz="0" w:space="0" w:color="auto"/>
          </w:divBdr>
          <w:divsChild>
            <w:div w:id="1436705028">
              <w:marLeft w:val="75"/>
              <w:marRight w:val="75"/>
              <w:marTop w:val="150"/>
              <w:marBottom w:val="150"/>
              <w:divBdr>
                <w:top w:val="none" w:sz="0" w:space="0" w:color="auto"/>
                <w:left w:val="none" w:sz="0" w:space="0" w:color="auto"/>
                <w:bottom w:val="none" w:sz="0" w:space="0" w:color="auto"/>
                <w:right w:val="none" w:sz="0" w:space="0" w:color="auto"/>
              </w:divBdr>
            </w:div>
          </w:divsChild>
        </w:div>
        <w:div w:id="1779333604">
          <w:marLeft w:val="0"/>
          <w:marRight w:val="0"/>
          <w:marTop w:val="0"/>
          <w:marBottom w:val="0"/>
          <w:divBdr>
            <w:top w:val="none" w:sz="0" w:space="0" w:color="auto"/>
            <w:left w:val="none" w:sz="0" w:space="0" w:color="auto"/>
            <w:bottom w:val="none" w:sz="0" w:space="0" w:color="auto"/>
            <w:right w:val="none" w:sz="0" w:space="0" w:color="auto"/>
          </w:divBdr>
          <w:divsChild>
            <w:div w:id="1266614698">
              <w:marLeft w:val="75"/>
              <w:marRight w:val="75"/>
              <w:marTop w:val="150"/>
              <w:marBottom w:val="150"/>
              <w:divBdr>
                <w:top w:val="none" w:sz="0" w:space="0" w:color="auto"/>
                <w:left w:val="none" w:sz="0" w:space="0" w:color="auto"/>
                <w:bottom w:val="none" w:sz="0" w:space="0" w:color="auto"/>
                <w:right w:val="none" w:sz="0" w:space="0" w:color="auto"/>
              </w:divBdr>
            </w:div>
          </w:divsChild>
        </w:div>
        <w:div w:id="1779593596">
          <w:marLeft w:val="0"/>
          <w:marRight w:val="0"/>
          <w:marTop w:val="0"/>
          <w:marBottom w:val="0"/>
          <w:divBdr>
            <w:top w:val="none" w:sz="0" w:space="0" w:color="auto"/>
            <w:left w:val="none" w:sz="0" w:space="0" w:color="auto"/>
            <w:bottom w:val="none" w:sz="0" w:space="0" w:color="auto"/>
            <w:right w:val="none" w:sz="0" w:space="0" w:color="auto"/>
          </w:divBdr>
          <w:divsChild>
            <w:div w:id="1482850085">
              <w:marLeft w:val="75"/>
              <w:marRight w:val="75"/>
              <w:marTop w:val="150"/>
              <w:marBottom w:val="150"/>
              <w:divBdr>
                <w:top w:val="none" w:sz="0" w:space="0" w:color="auto"/>
                <w:left w:val="none" w:sz="0" w:space="0" w:color="auto"/>
                <w:bottom w:val="none" w:sz="0" w:space="0" w:color="auto"/>
                <w:right w:val="none" w:sz="0" w:space="0" w:color="auto"/>
              </w:divBdr>
            </w:div>
          </w:divsChild>
        </w:div>
        <w:div w:id="1786194749">
          <w:marLeft w:val="0"/>
          <w:marRight w:val="0"/>
          <w:marTop w:val="0"/>
          <w:marBottom w:val="0"/>
          <w:divBdr>
            <w:top w:val="none" w:sz="0" w:space="0" w:color="auto"/>
            <w:left w:val="none" w:sz="0" w:space="0" w:color="auto"/>
            <w:bottom w:val="none" w:sz="0" w:space="0" w:color="auto"/>
            <w:right w:val="none" w:sz="0" w:space="0" w:color="auto"/>
          </w:divBdr>
          <w:divsChild>
            <w:div w:id="1322808691">
              <w:marLeft w:val="75"/>
              <w:marRight w:val="75"/>
              <w:marTop w:val="150"/>
              <w:marBottom w:val="150"/>
              <w:divBdr>
                <w:top w:val="none" w:sz="0" w:space="0" w:color="auto"/>
                <w:left w:val="none" w:sz="0" w:space="0" w:color="auto"/>
                <w:bottom w:val="none" w:sz="0" w:space="0" w:color="auto"/>
                <w:right w:val="none" w:sz="0" w:space="0" w:color="auto"/>
              </w:divBdr>
            </w:div>
          </w:divsChild>
        </w:div>
        <w:div w:id="1798645408">
          <w:marLeft w:val="0"/>
          <w:marRight w:val="0"/>
          <w:marTop w:val="0"/>
          <w:marBottom w:val="0"/>
          <w:divBdr>
            <w:top w:val="none" w:sz="0" w:space="0" w:color="auto"/>
            <w:left w:val="none" w:sz="0" w:space="0" w:color="auto"/>
            <w:bottom w:val="none" w:sz="0" w:space="0" w:color="auto"/>
            <w:right w:val="none" w:sz="0" w:space="0" w:color="auto"/>
          </w:divBdr>
          <w:divsChild>
            <w:div w:id="1452090333">
              <w:marLeft w:val="75"/>
              <w:marRight w:val="75"/>
              <w:marTop w:val="150"/>
              <w:marBottom w:val="150"/>
              <w:divBdr>
                <w:top w:val="none" w:sz="0" w:space="0" w:color="auto"/>
                <w:left w:val="none" w:sz="0" w:space="0" w:color="auto"/>
                <w:bottom w:val="none" w:sz="0" w:space="0" w:color="auto"/>
                <w:right w:val="none" w:sz="0" w:space="0" w:color="auto"/>
              </w:divBdr>
            </w:div>
          </w:divsChild>
        </w:div>
        <w:div w:id="1800105511">
          <w:marLeft w:val="0"/>
          <w:marRight w:val="0"/>
          <w:marTop w:val="0"/>
          <w:marBottom w:val="0"/>
          <w:divBdr>
            <w:top w:val="none" w:sz="0" w:space="0" w:color="auto"/>
            <w:left w:val="none" w:sz="0" w:space="0" w:color="auto"/>
            <w:bottom w:val="none" w:sz="0" w:space="0" w:color="auto"/>
            <w:right w:val="none" w:sz="0" w:space="0" w:color="auto"/>
          </w:divBdr>
          <w:divsChild>
            <w:div w:id="158498511">
              <w:marLeft w:val="75"/>
              <w:marRight w:val="75"/>
              <w:marTop w:val="150"/>
              <w:marBottom w:val="150"/>
              <w:divBdr>
                <w:top w:val="none" w:sz="0" w:space="0" w:color="auto"/>
                <w:left w:val="none" w:sz="0" w:space="0" w:color="auto"/>
                <w:bottom w:val="none" w:sz="0" w:space="0" w:color="auto"/>
                <w:right w:val="none" w:sz="0" w:space="0" w:color="auto"/>
              </w:divBdr>
            </w:div>
          </w:divsChild>
        </w:div>
        <w:div w:id="1811239862">
          <w:marLeft w:val="0"/>
          <w:marRight w:val="0"/>
          <w:marTop w:val="0"/>
          <w:marBottom w:val="0"/>
          <w:divBdr>
            <w:top w:val="none" w:sz="0" w:space="0" w:color="auto"/>
            <w:left w:val="none" w:sz="0" w:space="0" w:color="auto"/>
            <w:bottom w:val="none" w:sz="0" w:space="0" w:color="auto"/>
            <w:right w:val="none" w:sz="0" w:space="0" w:color="auto"/>
          </w:divBdr>
          <w:divsChild>
            <w:div w:id="71784814">
              <w:marLeft w:val="75"/>
              <w:marRight w:val="75"/>
              <w:marTop w:val="150"/>
              <w:marBottom w:val="150"/>
              <w:divBdr>
                <w:top w:val="none" w:sz="0" w:space="0" w:color="auto"/>
                <w:left w:val="none" w:sz="0" w:space="0" w:color="auto"/>
                <w:bottom w:val="none" w:sz="0" w:space="0" w:color="auto"/>
                <w:right w:val="none" w:sz="0" w:space="0" w:color="auto"/>
              </w:divBdr>
            </w:div>
          </w:divsChild>
        </w:div>
        <w:div w:id="1812164882">
          <w:marLeft w:val="0"/>
          <w:marRight w:val="0"/>
          <w:marTop w:val="0"/>
          <w:marBottom w:val="0"/>
          <w:divBdr>
            <w:top w:val="none" w:sz="0" w:space="0" w:color="auto"/>
            <w:left w:val="none" w:sz="0" w:space="0" w:color="auto"/>
            <w:bottom w:val="none" w:sz="0" w:space="0" w:color="auto"/>
            <w:right w:val="none" w:sz="0" w:space="0" w:color="auto"/>
          </w:divBdr>
          <w:divsChild>
            <w:div w:id="635640837">
              <w:marLeft w:val="75"/>
              <w:marRight w:val="75"/>
              <w:marTop w:val="150"/>
              <w:marBottom w:val="150"/>
              <w:divBdr>
                <w:top w:val="none" w:sz="0" w:space="0" w:color="auto"/>
                <w:left w:val="none" w:sz="0" w:space="0" w:color="auto"/>
                <w:bottom w:val="none" w:sz="0" w:space="0" w:color="auto"/>
                <w:right w:val="none" w:sz="0" w:space="0" w:color="auto"/>
              </w:divBdr>
            </w:div>
          </w:divsChild>
        </w:div>
        <w:div w:id="1832213969">
          <w:marLeft w:val="0"/>
          <w:marRight w:val="0"/>
          <w:marTop w:val="0"/>
          <w:marBottom w:val="0"/>
          <w:divBdr>
            <w:top w:val="none" w:sz="0" w:space="0" w:color="auto"/>
            <w:left w:val="none" w:sz="0" w:space="0" w:color="auto"/>
            <w:bottom w:val="none" w:sz="0" w:space="0" w:color="auto"/>
            <w:right w:val="none" w:sz="0" w:space="0" w:color="auto"/>
          </w:divBdr>
          <w:divsChild>
            <w:div w:id="1018240081">
              <w:marLeft w:val="75"/>
              <w:marRight w:val="75"/>
              <w:marTop w:val="150"/>
              <w:marBottom w:val="150"/>
              <w:divBdr>
                <w:top w:val="none" w:sz="0" w:space="0" w:color="auto"/>
                <w:left w:val="none" w:sz="0" w:space="0" w:color="auto"/>
                <w:bottom w:val="none" w:sz="0" w:space="0" w:color="auto"/>
                <w:right w:val="none" w:sz="0" w:space="0" w:color="auto"/>
              </w:divBdr>
            </w:div>
          </w:divsChild>
        </w:div>
        <w:div w:id="1848396916">
          <w:marLeft w:val="0"/>
          <w:marRight w:val="0"/>
          <w:marTop w:val="0"/>
          <w:marBottom w:val="0"/>
          <w:divBdr>
            <w:top w:val="none" w:sz="0" w:space="0" w:color="auto"/>
            <w:left w:val="none" w:sz="0" w:space="0" w:color="auto"/>
            <w:bottom w:val="none" w:sz="0" w:space="0" w:color="auto"/>
            <w:right w:val="none" w:sz="0" w:space="0" w:color="auto"/>
          </w:divBdr>
          <w:divsChild>
            <w:div w:id="596447546">
              <w:marLeft w:val="75"/>
              <w:marRight w:val="75"/>
              <w:marTop w:val="150"/>
              <w:marBottom w:val="150"/>
              <w:divBdr>
                <w:top w:val="none" w:sz="0" w:space="0" w:color="auto"/>
                <w:left w:val="none" w:sz="0" w:space="0" w:color="auto"/>
                <w:bottom w:val="none" w:sz="0" w:space="0" w:color="auto"/>
                <w:right w:val="none" w:sz="0" w:space="0" w:color="auto"/>
              </w:divBdr>
            </w:div>
          </w:divsChild>
        </w:div>
        <w:div w:id="1866939251">
          <w:marLeft w:val="0"/>
          <w:marRight w:val="0"/>
          <w:marTop w:val="0"/>
          <w:marBottom w:val="0"/>
          <w:divBdr>
            <w:top w:val="none" w:sz="0" w:space="0" w:color="auto"/>
            <w:left w:val="none" w:sz="0" w:space="0" w:color="auto"/>
            <w:bottom w:val="none" w:sz="0" w:space="0" w:color="auto"/>
            <w:right w:val="none" w:sz="0" w:space="0" w:color="auto"/>
          </w:divBdr>
          <w:divsChild>
            <w:div w:id="1096168001">
              <w:marLeft w:val="75"/>
              <w:marRight w:val="75"/>
              <w:marTop w:val="150"/>
              <w:marBottom w:val="150"/>
              <w:divBdr>
                <w:top w:val="none" w:sz="0" w:space="0" w:color="auto"/>
                <w:left w:val="none" w:sz="0" w:space="0" w:color="auto"/>
                <w:bottom w:val="none" w:sz="0" w:space="0" w:color="auto"/>
                <w:right w:val="none" w:sz="0" w:space="0" w:color="auto"/>
              </w:divBdr>
            </w:div>
          </w:divsChild>
        </w:div>
        <w:div w:id="1866946901">
          <w:marLeft w:val="0"/>
          <w:marRight w:val="0"/>
          <w:marTop w:val="0"/>
          <w:marBottom w:val="0"/>
          <w:divBdr>
            <w:top w:val="none" w:sz="0" w:space="0" w:color="auto"/>
            <w:left w:val="none" w:sz="0" w:space="0" w:color="auto"/>
            <w:bottom w:val="none" w:sz="0" w:space="0" w:color="auto"/>
            <w:right w:val="none" w:sz="0" w:space="0" w:color="auto"/>
          </w:divBdr>
          <w:divsChild>
            <w:div w:id="2146501702">
              <w:marLeft w:val="75"/>
              <w:marRight w:val="75"/>
              <w:marTop w:val="150"/>
              <w:marBottom w:val="150"/>
              <w:divBdr>
                <w:top w:val="none" w:sz="0" w:space="0" w:color="auto"/>
                <w:left w:val="none" w:sz="0" w:space="0" w:color="auto"/>
                <w:bottom w:val="none" w:sz="0" w:space="0" w:color="auto"/>
                <w:right w:val="none" w:sz="0" w:space="0" w:color="auto"/>
              </w:divBdr>
            </w:div>
          </w:divsChild>
        </w:div>
        <w:div w:id="1869442625">
          <w:marLeft w:val="0"/>
          <w:marRight w:val="0"/>
          <w:marTop w:val="0"/>
          <w:marBottom w:val="0"/>
          <w:divBdr>
            <w:top w:val="none" w:sz="0" w:space="0" w:color="auto"/>
            <w:left w:val="none" w:sz="0" w:space="0" w:color="auto"/>
            <w:bottom w:val="none" w:sz="0" w:space="0" w:color="auto"/>
            <w:right w:val="none" w:sz="0" w:space="0" w:color="auto"/>
          </w:divBdr>
          <w:divsChild>
            <w:div w:id="1040979902">
              <w:marLeft w:val="75"/>
              <w:marRight w:val="75"/>
              <w:marTop w:val="150"/>
              <w:marBottom w:val="150"/>
              <w:divBdr>
                <w:top w:val="none" w:sz="0" w:space="0" w:color="auto"/>
                <w:left w:val="none" w:sz="0" w:space="0" w:color="auto"/>
                <w:bottom w:val="none" w:sz="0" w:space="0" w:color="auto"/>
                <w:right w:val="none" w:sz="0" w:space="0" w:color="auto"/>
              </w:divBdr>
            </w:div>
          </w:divsChild>
        </w:div>
        <w:div w:id="1880360730">
          <w:marLeft w:val="0"/>
          <w:marRight w:val="0"/>
          <w:marTop w:val="0"/>
          <w:marBottom w:val="0"/>
          <w:divBdr>
            <w:top w:val="none" w:sz="0" w:space="0" w:color="auto"/>
            <w:left w:val="none" w:sz="0" w:space="0" w:color="auto"/>
            <w:bottom w:val="none" w:sz="0" w:space="0" w:color="auto"/>
            <w:right w:val="none" w:sz="0" w:space="0" w:color="auto"/>
          </w:divBdr>
          <w:divsChild>
            <w:div w:id="1187910410">
              <w:marLeft w:val="75"/>
              <w:marRight w:val="75"/>
              <w:marTop w:val="150"/>
              <w:marBottom w:val="150"/>
              <w:divBdr>
                <w:top w:val="none" w:sz="0" w:space="0" w:color="auto"/>
                <w:left w:val="none" w:sz="0" w:space="0" w:color="auto"/>
                <w:bottom w:val="none" w:sz="0" w:space="0" w:color="auto"/>
                <w:right w:val="none" w:sz="0" w:space="0" w:color="auto"/>
              </w:divBdr>
            </w:div>
          </w:divsChild>
        </w:div>
        <w:div w:id="1884441998">
          <w:marLeft w:val="0"/>
          <w:marRight w:val="0"/>
          <w:marTop w:val="0"/>
          <w:marBottom w:val="0"/>
          <w:divBdr>
            <w:top w:val="none" w:sz="0" w:space="0" w:color="auto"/>
            <w:left w:val="none" w:sz="0" w:space="0" w:color="auto"/>
            <w:bottom w:val="none" w:sz="0" w:space="0" w:color="auto"/>
            <w:right w:val="none" w:sz="0" w:space="0" w:color="auto"/>
          </w:divBdr>
          <w:divsChild>
            <w:div w:id="877593593">
              <w:marLeft w:val="75"/>
              <w:marRight w:val="75"/>
              <w:marTop w:val="150"/>
              <w:marBottom w:val="150"/>
              <w:divBdr>
                <w:top w:val="none" w:sz="0" w:space="0" w:color="auto"/>
                <w:left w:val="none" w:sz="0" w:space="0" w:color="auto"/>
                <w:bottom w:val="none" w:sz="0" w:space="0" w:color="auto"/>
                <w:right w:val="none" w:sz="0" w:space="0" w:color="auto"/>
              </w:divBdr>
            </w:div>
          </w:divsChild>
        </w:div>
        <w:div w:id="1889535111">
          <w:marLeft w:val="0"/>
          <w:marRight w:val="0"/>
          <w:marTop w:val="0"/>
          <w:marBottom w:val="0"/>
          <w:divBdr>
            <w:top w:val="none" w:sz="0" w:space="0" w:color="auto"/>
            <w:left w:val="none" w:sz="0" w:space="0" w:color="auto"/>
            <w:bottom w:val="none" w:sz="0" w:space="0" w:color="auto"/>
            <w:right w:val="none" w:sz="0" w:space="0" w:color="auto"/>
          </w:divBdr>
          <w:divsChild>
            <w:div w:id="116265538">
              <w:marLeft w:val="75"/>
              <w:marRight w:val="75"/>
              <w:marTop w:val="150"/>
              <w:marBottom w:val="150"/>
              <w:divBdr>
                <w:top w:val="none" w:sz="0" w:space="0" w:color="auto"/>
                <w:left w:val="none" w:sz="0" w:space="0" w:color="auto"/>
                <w:bottom w:val="none" w:sz="0" w:space="0" w:color="auto"/>
                <w:right w:val="none" w:sz="0" w:space="0" w:color="auto"/>
              </w:divBdr>
            </w:div>
          </w:divsChild>
        </w:div>
        <w:div w:id="1911385052">
          <w:marLeft w:val="0"/>
          <w:marRight w:val="0"/>
          <w:marTop w:val="0"/>
          <w:marBottom w:val="0"/>
          <w:divBdr>
            <w:top w:val="none" w:sz="0" w:space="0" w:color="auto"/>
            <w:left w:val="none" w:sz="0" w:space="0" w:color="auto"/>
            <w:bottom w:val="none" w:sz="0" w:space="0" w:color="auto"/>
            <w:right w:val="none" w:sz="0" w:space="0" w:color="auto"/>
          </w:divBdr>
          <w:divsChild>
            <w:div w:id="777262234">
              <w:marLeft w:val="75"/>
              <w:marRight w:val="75"/>
              <w:marTop w:val="150"/>
              <w:marBottom w:val="150"/>
              <w:divBdr>
                <w:top w:val="none" w:sz="0" w:space="0" w:color="auto"/>
                <w:left w:val="none" w:sz="0" w:space="0" w:color="auto"/>
                <w:bottom w:val="none" w:sz="0" w:space="0" w:color="auto"/>
                <w:right w:val="none" w:sz="0" w:space="0" w:color="auto"/>
              </w:divBdr>
            </w:div>
          </w:divsChild>
        </w:div>
        <w:div w:id="1928074017">
          <w:marLeft w:val="0"/>
          <w:marRight w:val="0"/>
          <w:marTop w:val="0"/>
          <w:marBottom w:val="0"/>
          <w:divBdr>
            <w:top w:val="none" w:sz="0" w:space="0" w:color="auto"/>
            <w:left w:val="none" w:sz="0" w:space="0" w:color="auto"/>
            <w:bottom w:val="none" w:sz="0" w:space="0" w:color="auto"/>
            <w:right w:val="none" w:sz="0" w:space="0" w:color="auto"/>
          </w:divBdr>
          <w:divsChild>
            <w:div w:id="1539510586">
              <w:marLeft w:val="75"/>
              <w:marRight w:val="75"/>
              <w:marTop w:val="150"/>
              <w:marBottom w:val="150"/>
              <w:divBdr>
                <w:top w:val="none" w:sz="0" w:space="0" w:color="auto"/>
                <w:left w:val="none" w:sz="0" w:space="0" w:color="auto"/>
                <w:bottom w:val="none" w:sz="0" w:space="0" w:color="auto"/>
                <w:right w:val="none" w:sz="0" w:space="0" w:color="auto"/>
              </w:divBdr>
            </w:div>
          </w:divsChild>
        </w:div>
        <w:div w:id="1928613026">
          <w:marLeft w:val="0"/>
          <w:marRight w:val="0"/>
          <w:marTop w:val="0"/>
          <w:marBottom w:val="0"/>
          <w:divBdr>
            <w:top w:val="none" w:sz="0" w:space="0" w:color="auto"/>
            <w:left w:val="none" w:sz="0" w:space="0" w:color="auto"/>
            <w:bottom w:val="none" w:sz="0" w:space="0" w:color="auto"/>
            <w:right w:val="none" w:sz="0" w:space="0" w:color="auto"/>
          </w:divBdr>
          <w:divsChild>
            <w:div w:id="1069690282">
              <w:marLeft w:val="75"/>
              <w:marRight w:val="75"/>
              <w:marTop w:val="150"/>
              <w:marBottom w:val="150"/>
              <w:divBdr>
                <w:top w:val="none" w:sz="0" w:space="0" w:color="auto"/>
                <w:left w:val="none" w:sz="0" w:space="0" w:color="auto"/>
                <w:bottom w:val="none" w:sz="0" w:space="0" w:color="auto"/>
                <w:right w:val="none" w:sz="0" w:space="0" w:color="auto"/>
              </w:divBdr>
            </w:div>
          </w:divsChild>
        </w:div>
        <w:div w:id="1935674067">
          <w:marLeft w:val="0"/>
          <w:marRight w:val="0"/>
          <w:marTop w:val="0"/>
          <w:marBottom w:val="0"/>
          <w:divBdr>
            <w:top w:val="none" w:sz="0" w:space="0" w:color="auto"/>
            <w:left w:val="none" w:sz="0" w:space="0" w:color="auto"/>
            <w:bottom w:val="none" w:sz="0" w:space="0" w:color="auto"/>
            <w:right w:val="none" w:sz="0" w:space="0" w:color="auto"/>
          </w:divBdr>
          <w:divsChild>
            <w:div w:id="9836332">
              <w:marLeft w:val="75"/>
              <w:marRight w:val="75"/>
              <w:marTop w:val="150"/>
              <w:marBottom w:val="150"/>
              <w:divBdr>
                <w:top w:val="none" w:sz="0" w:space="0" w:color="auto"/>
                <w:left w:val="none" w:sz="0" w:space="0" w:color="auto"/>
                <w:bottom w:val="none" w:sz="0" w:space="0" w:color="auto"/>
                <w:right w:val="none" w:sz="0" w:space="0" w:color="auto"/>
              </w:divBdr>
            </w:div>
          </w:divsChild>
        </w:div>
        <w:div w:id="1939176194">
          <w:marLeft w:val="0"/>
          <w:marRight w:val="0"/>
          <w:marTop w:val="0"/>
          <w:marBottom w:val="0"/>
          <w:divBdr>
            <w:top w:val="none" w:sz="0" w:space="0" w:color="auto"/>
            <w:left w:val="none" w:sz="0" w:space="0" w:color="auto"/>
            <w:bottom w:val="none" w:sz="0" w:space="0" w:color="auto"/>
            <w:right w:val="none" w:sz="0" w:space="0" w:color="auto"/>
          </w:divBdr>
          <w:divsChild>
            <w:div w:id="857889001">
              <w:marLeft w:val="75"/>
              <w:marRight w:val="75"/>
              <w:marTop w:val="150"/>
              <w:marBottom w:val="150"/>
              <w:divBdr>
                <w:top w:val="none" w:sz="0" w:space="0" w:color="auto"/>
                <w:left w:val="none" w:sz="0" w:space="0" w:color="auto"/>
                <w:bottom w:val="none" w:sz="0" w:space="0" w:color="auto"/>
                <w:right w:val="none" w:sz="0" w:space="0" w:color="auto"/>
              </w:divBdr>
            </w:div>
          </w:divsChild>
        </w:div>
        <w:div w:id="1940481082">
          <w:marLeft w:val="0"/>
          <w:marRight w:val="0"/>
          <w:marTop w:val="0"/>
          <w:marBottom w:val="0"/>
          <w:divBdr>
            <w:top w:val="none" w:sz="0" w:space="0" w:color="auto"/>
            <w:left w:val="none" w:sz="0" w:space="0" w:color="auto"/>
            <w:bottom w:val="none" w:sz="0" w:space="0" w:color="auto"/>
            <w:right w:val="none" w:sz="0" w:space="0" w:color="auto"/>
          </w:divBdr>
          <w:divsChild>
            <w:div w:id="1812551876">
              <w:marLeft w:val="75"/>
              <w:marRight w:val="75"/>
              <w:marTop w:val="150"/>
              <w:marBottom w:val="150"/>
              <w:divBdr>
                <w:top w:val="none" w:sz="0" w:space="0" w:color="auto"/>
                <w:left w:val="none" w:sz="0" w:space="0" w:color="auto"/>
                <w:bottom w:val="none" w:sz="0" w:space="0" w:color="auto"/>
                <w:right w:val="none" w:sz="0" w:space="0" w:color="auto"/>
              </w:divBdr>
            </w:div>
          </w:divsChild>
        </w:div>
        <w:div w:id="1942183005">
          <w:marLeft w:val="0"/>
          <w:marRight w:val="0"/>
          <w:marTop w:val="0"/>
          <w:marBottom w:val="0"/>
          <w:divBdr>
            <w:top w:val="none" w:sz="0" w:space="0" w:color="auto"/>
            <w:left w:val="none" w:sz="0" w:space="0" w:color="auto"/>
            <w:bottom w:val="none" w:sz="0" w:space="0" w:color="auto"/>
            <w:right w:val="none" w:sz="0" w:space="0" w:color="auto"/>
          </w:divBdr>
          <w:divsChild>
            <w:div w:id="1758599246">
              <w:marLeft w:val="75"/>
              <w:marRight w:val="75"/>
              <w:marTop w:val="150"/>
              <w:marBottom w:val="150"/>
              <w:divBdr>
                <w:top w:val="none" w:sz="0" w:space="0" w:color="auto"/>
                <w:left w:val="none" w:sz="0" w:space="0" w:color="auto"/>
                <w:bottom w:val="none" w:sz="0" w:space="0" w:color="auto"/>
                <w:right w:val="none" w:sz="0" w:space="0" w:color="auto"/>
              </w:divBdr>
            </w:div>
          </w:divsChild>
        </w:div>
        <w:div w:id="1943881589">
          <w:marLeft w:val="0"/>
          <w:marRight w:val="0"/>
          <w:marTop w:val="0"/>
          <w:marBottom w:val="0"/>
          <w:divBdr>
            <w:top w:val="none" w:sz="0" w:space="0" w:color="auto"/>
            <w:left w:val="none" w:sz="0" w:space="0" w:color="auto"/>
            <w:bottom w:val="none" w:sz="0" w:space="0" w:color="auto"/>
            <w:right w:val="none" w:sz="0" w:space="0" w:color="auto"/>
          </w:divBdr>
          <w:divsChild>
            <w:div w:id="1005865762">
              <w:marLeft w:val="75"/>
              <w:marRight w:val="75"/>
              <w:marTop w:val="150"/>
              <w:marBottom w:val="150"/>
              <w:divBdr>
                <w:top w:val="none" w:sz="0" w:space="0" w:color="auto"/>
                <w:left w:val="none" w:sz="0" w:space="0" w:color="auto"/>
                <w:bottom w:val="none" w:sz="0" w:space="0" w:color="auto"/>
                <w:right w:val="none" w:sz="0" w:space="0" w:color="auto"/>
              </w:divBdr>
            </w:div>
          </w:divsChild>
        </w:div>
        <w:div w:id="1947494746">
          <w:marLeft w:val="0"/>
          <w:marRight w:val="0"/>
          <w:marTop w:val="0"/>
          <w:marBottom w:val="0"/>
          <w:divBdr>
            <w:top w:val="none" w:sz="0" w:space="0" w:color="auto"/>
            <w:left w:val="none" w:sz="0" w:space="0" w:color="auto"/>
            <w:bottom w:val="none" w:sz="0" w:space="0" w:color="auto"/>
            <w:right w:val="none" w:sz="0" w:space="0" w:color="auto"/>
          </w:divBdr>
          <w:divsChild>
            <w:div w:id="2106227153">
              <w:marLeft w:val="75"/>
              <w:marRight w:val="75"/>
              <w:marTop w:val="150"/>
              <w:marBottom w:val="150"/>
              <w:divBdr>
                <w:top w:val="none" w:sz="0" w:space="0" w:color="auto"/>
                <w:left w:val="none" w:sz="0" w:space="0" w:color="auto"/>
                <w:bottom w:val="none" w:sz="0" w:space="0" w:color="auto"/>
                <w:right w:val="none" w:sz="0" w:space="0" w:color="auto"/>
              </w:divBdr>
            </w:div>
          </w:divsChild>
        </w:div>
        <w:div w:id="1958566202">
          <w:marLeft w:val="0"/>
          <w:marRight w:val="0"/>
          <w:marTop w:val="0"/>
          <w:marBottom w:val="0"/>
          <w:divBdr>
            <w:top w:val="none" w:sz="0" w:space="0" w:color="auto"/>
            <w:left w:val="none" w:sz="0" w:space="0" w:color="auto"/>
            <w:bottom w:val="none" w:sz="0" w:space="0" w:color="auto"/>
            <w:right w:val="none" w:sz="0" w:space="0" w:color="auto"/>
          </w:divBdr>
          <w:divsChild>
            <w:div w:id="957030435">
              <w:marLeft w:val="75"/>
              <w:marRight w:val="75"/>
              <w:marTop w:val="150"/>
              <w:marBottom w:val="150"/>
              <w:divBdr>
                <w:top w:val="none" w:sz="0" w:space="0" w:color="auto"/>
                <w:left w:val="none" w:sz="0" w:space="0" w:color="auto"/>
                <w:bottom w:val="none" w:sz="0" w:space="0" w:color="auto"/>
                <w:right w:val="none" w:sz="0" w:space="0" w:color="auto"/>
              </w:divBdr>
            </w:div>
          </w:divsChild>
        </w:div>
        <w:div w:id="1967082863">
          <w:marLeft w:val="0"/>
          <w:marRight w:val="0"/>
          <w:marTop w:val="0"/>
          <w:marBottom w:val="0"/>
          <w:divBdr>
            <w:top w:val="none" w:sz="0" w:space="0" w:color="auto"/>
            <w:left w:val="none" w:sz="0" w:space="0" w:color="auto"/>
            <w:bottom w:val="none" w:sz="0" w:space="0" w:color="auto"/>
            <w:right w:val="none" w:sz="0" w:space="0" w:color="auto"/>
          </w:divBdr>
          <w:divsChild>
            <w:div w:id="2143184763">
              <w:marLeft w:val="75"/>
              <w:marRight w:val="75"/>
              <w:marTop w:val="150"/>
              <w:marBottom w:val="150"/>
              <w:divBdr>
                <w:top w:val="none" w:sz="0" w:space="0" w:color="auto"/>
                <w:left w:val="none" w:sz="0" w:space="0" w:color="auto"/>
                <w:bottom w:val="none" w:sz="0" w:space="0" w:color="auto"/>
                <w:right w:val="none" w:sz="0" w:space="0" w:color="auto"/>
              </w:divBdr>
            </w:div>
          </w:divsChild>
        </w:div>
        <w:div w:id="1969164222">
          <w:marLeft w:val="0"/>
          <w:marRight w:val="0"/>
          <w:marTop w:val="0"/>
          <w:marBottom w:val="0"/>
          <w:divBdr>
            <w:top w:val="none" w:sz="0" w:space="0" w:color="auto"/>
            <w:left w:val="none" w:sz="0" w:space="0" w:color="auto"/>
            <w:bottom w:val="none" w:sz="0" w:space="0" w:color="auto"/>
            <w:right w:val="none" w:sz="0" w:space="0" w:color="auto"/>
          </w:divBdr>
          <w:divsChild>
            <w:div w:id="943538043">
              <w:marLeft w:val="75"/>
              <w:marRight w:val="75"/>
              <w:marTop w:val="150"/>
              <w:marBottom w:val="150"/>
              <w:divBdr>
                <w:top w:val="none" w:sz="0" w:space="0" w:color="auto"/>
                <w:left w:val="none" w:sz="0" w:space="0" w:color="auto"/>
                <w:bottom w:val="none" w:sz="0" w:space="0" w:color="auto"/>
                <w:right w:val="none" w:sz="0" w:space="0" w:color="auto"/>
              </w:divBdr>
            </w:div>
          </w:divsChild>
        </w:div>
        <w:div w:id="1974672409">
          <w:marLeft w:val="0"/>
          <w:marRight w:val="0"/>
          <w:marTop w:val="0"/>
          <w:marBottom w:val="0"/>
          <w:divBdr>
            <w:top w:val="none" w:sz="0" w:space="0" w:color="auto"/>
            <w:left w:val="none" w:sz="0" w:space="0" w:color="auto"/>
            <w:bottom w:val="none" w:sz="0" w:space="0" w:color="auto"/>
            <w:right w:val="none" w:sz="0" w:space="0" w:color="auto"/>
          </w:divBdr>
          <w:divsChild>
            <w:div w:id="1674838172">
              <w:marLeft w:val="75"/>
              <w:marRight w:val="75"/>
              <w:marTop w:val="150"/>
              <w:marBottom w:val="150"/>
              <w:divBdr>
                <w:top w:val="none" w:sz="0" w:space="0" w:color="auto"/>
                <w:left w:val="none" w:sz="0" w:space="0" w:color="auto"/>
                <w:bottom w:val="none" w:sz="0" w:space="0" w:color="auto"/>
                <w:right w:val="none" w:sz="0" w:space="0" w:color="auto"/>
              </w:divBdr>
            </w:div>
          </w:divsChild>
        </w:div>
        <w:div w:id="1976987651">
          <w:marLeft w:val="0"/>
          <w:marRight w:val="0"/>
          <w:marTop w:val="0"/>
          <w:marBottom w:val="0"/>
          <w:divBdr>
            <w:top w:val="none" w:sz="0" w:space="0" w:color="auto"/>
            <w:left w:val="none" w:sz="0" w:space="0" w:color="auto"/>
            <w:bottom w:val="none" w:sz="0" w:space="0" w:color="auto"/>
            <w:right w:val="none" w:sz="0" w:space="0" w:color="auto"/>
          </w:divBdr>
          <w:divsChild>
            <w:div w:id="1629628445">
              <w:marLeft w:val="75"/>
              <w:marRight w:val="75"/>
              <w:marTop w:val="150"/>
              <w:marBottom w:val="150"/>
              <w:divBdr>
                <w:top w:val="none" w:sz="0" w:space="0" w:color="auto"/>
                <w:left w:val="none" w:sz="0" w:space="0" w:color="auto"/>
                <w:bottom w:val="none" w:sz="0" w:space="0" w:color="auto"/>
                <w:right w:val="none" w:sz="0" w:space="0" w:color="auto"/>
              </w:divBdr>
            </w:div>
          </w:divsChild>
        </w:div>
        <w:div w:id="1978992298">
          <w:marLeft w:val="0"/>
          <w:marRight w:val="0"/>
          <w:marTop w:val="0"/>
          <w:marBottom w:val="0"/>
          <w:divBdr>
            <w:top w:val="none" w:sz="0" w:space="0" w:color="auto"/>
            <w:left w:val="none" w:sz="0" w:space="0" w:color="auto"/>
            <w:bottom w:val="none" w:sz="0" w:space="0" w:color="auto"/>
            <w:right w:val="none" w:sz="0" w:space="0" w:color="auto"/>
          </w:divBdr>
          <w:divsChild>
            <w:div w:id="496576321">
              <w:marLeft w:val="75"/>
              <w:marRight w:val="75"/>
              <w:marTop w:val="150"/>
              <w:marBottom w:val="150"/>
              <w:divBdr>
                <w:top w:val="none" w:sz="0" w:space="0" w:color="auto"/>
                <w:left w:val="none" w:sz="0" w:space="0" w:color="auto"/>
                <w:bottom w:val="none" w:sz="0" w:space="0" w:color="auto"/>
                <w:right w:val="none" w:sz="0" w:space="0" w:color="auto"/>
              </w:divBdr>
            </w:div>
          </w:divsChild>
        </w:div>
        <w:div w:id="1985044437">
          <w:marLeft w:val="0"/>
          <w:marRight w:val="0"/>
          <w:marTop w:val="0"/>
          <w:marBottom w:val="0"/>
          <w:divBdr>
            <w:top w:val="none" w:sz="0" w:space="0" w:color="auto"/>
            <w:left w:val="none" w:sz="0" w:space="0" w:color="auto"/>
            <w:bottom w:val="none" w:sz="0" w:space="0" w:color="auto"/>
            <w:right w:val="none" w:sz="0" w:space="0" w:color="auto"/>
          </w:divBdr>
          <w:divsChild>
            <w:div w:id="811098659">
              <w:marLeft w:val="75"/>
              <w:marRight w:val="75"/>
              <w:marTop w:val="150"/>
              <w:marBottom w:val="150"/>
              <w:divBdr>
                <w:top w:val="none" w:sz="0" w:space="0" w:color="auto"/>
                <w:left w:val="none" w:sz="0" w:space="0" w:color="auto"/>
                <w:bottom w:val="none" w:sz="0" w:space="0" w:color="auto"/>
                <w:right w:val="none" w:sz="0" w:space="0" w:color="auto"/>
              </w:divBdr>
            </w:div>
          </w:divsChild>
        </w:div>
        <w:div w:id="1993605999">
          <w:marLeft w:val="0"/>
          <w:marRight w:val="0"/>
          <w:marTop w:val="0"/>
          <w:marBottom w:val="0"/>
          <w:divBdr>
            <w:top w:val="none" w:sz="0" w:space="0" w:color="auto"/>
            <w:left w:val="none" w:sz="0" w:space="0" w:color="auto"/>
            <w:bottom w:val="none" w:sz="0" w:space="0" w:color="auto"/>
            <w:right w:val="none" w:sz="0" w:space="0" w:color="auto"/>
          </w:divBdr>
          <w:divsChild>
            <w:div w:id="1010108823">
              <w:marLeft w:val="75"/>
              <w:marRight w:val="75"/>
              <w:marTop w:val="150"/>
              <w:marBottom w:val="150"/>
              <w:divBdr>
                <w:top w:val="none" w:sz="0" w:space="0" w:color="auto"/>
                <w:left w:val="none" w:sz="0" w:space="0" w:color="auto"/>
                <w:bottom w:val="none" w:sz="0" w:space="0" w:color="auto"/>
                <w:right w:val="none" w:sz="0" w:space="0" w:color="auto"/>
              </w:divBdr>
            </w:div>
          </w:divsChild>
        </w:div>
        <w:div w:id="1997756928">
          <w:marLeft w:val="0"/>
          <w:marRight w:val="0"/>
          <w:marTop w:val="0"/>
          <w:marBottom w:val="0"/>
          <w:divBdr>
            <w:top w:val="none" w:sz="0" w:space="0" w:color="auto"/>
            <w:left w:val="none" w:sz="0" w:space="0" w:color="auto"/>
            <w:bottom w:val="none" w:sz="0" w:space="0" w:color="auto"/>
            <w:right w:val="none" w:sz="0" w:space="0" w:color="auto"/>
          </w:divBdr>
          <w:divsChild>
            <w:div w:id="1638607464">
              <w:marLeft w:val="75"/>
              <w:marRight w:val="75"/>
              <w:marTop w:val="150"/>
              <w:marBottom w:val="150"/>
              <w:divBdr>
                <w:top w:val="none" w:sz="0" w:space="0" w:color="auto"/>
                <w:left w:val="none" w:sz="0" w:space="0" w:color="auto"/>
                <w:bottom w:val="none" w:sz="0" w:space="0" w:color="auto"/>
                <w:right w:val="none" w:sz="0" w:space="0" w:color="auto"/>
              </w:divBdr>
            </w:div>
          </w:divsChild>
        </w:div>
        <w:div w:id="2003239444">
          <w:marLeft w:val="0"/>
          <w:marRight w:val="0"/>
          <w:marTop w:val="0"/>
          <w:marBottom w:val="0"/>
          <w:divBdr>
            <w:top w:val="none" w:sz="0" w:space="0" w:color="auto"/>
            <w:left w:val="none" w:sz="0" w:space="0" w:color="auto"/>
            <w:bottom w:val="none" w:sz="0" w:space="0" w:color="auto"/>
            <w:right w:val="none" w:sz="0" w:space="0" w:color="auto"/>
          </w:divBdr>
          <w:divsChild>
            <w:div w:id="1067528652">
              <w:marLeft w:val="75"/>
              <w:marRight w:val="75"/>
              <w:marTop w:val="150"/>
              <w:marBottom w:val="150"/>
              <w:divBdr>
                <w:top w:val="none" w:sz="0" w:space="0" w:color="auto"/>
                <w:left w:val="none" w:sz="0" w:space="0" w:color="auto"/>
                <w:bottom w:val="none" w:sz="0" w:space="0" w:color="auto"/>
                <w:right w:val="none" w:sz="0" w:space="0" w:color="auto"/>
              </w:divBdr>
            </w:div>
          </w:divsChild>
        </w:div>
        <w:div w:id="2009283120">
          <w:marLeft w:val="0"/>
          <w:marRight w:val="0"/>
          <w:marTop w:val="0"/>
          <w:marBottom w:val="0"/>
          <w:divBdr>
            <w:top w:val="none" w:sz="0" w:space="0" w:color="auto"/>
            <w:left w:val="none" w:sz="0" w:space="0" w:color="auto"/>
            <w:bottom w:val="none" w:sz="0" w:space="0" w:color="auto"/>
            <w:right w:val="none" w:sz="0" w:space="0" w:color="auto"/>
          </w:divBdr>
          <w:divsChild>
            <w:div w:id="1289895086">
              <w:marLeft w:val="75"/>
              <w:marRight w:val="75"/>
              <w:marTop w:val="150"/>
              <w:marBottom w:val="150"/>
              <w:divBdr>
                <w:top w:val="none" w:sz="0" w:space="0" w:color="auto"/>
                <w:left w:val="none" w:sz="0" w:space="0" w:color="auto"/>
                <w:bottom w:val="none" w:sz="0" w:space="0" w:color="auto"/>
                <w:right w:val="none" w:sz="0" w:space="0" w:color="auto"/>
              </w:divBdr>
            </w:div>
          </w:divsChild>
        </w:div>
        <w:div w:id="2017228266">
          <w:marLeft w:val="0"/>
          <w:marRight w:val="0"/>
          <w:marTop w:val="0"/>
          <w:marBottom w:val="0"/>
          <w:divBdr>
            <w:top w:val="none" w:sz="0" w:space="0" w:color="auto"/>
            <w:left w:val="none" w:sz="0" w:space="0" w:color="auto"/>
            <w:bottom w:val="none" w:sz="0" w:space="0" w:color="auto"/>
            <w:right w:val="none" w:sz="0" w:space="0" w:color="auto"/>
          </w:divBdr>
          <w:divsChild>
            <w:div w:id="66195584">
              <w:marLeft w:val="75"/>
              <w:marRight w:val="75"/>
              <w:marTop w:val="150"/>
              <w:marBottom w:val="150"/>
              <w:divBdr>
                <w:top w:val="none" w:sz="0" w:space="0" w:color="auto"/>
                <w:left w:val="none" w:sz="0" w:space="0" w:color="auto"/>
                <w:bottom w:val="none" w:sz="0" w:space="0" w:color="auto"/>
                <w:right w:val="none" w:sz="0" w:space="0" w:color="auto"/>
              </w:divBdr>
            </w:div>
          </w:divsChild>
        </w:div>
        <w:div w:id="2020308195">
          <w:marLeft w:val="0"/>
          <w:marRight w:val="0"/>
          <w:marTop w:val="0"/>
          <w:marBottom w:val="0"/>
          <w:divBdr>
            <w:top w:val="none" w:sz="0" w:space="0" w:color="auto"/>
            <w:left w:val="none" w:sz="0" w:space="0" w:color="auto"/>
            <w:bottom w:val="none" w:sz="0" w:space="0" w:color="auto"/>
            <w:right w:val="none" w:sz="0" w:space="0" w:color="auto"/>
          </w:divBdr>
          <w:divsChild>
            <w:div w:id="363794756">
              <w:marLeft w:val="75"/>
              <w:marRight w:val="75"/>
              <w:marTop w:val="150"/>
              <w:marBottom w:val="150"/>
              <w:divBdr>
                <w:top w:val="none" w:sz="0" w:space="0" w:color="auto"/>
                <w:left w:val="none" w:sz="0" w:space="0" w:color="auto"/>
                <w:bottom w:val="none" w:sz="0" w:space="0" w:color="auto"/>
                <w:right w:val="none" w:sz="0" w:space="0" w:color="auto"/>
              </w:divBdr>
            </w:div>
          </w:divsChild>
        </w:div>
        <w:div w:id="2037268375">
          <w:marLeft w:val="0"/>
          <w:marRight w:val="0"/>
          <w:marTop w:val="0"/>
          <w:marBottom w:val="0"/>
          <w:divBdr>
            <w:top w:val="none" w:sz="0" w:space="0" w:color="auto"/>
            <w:left w:val="none" w:sz="0" w:space="0" w:color="auto"/>
            <w:bottom w:val="none" w:sz="0" w:space="0" w:color="auto"/>
            <w:right w:val="none" w:sz="0" w:space="0" w:color="auto"/>
          </w:divBdr>
          <w:divsChild>
            <w:div w:id="1450080111">
              <w:marLeft w:val="75"/>
              <w:marRight w:val="75"/>
              <w:marTop w:val="150"/>
              <w:marBottom w:val="150"/>
              <w:divBdr>
                <w:top w:val="none" w:sz="0" w:space="0" w:color="auto"/>
                <w:left w:val="none" w:sz="0" w:space="0" w:color="auto"/>
                <w:bottom w:val="none" w:sz="0" w:space="0" w:color="auto"/>
                <w:right w:val="none" w:sz="0" w:space="0" w:color="auto"/>
              </w:divBdr>
            </w:div>
          </w:divsChild>
        </w:div>
        <w:div w:id="2040466983">
          <w:marLeft w:val="0"/>
          <w:marRight w:val="0"/>
          <w:marTop w:val="0"/>
          <w:marBottom w:val="0"/>
          <w:divBdr>
            <w:top w:val="none" w:sz="0" w:space="0" w:color="auto"/>
            <w:left w:val="none" w:sz="0" w:space="0" w:color="auto"/>
            <w:bottom w:val="none" w:sz="0" w:space="0" w:color="auto"/>
            <w:right w:val="none" w:sz="0" w:space="0" w:color="auto"/>
          </w:divBdr>
          <w:divsChild>
            <w:div w:id="1123427130">
              <w:marLeft w:val="75"/>
              <w:marRight w:val="75"/>
              <w:marTop w:val="150"/>
              <w:marBottom w:val="150"/>
              <w:divBdr>
                <w:top w:val="none" w:sz="0" w:space="0" w:color="auto"/>
                <w:left w:val="none" w:sz="0" w:space="0" w:color="auto"/>
                <w:bottom w:val="none" w:sz="0" w:space="0" w:color="auto"/>
                <w:right w:val="none" w:sz="0" w:space="0" w:color="auto"/>
              </w:divBdr>
            </w:div>
          </w:divsChild>
        </w:div>
        <w:div w:id="2042825221">
          <w:marLeft w:val="0"/>
          <w:marRight w:val="0"/>
          <w:marTop w:val="0"/>
          <w:marBottom w:val="0"/>
          <w:divBdr>
            <w:top w:val="none" w:sz="0" w:space="0" w:color="auto"/>
            <w:left w:val="none" w:sz="0" w:space="0" w:color="auto"/>
            <w:bottom w:val="none" w:sz="0" w:space="0" w:color="auto"/>
            <w:right w:val="none" w:sz="0" w:space="0" w:color="auto"/>
          </w:divBdr>
          <w:divsChild>
            <w:div w:id="1923298107">
              <w:marLeft w:val="75"/>
              <w:marRight w:val="75"/>
              <w:marTop w:val="150"/>
              <w:marBottom w:val="150"/>
              <w:divBdr>
                <w:top w:val="none" w:sz="0" w:space="0" w:color="auto"/>
                <w:left w:val="none" w:sz="0" w:space="0" w:color="auto"/>
                <w:bottom w:val="none" w:sz="0" w:space="0" w:color="auto"/>
                <w:right w:val="none" w:sz="0" w:space="0" w:color="auto"/>
              </w:divBdr>
            </w:div>
          </w:divsChild>
        </w:div>
        <w:div w:id="2050179759">
          <w:marLeft w:val="0"/>
          <w:marRight w:val="0"/>
          <w:marTop w:val="0"/>
          <w:marBottom w:val="0"/>
          <w:divBdr>
            <w:top w:val="none" w:sz="0" w:space="0" w:color="auto"/>
            <w:left w:val="none" w:sz="0" w:space="0" w:color="auto"/>
            <w:bottom w:val="none" w:sz="0" w:space="0" w:color="auto"/>
            <w:right w:val="none" w:sz="0" w:space="0" w:color="auto"/>
          </w:divBdr>
          <w:divsChild>
            <w:div w:id="1866400164">
              <w:marLeft w:val="75"/>
              <w:marRight w:val="75"/>
              <w:marTop w:val="150"/>
              <w:marBottom w:val="150"/>
              <w:divBdr>
                <w:top w:val="none" w:sz="0" w:space="0" w:color="auto"/>
                <w:left w:val="none" w:sz="0" w:space="0" w:color="auto"/>
                <w:bottom w:val="none" w:sz="0" w:space="0" w:color="auto"/>
                <w:right w:val="none" w:sz="0" w:space="0" w:color="auto"/>
              </w:divBdr>
            </w:div>
          </w:divsChild>
        </w:div>
        <w:div w:id="2052804736">
          <w:marLeft w:val="0"/>
          <w:marRight w:val="0"/>
          <w:marTop w:val="0"/>
          <w:marBottom w:val="0"/>
          <w:divBdr>
            <w:top w:val="none" w:sz="0" w:space="0" w:color="auto"/>
            <w:left w:val="none" w:sz="0" w:space="0" w:color="auto"/>
            <w:bottom w:val="none" w:sz="0" w:space="0" w:color="auto"/>
            <w:right w:val="none" w:sz="0" w:space="0" w:color="auto"/>
          </w:divBdr>
          <w:divsChild>
            <w:div w:id="13655250">
              <w:marLeft w:val="75"/>
              <w:marRight w:val="75"/>
              <w:marTop w:val="150"/>
              <w:marBottom w:val="150"/>
              <w:divBdr>
                <w:top w:val="none" w:sz="0" w:space="0" w:color="auto"/>
                <w:left w:val="none" w:sz="0" w:space="0" w:color="auto"/>
                <w:bottom w:val="none" w:sz="0" w:space="0" w:color="auto"/>
                <w:right w:val="none" w:sz="0" w:space="0" w:color="auto"/>
              </w:divBdr>
            </w:div>
          </w:divsChild>
        </w:div>
        <w:div w:id="2053458639">
          <w:marLeft w:val="0"/>
          <w:marRight w:val="0"/>
          <w:marTop w:val="0"/>
          <w:marBottom w:val="0"/>
          <w:divBdr>
            <w:top w:val="none" w:sz="0" w:space="0" w:color="auto"/>
            <w:left w:val="none" w:sz="0" w:space="0" w:color="auto"/>
            <w:bottom w:val="none" w:sz="0" w:space="0" w:color="auto"/>
            <w:right w:val="none" w:sz="0" w:space="0" w:color="auto"/>
          </w:divBdr>
          <w:divsChild>
            <w:div w:id="737483180">
              <w:marLeft w:val="75"/>
              <w:marRight w:val="75"/>
              <w:marTop w:val="150"/>
              <w:marBottom w:val="150"/>
              <w:divBdr>
                <w:top w:val="none" w:sz="0" w:space="0" w:color="auto"/>
                <w:left w:val="none" w:sz="0" w:space="0" w:color="auto"/>
                <w:bottom w:val="none" w:sz="0" w:space="0" w:color="auto"/>
                <w:right w:val="none" w:sz="0" w:space="0" w:color="auto"/>
              </w:divBdr>
            </w:div>
          </w:divsChild>
        </w:div>
        <w:div w:id="2061854253">
          <w:marLeft w:val="0"/>
          <w:marRight w:val="0"/>
          <w:marTop w:val="0"/>
          <w:marBottom w:val="0"/>
          <w:divBdr>
            <w:top w:val="none" w:sz="0" w:space="0" w:color="auto"/>
            <w:left w:val="none" w:sz="0" w:space="0" w:color="auto"/>
            <w:bottom w:val="none" w:sz="0" w:space="0" w:color="auto"/>
            <w:right w:val="none" w:sz="0" w:space="0" w:color="auto"/>
          </w:divBdr>
          <w:divsChild>
            <w:div w:id="662929203">
              <w:marLeft w:val="75"/>
              <w:marRight w:val="75"/>
              <w:marTop w:val="150"/>
              <w:marBottom w:val="150"/>
              <w:divBdr>
                <w:top w:val="none" w:sz="0" w:space="0" w:color="auto"/>
                <w:left w:val="none" w:sz="0" w:space="0" w:color="auto"/>
                <w:bottom w:val="none" w:sz="0" w:space="0" w:color="auto"/>
                <w:right w:val="none" w:sz="0" w:space="0" w:color="auto"/>
              </w:divBdr>
            </w:div>
          </w:divsChild>
        </w:div>
        <w:div w:id="2062438182">
          <w:marLeft w:val="0"/>
          <w:marRight w:val="0"/>
          <w:marTop w:val="0"/>
          <w:marBottom w:val="0"/>
          <w:divBdr>
            <w:top w:val="none" w:sz="0" w:space="0" w:color="auto"/>
            <w:left w:val="none" w:sz="0" w:space="0" w:color="auto"/>
            <w:bottom w:val="none" w:sz="0" w:space="0" w:color="auto"/>
            <w:right w:val="none" w:sz="0" w:space="0" w:color="auto"/>
          </w:divBdr>
          <w:divsChild>
            <w:div w:id="2092583921">
              <w:marLeft w:val="75"/>
              <w:marRight w:val="75"/>
              <w:marTop w:val="150"/>
              <w:marBottom w:val="150"/>
              <w:divBdr>
                <w:top w:val="none" w:sz="0" w:space="0" w:color="auto"/>
                <w:left w:val="none" w:sz="0" w:space="0" w:color="auto"/>
                <w:bottom w:val="none" w:sz="0" w:space="0" w:color="auto"/>
                <w:right w:val="none" w:sz="0" w:space="0" w:color="auto"/>
              </w:divBdr>
            </w:div>
          </w:divsChild>
        </w:div>
        <w:div w:id="2063213822">
          <w:marLeft w:val="0"/>
          <w:marRight w:val="0"/>
          <w:marTop w:val="0"/>
          <w:marBottom w:val="0"/>
          <w:divBdr>
            <w:top w:val="none" w:sz="0" w:space="0" w:color="auto"/>
            <w:left w:val="none" w:sz="0" w:space="0" w:color="auto"/>
            <w:bottom w:val="none" w:sz="0" w:space="0" w:color="auto"/>
            <w:right w:val="none" w:sz="0" w:space="0" w:color="auto"/>
          </w:divBdr>
          <w:divsChild>
            <w:div w:id="1883861163">
              <w:marLeft w:val="75"/>
              <w:marRight w:val="75"/>
              <w:marTop w:val="150"/>
              <w:marBottom w:val="150"/>
              <w:divBdr>
                <w:top w:val="none" w:sz="0" w:space="0" w:color="auto"/>
                <w:left w:val="none" w:sz="0" w:space="0" w:color="auto"/>
                <w:bottom w:val="none" w:sz="0" w:space="0" w:color="auto"/>
                <w:right w:val="none" w:sz="0" w:space="0" w:color="auto"/>
              </w:divBdr>
            </w:div>
          </w:divsChild>
        </w:div>
        <w:div w:id="2066371161">
          <w:marLeft w:val="0"/>
          <w:marRight w:val="0"/>
          <w:marTop w:val="0"/>
          <w:marBottom w:val="0"/>
          <w:divBdr>
            <w:top w:val="none" w:sz="0" w:space="0" w:color="auto"/>
            <w:left w:val="none" w:sz="0" w:space="0" w:color="auto"/>
            <w:bottom w:val="none" w:sz="0" w:space="0" w:color="auto"/>
            <w:right w:val="none" w:sz="0" w:space="0" w:color="auto"/>
          </w:divBdr>
          <w:divsChild>
            <w:div w:id="175004838">
              <w:marLeft w:val="75"/>
              <w:marRight w:val="75"/>
              <w:marTop w:val="150"/>
              <w:marBottom w:val="150"/>
              <w:divBdr>
                <w:top w:val="none" w:sz="0" w:space="0" w:color="auto"/>
                <w:left w:val="none" w:sz="0" w:space="0" w:color="auto"/>
                <w:bottom w:val="none" w:sz="0" w:space="0" w:color="auto"/>
                <w:right w:val="none" w:sz="0" w:space="0" w:color="auto"/>
              </w:divBdr>
            </w:div>
          </w:divsChild>
        </w:div>
        <w:div w:id="2069961987">
          <w:marLeft w:val="0"/>
          <w:marRight w:val="0"/>
          <w:marTop w:val="0"/>
          <w:marBottom w:val="0"/>
          <w:divBdr>
            <w:top w:val="none" w:sz="0" w:space="0" w:color="auto"/>
            <w:left w:val="none" w:sz="0" w:space="0" w:color="auto"/>
            <w:bottom w:val="none" w:sz="0" w:space="0" w:color="auto"/>
            <w:right w:val="none" w:sz="0" w:space="0" w:color="auto"/>
          </w:divBdr>
          <w:divsChild>
            <w:div w:id="812059438">
              <w:marLeft w:val="75"/>
              <w:marRight w:val="75"/>
              <w:marTop w:val="150"/>
              <w:marBottom w:val="150"/>
              <w:divBdr>
                <w:top w:val="none" w:sz="0" w:space="0" w:color="auto"/>
                <w:left w:val="none" w:sz="0" w:space="0" w:color="auto"/>
                <w:bottom w:val="none" w:sz="0" w:space="0" w:color="auto"/>
                <w:right w:val="none" w:sz="0" w:space="0" w:color="auto"/>
              </w:divBdr>
            </w:div>
          </w:divsChild>
        </w:div>
        <w:div w:id="2077432349">
          <w:marLeft w:val="0"/>
          <w:marRight w:val="0"/>
          <w:marTop w:val="0"/>
          <w:marBottom w:val="0"/>
          <w:divBdr>
            <w:top w:val="none" w:sz="0" w:space="0" w:color="auto"/>
            <w:left w:val="none" w:sz="0" w:space="0" w:color="auto"/>
            <w:bottom w:val="none" w:sz="0" w:space="0" w:color="auto"/>
            <w:right w:val="none" w:sz="0" w:space="0" w:color="auto"/>
          </w:divBdr>
          <w:divsChild>
            <w:div w:id="878275691">
              <w:marLeft w:val="75"/>
              <w:marRight w:val="75"/>
              <w:marTop w:val="150"/>
              <w:marBottom w:val="150"/>
              <w:divBdr>
                <w:top w:val="none" w:sz="0" w:space="0" w:color="auto"/>
                <w:left w:val="none" w:sz="0" w:space="0" w:color="auto"/>
                <w:bottom w:val="none" w:sz="0" w:space="0" w:color="auto"/>
                <w:right w:val="none" w:sz="0" w:space="0" w:color="auto"/>
              </w:divBdr>
            </w:div>
          </w:divsChild>
        </w:div>
        <w:div w:id="2078084850">
          <w:marLeft w:val="0"/>
          <w:marRight w:val="0"/>
          <w:marTop w:val="0"/>
          <w:marBottom w:val="0"/>
          <w:divBdr>
            <w:top w:val="none" w:sz="0" w:space="0" w:color="auto"/>
            <w:left w:val="none" w:sz="0" w:space="0" w:color="auto"/>
            <w:bottom w:val="none" w:sz="0" w:space="0" w:color="auto"/>
            <w:right w:val="none" w:sz="0" w:space="0" w:color="auto"/>
          </w:divBdr>
          <w:divsChild>
            <w:div w:id="1250501731">
              <w:marLeft w:val="75"/>
              <w:marRight w:val="75"/>
              <w:marTop w:val="150"/>
              <w:marBottom w:val="150"/>
              <w:divBdr>
                <w:top w:val="none" w:sz="0" w:space="0" w:color="auto"/>
                <w:left w:val="none" w:sz="0" w:space="0" w:color="auto"/>
                <w:bottom w:val="none" w:sz="0" w:space="0" w:color="auto"/>
                <w:right w:val="none" w:sz="0" w:space="0" w:color="auto"/>
              </w:divBdr>
            </w:div>
          </w:divsChild>
        </w:div>
        <w:div w:id="2078235231">
          <w:marLeft w:val="0"/>
          <w:marRight w:val="0"/>
          <w:marTop w:val="0"/>
          <w:marBottom w:val="0"/>
          <w:divBdr>
            <w:top w:val="none" w:sz="0" w:space="0" w:color="auto"/>
            <w:left w:val="none" w:sz="0" w:space="0" w:color="auto"/>
            <w:bottom w:val="none" w:sz="0" w:space="0" w:color="auto"/>
            <w:right w:val="none" w:sz="0" w:space="0" w:color="auto"/>
          </w:divBdr>
          <w:divsChild>
            <w:div w:id="1389186627">
              <w:marLeft w:val="75"/>
              <w:marRight w:val="75"/>
              <w:marTop w:val="150"/>
              <w:marBottom w:val="150"/>
              <w:divBdr>
                <w:top w:val="none" w:sz="0" w:space="0" w:color="auto"/>
                <w:left w:val="none" w:sz="0" w:space="0" w:color="auto"/>
                <w:bottom w:val="none" w:sz="0" w:space="0" w:color="auto"/>
                <w:right w:val="none" w:sz="0" w:space="0" w:color="auto"/>
              </w:divBdr>
            </w:div>
          </w:divsChild>
        </w:div>
        <w:div w:id="2080208428">
          <w:marLeft w:val="0"/>
          <w:marRight w:val="0"/>
          <w:marTop w:val="0"/>
          <w:marBottom w:val="0"/>
          <w:divBdr>
            <w:top w:val="none" w:sz="0" w:space="0" w:color="auto"/>
            <w:left w:val="none" w:sz="0" w:space="0" w:color="auto"/>
            <w:bottom w:val="none" w:sz="0" w:space="0" w:color="auto"/>
            <w:right w:val="none" w:sz="0" w:space="0" w:color="auto"/>
          </w:divBdr>
          <w:divsChild>
            <w:div w:id="93719069">
              <w:marLeft w:val="75"/>
              <w:marRight w:val="75"/>
              <w:marTop w:val="150"/>
              <w:marBottom w:val="150"/>
              <w:divBdr>
                <w:top w:val="none" w:sz="0" w:space="0" w:color="auto"/>
                <w:left w:val="none" w:sz="0" w:space="0" w:color="auto"/>
                <w:bottom w:val="none" w:sz="0" w:space="0" w:color="auto"/>
                <w:right w:val="none" w:sz="0" w:space="0" w:color="auto"/>
              </w:divBdr>
            </w:div>
          </w:divsChild>
        </w:div>
        <w:div w:id="2080520211">
          <w:marLeft w:val="0"/>
          <w:marRight w:val="0"/>
          <w:marTop w:val="0"/>
          <w:marBottom w:val="0"/>
          <w:divBdr>
            <w:top w:val="none" w:sz="0" w:space="0" w:color="auto"/>
            <w:left w:val="none" w:sz="0" w:space="0" w:color="auto"/>
            <w:bottom w:val="none" w:sz="0" w:space="0" w:color="auto"/>
            <w:right w:val="none" w:sz="0" w:space="0" w:color="auto"/>
          </w:divBdr>
          <w:divsChild>
            <w:div w:id="602999004">
              <w:marLeft w:val="75"/>
              <w:marRight w:val="75"/>
              <w:marTop w:val="150"/>
              <w:marBottom w:val="150"/>
              <w:divBdr>
                <w:top w:val="none" w:sz="0" w:space="0" w:color="auto"/>
                <w:left w:val="none" w:sz="0" w:space="0" w:color="auto"/>
                <w:bottom w:val="none" w:sz="0" w:space="0" w:color="auto"/>
                <w:right w:val="none" w:sz="0" w:space="0" w:color="auto"/>
              </w:divBdr>
            </w:div>
          </w:divsChild>
        </w:div>
        <w:div w:id="2092501864">
          <w:marLeft w:val="0"/>
          <w:marRight w:val="0"/>
          <w:marTop w:val="0"/>
          <w:marBottom w:val="0"/>
          <w:divBdr>
            <w:top w:val="none" w:sz="0" w:space="0" w:color="auto"/>
            <w:left w:val="none" w:sz="0" w:space="0" w:color="auto"/>
            <w:bottom w:val="none" w:sz="0" w:space="0" w:color="auto"/>
            <w:right w:val="none" w:sz="0" w:space="0" w:color="auto"/>
          </w:divBdr>
          <w:divsChild>
            <w:div w:id="1035345665">
              <w:marLeft w:val="75"/>
              <w:marRight w:val="75"/>
              <w:marTop w:val="150"/>
              <w:marBottom w:val="150"/>
              <w:divBdr>
                <w:top w:val="none" w:sz="0" w:space="0" w:color="auto"/>
                <w:left w:val="none" w:sz="0" w:space="0" w:color="auto"/>
                <w:bottom w:val="none" w:sz="0" w:space="0" w:color="auto"/>
                <w:right w:val="none" w:sz="0" w:space="0" w:color="auto"/>
              </w:divBdr>
            </w:div>
          </w:divsChild>
        </w:div>
        <w:div w:id="2093626742">
          <w:marLeft w:val="0"/>
          <w:marRight w:val="0"/>
          <w:marTop w:val="0"/>
          <w:marBottom w:val="0"/>
          <w:divBdr>
            <w:top w:val="none" w:sz="0" w:space="0" w:color="auto"/>
            <w:left w:val="none" w:sz="0" w:space="0" w:color="auto"/>
            <w:bottom w:val="none" w:sz="0" w:space="0" w:color="auto"/>
            <w:right w:val="none" w:sz="0" w:space="0" w:color="auto"/>
          </w:divBdr>
          <w:divsChild>
            <w:div w:id="1479609828">
              <w:marLeft w:val="75"/>
              <w:marRight w:val="75"/>
              <w:marTop w:val="150"/>
              <w:marBottom w:val="150"/>
              <w:divBdr>
                <w:top w:val="none" w:sz="0" w:space="0" w:color="auto"/>
                <w:left w:val="none" w:sz="0" w:space="0" w:color="auto"/>
                <w:bottom w:val="none" w:sz="0" w:space="0" w:color="auto"/>
                <w:right w:val="none" w:sz="0" w:space="0" w:color="auto"/>
              </w:divBdr>
            </w:div>
          </w:divsChild>
        </w:div>
        <w:div w:id="2094013560">
          <w:marLeft w:val="0"/>
          <w:marRight w:val="0"/>
          <w:marTop w:val="0"/>
          <w:marBottom w:val="0"/>
          <w:divBdr>
            <w:top w:val="none" w:sz="0" w:space="0" w:color="auto"/>
            <w:left w:val="none" w:sz="0" w:space="0" w:color="auto"/>
            <w:bottom w:val="none" w:sz="0" w:space="0" w:color="auto"/>
            <w:right w:val="none" w:sz="0" w:space="0" w:color="auto"/>
          </w:divBdr>
          <w:divsChild>
            <w:div w:id="19013664">
              <w:marLeft w:val="75"/>
              <w:marRight w:val="75"/>
              <w:marTop w:val="150"/>
              <w:marBottom w:val="150"/>
              <w:divBdr>
                <w:top w:val="none" w:sz="0" w:space="0" w:color="auto"/>
                <w:left w:val="none" w:sz="0" w:space="0" w:color="auto"/>
                <w:bottom w:val="none" w:sz="0" w:space="0" w:color="auto"/>
                <w:right w:val="none" w:sz="0" w:space="0" w:color="auto"/>
              </w:divBdr>
            </w:div>
          </w:divsChild>
        </w:div>
        <w:div w:id="2100129564">
          <w:marLeft w:val="0"/>
          <w:marRight w:val="0"/>
          <w:marTop w:val="0"/>
          <w:marBottom w:val="0"/>
          <w:divBdr>
            <w:top w:val="none" w:sz="0" w:space="0" w:color="auto"/>
            <w:left w:val="none" w:sz="0" w:space="0" w:color="auto"/>
            <w:bottom w:val="none" w:sz="0" w:space="0" w:color="auto"/>
            <w:right w:val="none" w:sz="0" w:space="0" w:color="auto"/>
          </w:divBdr>
          <w:divsChild>
            <w:div w:id="1077095033">
              <w:marLeft w:val="75"/>
              <w:marRight w:val="75"/>
              <w:marTop w:val="150"/>
              <w:marBottom w:val="150"/>
              <w:divBdr>
                <w:top w:val="none" w:sz="0" w:space="0" w:color="auto"/>
                <w:left w:val="none" w:sz="0" w:space="0" w:color="auto"/>
                <w:bottom w:val="none" w:sz="0" w:space="0" w:color="auto"/>
                <w:right w:val="none" w:sz="0" w:space="0" w:color="auto"/>
              </w:divBdr>
            </w:div>
          </w:divsChild>
        </w:div>
        <w:div w:id="2104261066">
          <w:marLeft w:val="0"/>
          <w:marRight w:val="0"/>
          <w:marTop w:val="0"/>
          <w:marBottom w:val="0"/>
          <w:divBdr>
            <w:top w:val="none" w:sz="0" w:space="0" w:color="auto"/>
            <w:left w:val="none" w:sz="0" w:space="0" w:color="auto"/>
            <w:bottom w:val="none" w:sz="0" w:space="0" w:color="auto"/>
            <w:right w:val="none" w:sz="0" w:space="0" w:color="auto"/>
          </w:divBdr>
          <w:divsChild>
            <w:div w:id="300548676">
              <w:marLeft w:val="75"/>
              <w:marRight w:val="75"/>
              <w:marTop w:val="150"/>
              <w:marBottom w:val="150"/>
              <w:divBdr>
                <w:top w:val="none" w:sz="0" w:space="0" w:color="auto"/>
                <w:left w:val="none" w:sz="0" w:space="0" w:color="auto"/>
                <w:bottom w:val="none" w:sz="0" w:space="0" w:color="auto"/>
                <w:right w:val="none" w:sz="0" w:space="0" w:color="auto"/>
              </w:divBdr>
            </w:div>
          </w:divsChild>
        </w:div>
        <w:div w:id="2117871102">
          <w:marLeft w:val="0"/>
          <w:marRight w:val="0"/>
          <w:marTop w:val="0"/>
          <w:marBottom w:val="0"/>
          <w:divBdr>
            <w:top w:val="none" w:sz="0" w:space="0" w:color="auto"/>
            <w:left w:val="none" w:sz="0" w:space="0" w:color="auto"/>
            <w:bottom w:val="none" w:sz="0" w:space="0" w:color="auto"/>
            <w:right w:val="none" w:sz="0" w:space="0" w:color="auto"/>
          </w:divBdr>
          <w:divsChild>
            <w:div w:id="1615672831">
              <w:marLeft w:val="75"/>
              <w:marRight w:val="75"/>
              <w:marTop w:val="150"/>
              <w:marBottom w:val="150"/>
              <w:divBdr>
                <w:top w:val="none" w:sz="0" w:space="0" w:color="auto"/>
                <w:left w:val="none" w:sz="0" w:space="0" w:color="auto"/>
                <w:bottom w:val="none" w:sz="0" w:space="0" w:color="auto"/>
                <w:right w:val="none" w:sz="0" w:space="0" w:color="auto"/>
              </w:divBdr>
            </w:div>
          </w:divsChild>
        </w:div>
        <w:div w:id="2118792121">
          <w:marLeft w:val="0"/>
          <w:marRight w:val="0"/>
          <w:marTop w:val="0"/>
          <w:marBottom w:val="0"/>
          <w:divBdr>
            <w:top w:val="none" w:sz="0" w:space="0" w:color="auto"/>
            <w:left w:val="none" w:sz="0" w:space="0" w:color="auto"/>
            <w:bottom w:val="none" w:sz="0" w:space="0" w:color="auto"/>
            <w:right w:val="none" w:sz="0" w:space="0" w:color="auto"/>
          </w:divBdr>
          <w:divsChild>
            <w:div w:id="1563174724">
              <w:marLeft w:val="75"/>
              <w:marRight w:val="75"/>
              <w:marTop w:val="150"/>
              <w:marBottom w:val="150"/>
              <w:divBdr>
                <w:top w:val="none" w:sz="0" w:space="0" w:color="auto"/>
                <w:left w:val="none" w:sz="0" w:space="0" w:color="auto"/>
                <w:bottom w:val="none" w:sz="0" w:space="0" w:color="auto"/>
                <w:right w:val="none" w:sz="0" w:space="0" w:color="auto"/>
              </w:divBdr>
            </w:div>
          </w:divsChild>
        </w:div>
        <w:div w:id="2120757955">
          <w:marLeft w:val="0"/>
          <w:marRight w:val="0"/>
          <w:marTop w:val="0"/>
          <w:marBottom w:val="0"/>
          <w:divBdr>
            <w:top w:val="none" w:sz="0" w:space="0" w:color="auto"/>
            <w:left w:val="none" w:sz="0" w:space="0" w:color="auto"/>
            <w:bottom w:val="none" w:sz="0" w:space="0" w:color="auto"/>
            <w:right w:val="none" w:sz="0" w:space="0" w:color="auto"/>
          </w:divBdr>
          <w:divsChild>
            <w:div w:id="193344592">
              <w:marLeft w:val="75"/>
              <w:marRight w:val="75"/>
              <w:marTop w:val="150"/>
              <w:marBottom w:val="150"/>
              <w:divBdr>
                <w:top w:val="none" w:sz="0" w:space="0" w:color="auto"/>
                <w:left w:val="none" w:sz="0" w:space="0" w:color="auto"/>
                <w:bottom w:val="none" w:sz="0" w:space="0" w:color="auto"/>
                <w:right w:val="none" w:sz="0" w:space="0" w:color="auto"/>
              </w:divBdr>
            </w:div>
          </w:divsChild>
        </w:div>
        <w:div w:id="2121753417">
          <w:marLeft w:val="0"/>
          <w:marRight w:val="0"/>
          <w:marTop w:val="0"/>
          <w:marBottom w:val="0"/>
          <w:divBdr>
            <w:top w:val="none" w:sz="0" w:space="0" w:color="auto"/>
            <w:left w:val="none" w:sz="0" w:space="0" w:color="auto"/>
            <w:bottom w:val="none" w:sz="0" w:space="0" w:color="auto"/>
            <w:right w:val="none" w:sz="0" w:space="0" w:color="auto"/>
          </w:divBdr>
          <w:divsChild>
            <w:div w:id="1370451018">
              <w:marLeft w:val="75"/>
              <w:marRight w:val="75"/>
              <w:marTop w:val="150"/>
              <w:marBottom w:val="150"/>
              <w:divBdr>
                <w:top w:val="none" w:sz="0" w:space="0" w:color="auto"/>
                <w:left w:val="none" w:sz="0" w:space="0" w:color="auto"/>
                <w:bottom w:val="none" w:sz="0" w:space="0" w:color="auto"/>
                <w:right w:val="none" w:sz="0" w:space="0" w:color="auto"/>
              </w:divBdr>
            </w:div>
          </w:divsChild>
        </w:div>
        <w:div w:id="2127235107">
          <w:marLeft w:val="0"/>
          <w:marRight w:val="0"/>
          <w:marTop w:val="0"/>
          <w:marBottom w:val="0"/>
          <w:divBdr>
            <w:top w:val="none" w:sz="0" w:space="0" w:color="auto"/>
            <w:left w:val="none" w:sz="0" w:space="0" w:color="auto"/>
            <w:bottom w:val="none" w:sz="0" w:space="0" w:color="auto"/>
            <w:right w:val="none" w:sz="0" w:space="0" w:color="auto"/>
          </w:divBdr>
          <w:divsChild>
            <w:div w:id="614167917">
              <w:marLeft w:val="75"/>
              <w:marRight w:val="75"/>
              <w:marTop w:val="150"/>
              <w:marBottom w:val="150"/>
              <w:divBdr>
                <w:top w:val="none" w:sz="0" w:space="0" w:color="auto"/>
                <w:left w:val="none" w:sz="0" w:space="0" w:color="auto"/>
                <w:bottom w:val="none" w:sz="0" w:space="0" w:color="auto"/>
                <w:right w:val="none" w:sz="0" w:space="0" w:color="auto"/>
              </w:divBdr>
            </w:div>
          </w:divsChild>
        </w:div>
        <w:div w:id="2132438683">
          <w:marLeft w:val="0"/>
          <w:marRight w:val="0"/>
          <w:marTop w:val="0"/>
          <w:marBottom w:val="0"/>
          <w:divBdr>
            <w:top w:val="none" w:sz="0" w:space="0" w:color="auto"/>
            <w:left w:val="none" w:sz="0" w:space="0" w:color="auto"/>
            <w:bottom w:val="none" w:sz="0" w:space="0" w:color="auto"/>
            <w:right w:val="none" w:sz="0" w:space="0" w:color="auto"/>
          </w:divBdr>
          <w:divsChild>
            <w:div w:id="2016419532">
              <w:marLeft w:val="75"/>
              <w:marRight w:val="75"/>
              <w:marTop w:val="150"/>
              <w:marBottom w:val="150"/>
              <w:divBdr>
                <w:top w:val="none" w:sz="0" w:space="0" w:color="auto"/>
                <w:left w:val="none" w:sz="0" w:space="0" w:color="auto"/>
                <w:bottom w:val="none" w:sz="0" w:space="0" w:color="auto"/>
                <w:right w:val="none" w:sz="0" w:space="0" w:color="auto"/>
              </w:divBdr>
            </w:div>
          </w:divsChild>
        </w:div>
        <w:div w:id="2142728886">
          <w:marLeft w:val="0"/>
          <w:marRight w:val="0"/>
          <w:marTop w:val="0"/>
          <w:marBottom w:val="0"/>
          <w:divBdr>
            <w:top w:val="none" w:sz="0" w:space="0" w:color="auto"/>
            <w:left w:val="none" w:sz="0" w:space="0" w:color="auto"/>
            <w:bottom w:val="none" w:sz="0" w:space="0" w:color="auto"/>
            <w:right w:val="none" w:sz="0" w:space="0" w:color="auto"/>
          </w:divBdr>
          <w:divsChild>
            <w:div w:id="1168404051">
              <w:marLeft w:val="75"/>
              <w:marRight w:val="75"/>
              <w:marTop w:val="150"/>
              <w:marBottom w:val="150"/>
              <w:divBdr>
                <w:top w:val="none" w:sz="0" w:space="0" w:color="auto"/>
                <w:left w:val="none" w:sz="0" w:space="0" w:color="auto"/>
                <w:bottom w:val="none" w:sz="0" w:space="0" w:color="auto"/>
                <w:right w:val="none" w:sz="0" w:space="0" w:color="auto"/>
              </w:divBdr>
            </w:div>
          </w:divsChild>
        </w:div>
        <w:div w:id="2144351018">
          <w:marLeft w:val="0"/>
          <w:marRight w:val="0"/>
          <w:marTop w:val="0"/>
          <w:marBottom w:val="0"/>
          <w:divBdr>
            <w:top w:val="none" w:sz="0" w:space="0" w:color="auto"/>
            <w:left w:val="none" w:sz="0" w:space="0" w:color="auto"/>
            <w:bottom w:val="none" w:sz="0" w:space="0" w:color="auto"/>
            <w:right w:val="none" w:sz="0" w:space="0" w:color="auto"/>
          </w:divBdr>
          <w:divsChild>
            <w:div w:id="699404025">
              <w:marLeft w:val="75"/>
              <w:marRight w:val="75"/>
              <w:marTop w:val="150"/>
              <w:marBottom w:val="150"/>
              <w:divBdr>
                <w:top w:val="none" w:sz="0" w:space="0" w:color="auto"/>
                <w:left w:val="none" w:sz="0" w:space="0" w:color="auto"/>
                <w:bottom w:val="none" w:sz="0" w:space="0" w:color="auto"/>
                <w:right w:val="none" w:sz="0" w:space="0" w:color="auto"/>
              </w:divBdr>
            </w:div>
          </w:divsChild>
        </w:div>
      </w:divsChild>
    </w:div>
    <w:div w:id="2101946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uithcm-my.sharepoint.com/personal/20520556_ms_uit_edu_vn/Documents/REPORT-PTKD-DARFT.docx"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jpg"/><Relationship Id="rId128" Type="http://schemas.openxmlformats.org/officeDocument/2006/relationships/image" Target="media/image118.jp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jpg"/><Relationship Id="rId134" Type="http://schemas.openxmlformats.org/officeDocument/2006/relationships/image" Target="media/image124.jpe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jpg"/><Relationship Id="rId129" Type="http://schemas.openxmlformats.org/officeDocument/2006/relationships/image" Target="media/image119.jp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jp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jpeg"/><Relationship Id="rId135"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jpg"/><Relationship Id="rId125" Type="http://schemas.openxmlformats.org/officeDocument/2006/relationships/image" Target="media/image115.jp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jpg"/><Relationship Id="rId131" Type="http://schemas.openxmlformats.org/officeDocument/2006/relationships/image" Target="media/image121.jpg"/><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jp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jp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jp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g"/><Relationship Id="rId132" Type="http://schemas.openxmlformats.org/officeDocument/2006/relationships/image" Target="media/image122.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jpg"/><Relationship Id="rId10" Type="http://schemas.openxmlformats.org/officeDocument/2006/relationships/hyperlink" Target="https://uithcm-my.sharepoint.com/personal/20520556_ms_uit_edu_vn/Documents/REPORT-PTKD-DARFT.doc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g"/><Relationship Id="rId4" Type="http://schemas.openxmlformats.org/officeDocument/2006/relationships/settings" Target="settings.xml"/><Relationship Id="rId9" Type="http://schemas.openxmlformats.org/officeDocument/2006/relationships/hyperlink" Target="https://uithcm-my.sharepoint.com/personal/20520556_ms_uit_edu_vn/Documents/REPORT-PTKD-DARFT.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jpg"/><Relationship Id="rId133" Type="http://schemas.openxmlformats.org/officeDocument/2006/relationships/image" Target="media/image1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ACH90</b:Tag>
    <b:SourceType>JournalArticle</b:SourceType>
    <b:Guid>{DE0E836D-F5C6-46E8-A826-6A21B0EDA223}</b:Guid>
    <b:Author>
      <b:Author>
        <b:NameList>
          <b:Person>
            <b:Last>A.C.Harvey.</b:Last>
          </b:Person>
        </b:NameList>
      </b:Author>
    </b:Author>
    <b:Title>ARIMA Models</b:Title>
    <b:JournalName>Time Series and Statistics</b:JournalName>
    <b:Year>1990</b:Year>
    <b:RefOrder>1</b:RefOrder>
  </b:Source>
  <b:Source>
    <b:Tag>Bre16</b:Tag>
    <b:SourceType>JournalArticle</b:SourceType>
    <b:Guid>{3F1420F9-E642-4F20-B64B-F08C5B12314B}</b:Guid>
    <b:Author>
      <b:Author>
        <b:NameList>
          <b:Person>
            <b:Last>Breiman</b:Last>
          </b:Person>
        </b:NameList>
      </b:Author>
    </b:Author>
    <b:Title> Detection of Ventricular Fibrillation Using Random Forest Classifier</b:Title>
    <b:JournalName>Journal of Biomedical Science and Engineering</b:JournalName>
    <b:Year>2016</b:Year>
    <b:Pages>5-32</b:Pages>
    <b:Volume>9</b:Volume>
    <b:RefOrder>2</b:RefOrder>
  </b:Source>
  <b:Source>
    <b:Tag>Cha21</b:Tag>
    <b:SourceType>JournalArticle</b:SourceType>
    <b:Guid>{974A80B1-A2F0-4338-AF9C-5B05CA2C7FCF}</b:Guid>
    <b:Author>
      <b:Author>
        <b:Corporate>Chandra, Rohitash AND He, Yixuan</b:Corporate>
      </b:Author>
    </b:Author>
    <b:Title>Bayesian neural networks for stock price forecasting before and during COVID-19 pandemic</b:Title>
    <b:Year>2021</b:Year>
    <b:JournalName>PLOS ONE</b:JournalName>
    <b:Pages>1-32</b:Pages>
    <b:Volume>16</b:Volume>
    <b:Publisher>Public Library of Science</b:Publisher>
    <b:URL>https://doi.org/10.1371/journal.pone.0253217</b:URL>
    <b:RefOrder>3</b:RefOrder>
  </b:Source>
  <b:Source>
    <b:Tag>Lie18</b:Tag>
    <b:SourceType>JournalArticle</b:SourceType>
    <b:Guid>{32D51606-221C-4C4D-9AB5-7EE0F624F9DE}</b:Guid>
    <b:Author>
      <b:Author>
        <b:Corporate>Lien Minh, Dang and Sadeghi-Niaraki, Abolghasem and Huy, Huynh Duc and Min, Kyungbok and Moon, Hyeonjoon</b:Corporate>
      </b:Author>
    </b:Author>
    <b:Title>Deep Learning Approach for Short-Term Stock Trends Prediction Based on Two-Stream Gated Recurrent Unit Network</b:Title>
    <b:Year>2018</b:Year>
    <b:JournalName>IEEE Access</b:JournalName>
    <b:Pages>55392-55404</b:Pages>
    <b:Volume>6</b:Volume>
    <b:DOI>10.1109/ACCESS.2018.2868970</b:DOI>
    <b:RefOrder>4</b:RefOrder>
  </b:Source>
</b:Sources>
</file>

<file path=customXml/itemProps1.xml><?xml version="1.0" encoding="utf-8"?>
<ds:datastoreItem xmlns:ds="http://schemas.openxmlformats.org/officeDocument/2006/customXml" ds:itemID="{9D25A4B7-1AE7-499A-98CC-9DC188940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109</Pages>
  <Words>20060</Words>
  <Characters>114348</Characters>
  <Application>Microsoft Office Word</Application>
  <DocSecurity>0</DocSecurity>
  <Lines>952</Lines>
  <Paragraphs>268</Paragraphs>
  <ScaleCrop>false</ScaleCrop>
  <Company/>
  <LinksUpToDate>false</LinksUpToDate>
  <CharactersWithSpaces>134140</CharactersWithSpaces>
  <SharedDoc>false</SharedDoc>
  <HLinks>
    <vt:vector size="1068" baseType="variant">
      <vt:variant>
        <vt:i4>7602189</vt:i4>
      </vt:variant>
      <vt:variant>
        <vt:i4>1070</vt:i4>
      </vt:variant>
      <vt:variant>
        <vt:i4>0</vt:i4>
      </vt:variant>
      <vt:variant>
        <vt:i4>5</vt:i4>
      </vt:variant>
      <vt:variant>
        <vt:lpwstr>https://uithcm-my.sharepoint.com/personal/20520556_ms_uit_edu_vn/Documents/REPORT-PTKD-DARFT.docx</vt:lpwstr>
      </vt:variant>
      <vt:variant>
        <vt:lpwstr>_Toc138240691</vt:lpwstr>
      </vt:variant>
      <vt:variant>
        <vt:i4>7602189</vt:i4>
      </vt:variant>
      <vt:variant>
        <vt:i4>1064</vt:i4>
      </vt:variant>
      <vt:variant>
        <vt:i4>0</vt:i4>
      </vt:variant>
      <vt:variant>
        <vt:i4>5</vt:i4>
      </vt:variant>
      <vt:variant>
        <vt:lpwstr>https://uithcm-my.sharepoint.com/personal/20520556_ms_uit_edu_vn/Documents/REPORT-PTKD-DARFT.docx</vt:lpwstr>
      </vt:variant>
      <vt:variant>
        <vt:lpwstr>_Toc138240690</vt:lpwstr>
      </vt:variant>
      <vt:variant>
        <vt:i4>1966139</vt:i4>
      </vt:variant>
      <vt:variant>
        <vt:i4>1058</vt:i4>
      </vt:variant>
      <vt:variant>
        <vt:i4>0</vt:i4>
      </vt:variant>
      <vt:variant>
        <vt:i4>5</vt:i4>
      </vt:variant>
      <vt:variant>
        <vt:lpwstr/>
      </vt:variant>
      <vt:variant>
        <vt:lpwstr>_Toc138240689</vt:lpwstr>
      </vt:variant>
      <vt:variant>
        <vt:i4>1966139</vt:i4>
      </vt:variant>
      <vt:variant>
        <vt:i4>1052</vt:i4>
      </vt:variant>
      <vt:variant>
        <vt:i4>0</vt:i4>
      </vt:variant>
      <vt:variant>
        <vt:i4>5</vt:i4>
      </vt:variant>
      <vt:variant>
        <vt:lpwstr/>
      </vt:variant>
      <vt:variant>
        <vt:lpwstr>_Toc138240688</vt:lpwstr>
      </vt:variant>
      <vt:variant>
        <vt:i4>7667725</vt:i4>
      </vt:variant>
      <vt:variant>
        <vt:i4>1046</vt:i4>
      </vt:variant>
      <vt:variant>
        <vt:i4>0</vt:i4>
      </vt:variant>
      <vt:variant>
        <vt:i4>5</vt:i4>
      </vt:variant>
      <vt:variant>
        <vt:lpwstr>https://uithcm-my.sharepoint.com/personal/20520556_ms_uit_edu_vn/Documents/REPORT-PTKD-DARFT.docx</vt:lpwstr>
      </vt:variant>
      <vt:variant>
        <vt:lpwstr>_Toc138240687</vt:lpwstr>
      </vt:variant>
      <vt:variant>
        <vt:i4>1966139</vt:i4>
      </vt:variant>
      <vt:variant>
        <vt:i4>1040</vt:i4>
      </vt:variant>
      <vt:variant>
        <vt:i4>0</vt:i4>
      </vt:variant>
      <vt:variant>
        <vt:i4>5</vt:i4>
      </vt:variant>
      <vt:variant>
        <vt:lpwstr/>
      </vt:variant>
      <vt:variant>
        <vt:lpwstr>_Toc138240686</vt:lpwstr>
      </vt:variant>
      <vt:variant>
        <vt:i4>1966139</vt:i4>
      </vt:variant>
      <vt:variant>
        <vt:i4>1034</vt:i4>
      </vt:variant>
      <vt:variant>
        <vt:i4>0</vt:i4>
      </vt:variant>
      <vt:variant>
        <vt:i4>5</vt:i4>
      </vt:variant>
      <vt:variant>
        <vt:lpwstr/>
      </vt:variant>
      <vt:variant>
        <vt:lpwstr>_Toc138240685</vt:lpwstr>
      </vt:variant>
      <vt:variant>
        <vt:i4>1966139</vt:i4>
      </vt:variant>
      <vt:variant>
        <vt:i4>1028</vt:i4>
      </vt:variant>
      <vt:variant>
        <vt:i4>0</vt:i4>
      </vt:variant>
      <vt:variant>
        <vt:i4>5</vt:i4>
      </vt:variant>
      <vt:variant>
        <vt:lpwstr/>
      </vt:variant>
      <vt:variant>
        <vt:lpwstr>_Toc138240684</vt:lpwstr>
      </vt:variant>
      <vt:variant>
        <vt:i4>1966139</vt:i4>
      </vt:variant>
      <vt:variant>
        <vt:i4>1022</vt:i4>
      </vt:variant>
      <vt:variant>
        <vt:i4>0</vt:i4>
      </vt:variant>
      <vt:variant>
        <vt:i4>5</vt:i4>
      </vt:variant>
      <vt:variant>
        <vt:lpwstr/>
      </vt:variant>
      <vt:variant>
        <vt:lpwstr>_Toc138240683</vt:lpwstr>
      </vt:variant>
      <vt:variant>
        <vt:i4>1966139</vt:i4>
      </vt:variant>
      <vt:variant>
        <vt:i4>1016</vt:i4>
      </vt:variant>
      <vt:variant>
        <vt:i4>0</vt:i4>
      </vt:variant>
      <vt:variant>
        <vt:i4>5</vt:i4>
      </vt:variant>
      <vt:variant>
        <vt:lpwstr/>
      </vt:variant>
      <vt:variant>
        <vt:lpwstr>_Toc138240682</vt:lpwstr>
      </vt:variant>
      <vt:variant>
        <vt:i4>1966139</vt:i4>
      </vt:variant>
      <vt:variant>
        <vt:i4>1010</vt:i4>
      </vt:variant>
      <vt:variant>
        <vt:i4>0</vt:i4>
      </vt:variant>
      <vt:variant>
        <vt:i4>5</vt:i4>
      </vt:variant>
      <vt:variant>
        <vt:lpwstr/>
      </vt:variant>
      <vt:variant>
        <vt:lpwstr>_Toc138240681</vt:lpwstr>
      </vt:variant>
      <vt:variant>
        <vt:i4>1966139</vt:i4>
      </vt:variant>
      <vt:variant>
        <vt:i4>1004</vt:i4>
      </vt:variant>
      <vt:variant>
        <vt:i4>0</vt:i4>
      </vt:variant>
      <vt:variant>
        <vt:i4>5</vt:i4>
      </vt:variant>
      <vt:variant>
        <vt:lpwstr/>
      </vt:variant>
      <vt:variant>
        <vt:lpwstr>_Toc138240680</vt:lpwstr>
      </vt:variant>
      <vt:variant>
        <vt:i4>1114171</vt:i4>
      </vt:variant>
      <vt:variant>
        <vt:i4>998</vt:i4>
      </vt:variant>
      <vt:variant>
        <vt:i4>0</vt:i4>
      </vt:variant>
      <vt:variant>
        <vt:i4>5</vt:i4>
      </vt:variant>
      <vt:variant>
        <vt:lpwstr/>
      </vt:variant>
      <vt:variant>
        <vt:lpwstr>_Toc138240679</vt:lpwstr>
      </vt:variant>
      <vt:variant>
        <vt:i4>1114171</vt:i4>
      </vt:variant>
      <vt:variant>
        <vt:i4>992</vt:i4>
      </vt:variant>
      <vt:variant>
        <vt:i4>0</vt:i4>
      </vt:variant>
      <vt:variant>
        <vt:i4>5</vt:i4>
      </vt:variant>
      <vt:variant>
        <vt:lpwstr/>
      </vt:variant>
      <vt:variant>
        <vt:lpwstr>_Toc138240678</vt:lpwstr>
      </vt:variant>
      <vt:variant>
        <vt:i4>1114171</vt:i4>
      </vt:variant>
      <vt:variant>
        <vt:i4>986</vt:i4>
      </vt:variant>
      <vt:variant>
        <vt:i4>0</vt:i4>
      </vt:variant>
      <vt:variant>
        <vt:i4>5</vt:i4>
      </vt:variant>
      <vt:variant>
        <vt:lpwstr/>
      </vt:variant>
      <vt:variant>
        <vt:lpwstr>_Toc138240677</vt:lpwstr>
      </vt:variant>
      <vt:variant>
        <vt:i4>1114171</vt:i4>
      </vt:variant>
      <vt:variant>
        <vt:i4>980</vt:i4>
      </vt:variant>
      <vt:variant>
        <vt:i4>0</vt:i4>
      </vt:variant>
      <vt:variant>
        <vt:i4>5</vt:i4>
      </vt:variant>
      <vt:variant>
        <vt:lpwstr/>
      </vt:variant>
      <vt:variant>
        <vt:lpwstr>_Toc138240676</vt:lpwstr>
      </vt:variant>
      <vt:variant>
        <vt:i4>1114171</vt:i4>
      </vt:variant>
      <vt:variant>
        <vt:i4>974</vt:i4>
      </vt:variant>
      <vt:variant>
        <vt:i4>0</vt:i4>
      </vt:variant>
      <vt:variant>
        <vt:i4>5</vt:i4>
      </vt:variant>
      <vt:variant>
        <vt:lpwstr/>
      </vt:variant>
      <vt:variant>
        <vt:lpwstr>_Toc138240675</vt:lpwstr>
      </vt:variant>
      <vt:variant>
        <vt:i4>1114171</vt:i4>
      </vt:variant>
      <vt:variant>
        <vt:i4>968</vt:i4>
      </vt:variant>
      <vt:variant>
        <vt:i4>0</vt:i4>
      </vt:variant>
      <vt:variant>
        <vt:i4>5</vt:i4>
      </vt:variant>
      <vt:variant>
        <vt:lpwstr/>
      </vt:variant>
      <vt:variant>
        <vt:lpwstr>_Toc138240674</vt:lpwstr>
      </vt:variant>
      <vt:variant>
        <vt:i4>1114171</vt:i4>
      </vt:variant>
      <vt:variant>
        <vt:i4>962</vt:i4>
      </vt:variant>
      <vt:variant>
        <vt:i4>0</vt:i4>
      </vt:variant>
      <vt:variant>
        <vt:i4>5</vt:i4>
      </vt:variant>
      <vt:variant>
        <vt:lpwstr/>
      </vt:variant>
      <vt:variant>
        <vt:lpwstr>_Toc138240673</vt:lpwstr>
      </vt:variant>
      <vt:variant>
        <vt:i4>1114171</vt:i4>
      </vt:variant>
      <vt:variant>
        <vt:i4>956</vt:i4>
      </vt:variant>
      <vt:variant>
        <vt:i4>0</vt:i4>
      </vt:variant>
      <vt:variant>
        <vt:i4>5</vt:i4>
      </vt:variant>
      <vt:variant>
        <vt:lpwstr/>
      </vt:variant>
      <vt:variant>
        <vt:lpwstr>_Toc138240672</vt:lpwstr>
      </vt:variant>
      <vt:variant>
        <vt:i4>1114171</vt:i4>
      </vt:variant>
      <vt:variant>
        <vt:i4>950</vt:i4>
      </vt:variant>
      <vt:variant>
        <vt:i4>0</vt:i4>
      </vt:variant>
      <vt:variant>
        <vt:i4>5</vt:i4>
      </vt:variant>
      <vt:variant>
        <vt:lpwstr/>
      </vt:variant>
      <vt:variant>
        <vt:lpwstr>_Toc138240671</vt:lpwstr>
      </vt:variant>
      <vt:variant>
        <vt:i4>1114171</vt:i4>
      </vt:variant>
      <vt:variant>
        <vt:i4>944</vt:i4>
      </vt:variant>
      <vt:variant>
        <vt:i4>0</vt:i4>
      </vt:variant>
      <vt:variant>
        <vt:i4>5</vt:i4>
      </vt:variant>
      <vt:variant>
        <vt:lpwstr/>
      </vt:variant>
      <vt:variant>
        <vt:lpwstr>_Toc138240670</vt:lpwstr>
      </vt:variant>
      <vt:variant>
        <vt:i4>1048635</vt:i4>
      </vt:variant>
      <vt:variant>
        <vt:i4>938</vt:i4>
      </vt:variant>
      <vt:variant>
        <vt:i4>0</vt:i4>
      </vt:variant>
      <vt:variant>
        <vt:i4>5</vt:i4>
      </vt:variant>
      <vt:variant>
        <vt:lpwstr/>
      </vt:variant>
      <vt:variant>
        <vt:lpwstr>_Toc138240669</vt:lpwstr>
      </vt:variant>
      <vt:variant>
        <vt:i4>1048635</vt:i4>
      </vt:variant>
      <vt:variant>
        <vt:i4>932</vt:i4>
      </vt:variant>
      <vt:variant>
        <vt:i4>0</vt:i4>
      </vt:variant>
      <vt:variant>
        <vt:i4>5</vt:i4>
      </vt:variant>
      <vt:variant>
        <vt:lpwstr/>
      </vt:variant>
      <vt:variant>
        <vt:lpwstr>_Toc138240668</vt:lpwstr>
      </vt:variant>
      <vt:variant>
        <vt:i4>1048635</vt:i4>
      </vt:variant>
      <vt:variant>
        <vt:i4>926</vt:i4>
      </vt:variant>
      <vt:variant>
        <vt:i4>0</vt:i4>
      </vt:variant>
      <vt:variant>
        <vt:i4>5</vt:i4>
      </vt:variant>
      <vt:variant>
        <vt:lpwstr/>
      </vt:variant>
      <vt:variant>
        <vt:lpwstr>_Toc138240667</vt:lpwstr>
      </vt:variant>
      <vt:variant>
        <vt:i4>1048635</vt:i4>
      </vt:variant>
      <vt:variant>
        <vt:i4>920</vt:i4>
      </vt:variant>
      <vt:variant>
        <vt:i4>0</vt:i4>
      </vt:variant>
      <vt:variant>
        <vt:i4>5</vt:i4>
      </vt:variant>
      <vt:variant>
        <vt:lpwstr/>
      </vt:variant>
      <vt:variant>
        <vt:lpwstr>_Toc138240666</vt:lpwstr>
      </vt:variant>
      <vt:variant>
        <vt:i4>1048635</vt:i4>
      </vt:variant>
      <vt:variant>
        <vt:i4>914</vt:i4>
      </vt:variant>
      <vt:variant>
        <vt:i4>0</vt:i4>
      </vt:variant>
      <vt:variant>
        <vt:i4>5</vt:i4>
      </vt:variant>
      <vt:variant>
        <vt:lpwstr/>
      </vt:variant>
      <vt:variant>
        <vt:lpwstr>_Toc138240665</vt:lpwstr>
      </vt:variant>
      <vt:variant>
        <vt:i4>1048635</vt:i4>
      </vt:variant>
      <vt:variant>
        <vt:i4>908</vt:i4>
      </vt:variant>
      <vt:variant>
        <vt:i4>0</vt:i4>
      </vt:variant>
      <vt:variant>
        <vt:i4>5</vt:i4>
      </vt:variant>
      <vt:variant>
        <vt:lpwstr/>
      </vt:variant>
      <vt:variant>
        <vt:lpwstr>_Toc138240664</vt:lpwstr>
      </vt:variant>
      <vt:variant>
        <vt:i4>1048635</vt:i4>
      </vt:variant>
      <vt:variant>
        <vt:i4>902</vt:i4>
      </vt:variant>
      <vt:variant>
        <vt:i4>0</vt:i4>
      </vt:variant>
      <vt:variant>
        <vt:i4>5</vt:i4>
      </vt:variant>
      <vt:variant>
        <vt:lpwstr/>
      </vt:variant>
      <vt:variant>
        <vt:lpwstr>_Toc138240663</vt:lpwstr>
      </vt:variant>
      <vt:variant>
        <vt:i4>1048635</vt:i4>
      </vt:variant>
      <vt:variant>
        <vt:i4>896</vt:i4>
      </vt:variant>
      <vt:variant>
        <vt:i4>0</vt:i4>
      </vt:variant>
      <vt:variant>
        <vt:i4>5</vt:i4>
      </vt:variant>
      <vt:variant>
        <vt:lpwstr/>
      </vt:variant>
      <vt:variant>
        <vt:lpwstr>_Toc138240662</vt:lpwstr>
      </vt:variant>
      <vt:variant>
        <vt:i4>1048635</vt:i4>
      </vt:variant>
      <vt:variant>
        <vt:i4>890</vt:i4>
      </vt:variant>
      <vt:variant>
        <vt:i4>0</vt:i4>
      </vt:variant>
      <vt:variant>
        <vt:i4>5</vt:i4>
      </vt:variant>
      <vt:variant>
        <vt:lpwstr/>
      </vt:variant>
      <vt:variant>
        <vt:lpwstr>_Toc138240661</vt:lpwstr>
      </vt:variant>
      <vt:variant>
        <vt:i4>1048635</vt:i4>
      </vt:variant>
      <vt:variant>
        <vt:i4>884</vt:i4>
      </vt:variant>
      <vt:variant>
        <vt:i4>0</vt:i4>
      </vt:variant>
      <vt:variant>
        <vt:i4>5</vt:i4>
      </vt:variant>
      <vt:variant>
        <vt:lpwstr/>
      </vt:variant>
      <vt:variant>
        <vt:lpwstr>_Toc138240660</vt:lpwstr>
      </vt:variant>
      <vt:variant>
        <vt:i4>1245243</vt:i4>
      </vt:variant>
      <vt:variant>
        <vt:i4>878</vt:i4>
      </vt:variant>
      <vt:variant>
        <vt:i4>0</vt:i4>
      </vt:variant>
      <vt:variant>
        <vt:i4>5</vt:i4>
      </vt:variant>
      <vt:variant>
        <vt:lpwstr/>
      </vt:variant>
      <vt:variant>
        <vt:lpwstr>_Toc138240659</vt:lpwstr>
      </vt:variant>
      <vt:variant>
        <vt:i4>1245243</vt:i4>
      </vt:variant>
      <vt:variant>
        <vt:i4>872</vt:i4>
      </vt:variant>
      <vt:variant>
        <vt:i4>0</vt:i4>
      </vt:variant>
      <vt:variant>
        <vt:i4>5</vt:i4>
      </vt:variant>
      <vt:variant>
        <vt:lpwstr/>
      </vt:variant>
      <vt:variant>
        <vt:lpwstr>_Toc138240658</vt:lpwstr>
      </vt:variant>
      <vt:variant>
        <vt:i4>1245243</vt:i4>
      </vt:variant>
      <vt:variant>
        <vt:i4>866</vt:i4>
      </vt:variant>
      <vt:variant>
        <vt:i4>0</vt:i4>
      </vt:variant>
      <vt:variant>
        <vt:i4>5</vt:i4>
      </vt:variant>
      <vt:variant>
        <vt:lpwstr/>
      </vt:variant>
      <vt:variant>
        <vt:lpwstr>_Toc138240657</vt:lpwstr>
      </vt:variant>
      <vt:variant>
        <vt:i4>1245243</vt:i4>
      </vt:variant>
      <vt:variant>
        <vt:i4>860</vt:i4>
      </vt:variant>
      <vt:variant>
        <vt:i4>0</vt:i4>
      </vt:variant>
      <vt:variant>
        <vt:i4>5</vt:i4>
      </vt:variant>
      <vt:variant>
        <vt:lpwstr/>
      </vt:variant>
      <vt:variant>
        <vt:lpwstr>_Toc138240656</vt:lpwstr>
      </vt:variant>
      <vt:variant>
        <vt:i4>1245243</vt:i4>
      </vt:variant>
      <vt:variant>
        <vt:i4>854</vt:i4>
      </vt:variant>
      <vt:variant>
        <vt:i4>0</vt:i4>
      </vt:variant>
      <vt:variant>
        <vt:i4>5</vt:i4>
      </vt:variant>
      <vt:variant>
        <vt:lpwstr/>
      </vt:variant>
      <vt:variant>
        <vt:lpwstr>_Toc138240655</vt:lpwstr>
      </vt:variant>
      <vt:variant>
        <vt:i4>1245243</vt:i4>
      </vt:variant>
      <vt:variant>
        <vt:i4>848</vt:i4>
      </vt:variant>
      <vt:variant>
        <vt:i4>0</vt:i4>
      </vt:variant>
      <vt:variant>
        <vt:i4>5</vt:i4>
      </vt:variant>
      <vt:variant>
        <vt:lpwstr/>
      </vt:variant>
      <vt:variant>
        <vt:lpwstr>_Toc138240654</vt:lpwstr>
      </vt:variant>
      <vt:variant>
        <vt:i4>1245243</vt:i4>
      </vt:variant>
      <vt:variant>
        <vt:i4>842</vt:i4>
      </vt:variant>
      <vt:variant>
        <vt:i4>0</vt:i4>
      </vt:variant>
      <vt:variant>
        <vt:i4>5</vt:i4>
      </vt:variant>
      <vt:variant>
        <vt:lpwstr/>
      </vt:variant>
      <vt:variant>
        <vt:lpwstr>_Toc138240653</vt:lpwstr>
      </vt:variant>
      <vt:variant>
        <vt:i4>1245243</vt:i4>
      </vt:variant>
      <vt:variant>
        <vt:i4>836</vt:i4>
      </vt:variant>
      <vt:variant>
        <vt:i4>0</vt:i4>
      </vt:variant>
      <vt:variant>
        <vt:i4>5</vt:i4>
      </vt:variant>
      <vt:variant>
        <vt:lpwstr/>
      </vt:variant>
      <vt:variant>
        <vt:lpwstr>_Toc138240652</vt:lpwstr>
      </vt:variant>
      <vt:variant>
        <vt:i4>1245243</vt:i4>
      </vt:variant>
      <vt:variant>
        <vt:i4>830</vt:i4>
      </vt:variant>
      <vt:variant>
        <vt:i4>0</vt:i4>
      </vt:variant>
      <vt:variant>
        <vt:i4>5</vt:i4>
      </vt:variant>
      <vt:variant>
        <vt:lpwstr/>
      </vt:variant>
      <vt:variant>
        <vt:lpwstr>_Toc138240651</vt:lpwstr>
      </vt:variant>
      <vt:variant>
        <vt:i4>1245243</vt:i4>
      </vt:variant>
      <vt:variant>
        <vt:i4>824</vt:i4>
      </vt:variant>
      <vt:variant>
        <vt:i4>0</vt:i4>
      </vt:variant>
      <vt:variant>
        <vt:i4>5</vt:i4>
      </vt:variant>
      <vt:variant>
        <vt:lpwstr/>
      </vt:variant>
      <vt:variant>
        <vt:lpwstr>_Toc138240650</vt:lpwstr>
      </vt:variant>
      <vt:variant>
        <vt:i4>1179707</vt:i4>
      </vt:variant>
      <vt:variant>
        <vt:i4>818</vt:i4>
      </vt:variant>
      <vt:variant>
        <vt:i4>0</vt:i4>
      </vt:variant>
      <vt:variant>
        <vt:i4>5</vt:i4>
      </vt:variant>
      <vt:variant>
        <vt:lpwstr/>
      </vt:variant>
      <vt:variant>
        <vt:lpwstr>_Toc138240649</vt:lpwstr>
      </vt:variant>
      <vt:variant>
        <vt:i4>1179707</vt:i4>
      </vt:variant>
      <vt:variant>
        <vt:i4>812</vt:i4>
      </vt:variant>
      <vt:variant>
        <vt:i4>0</vt:i4>
      </vt:variant>
      <vt:variant>
        <vt:i4>5</vt:i4>
      </vt:variant>
      <vt:variant>
        <vt:lpwstr/>
      </vt:variant>
      <vt:variant>
        <vt:lpwstr>_Toc138240648</vt:lpwstr>
      </vt:variant>
      <vt:variant>
        <vt:i4>1179707</vt:i4>
      </vt:variant>
      <vt:variant>
        <vt:i4>806</vt:i4>
      </vt:variant>
      <vt:variant>
        <vt:i4>0</vt:i4>
      </vt:variant>
      <vt:variant>
        <vt:i4>5</vt:i4>
      </vt:variant>
      <vt:variant>
        <vt:lpwstr/>
      </vt:variant>
      <vt:variant>
        <vt:lpwstr>_Toc138240647</vt:lpwstr>
      </vt:variant>
      <vt:variant>
        <vt:i4>1179707</vt:i4>
      </vt:variant>
      <vt:variant>
        <vt:i4>800</vt:i4>
      </vt:variant>
      <vt:variant>
        <vt:i4>0</vt:i4>
      </vt:variant>
      <vt:variant>
        <vt:i4>5</vt:i4>
      </vt:variant>
      <vt:variant>
        <vt:lpwstr/>
      </vt:variant>
      <vt:variant>
        <vt:lpwstr>_Toc138240646</vt:lpwstr>
      </vt:variant>
      <vt:variant>
        <vt:i4>1179707</vt:i4>
      </vt:variant>
      <vt:variant>
        <vt:i4>794</vt:i4>
      </vt:variant>
      <vt:variant>
        <vt:i4>0</vt:i4>
      </vt:variant>
      <vt:variant>
        <vt:i4>5</vt:i4>
      </vt:variant>
      <vt:variant>
        <vt:lpwstr/>
      </vt:variant>
      <vt:variant>
        <vt:lpwstr>_Toc138240645</vt:lpwstr>
      </vt:variant>
      <vt:variant>
        <vt:i4>1179707</vt:i4>
      </vt:variant>
      <vt:variant>
        <vt:i4>788</vt:i4>
      </vt:variant>
      <vt:variant>
        <vt:i4>0</vt:i4>
      </vt:variant>
      <vt:variant>
        <vt:i4>5</vt:i4>
      </vt:variant>
      <vt:variant>
        <vt:lpwstr/>
      </vt:variant>
      <vt:variant>
        <vt:lpwstr>_Toc138240644</vt:lpwstr>
      </vt:variant>
      <vt:variant>
        <vt:i4>1179707</vt:i4>
      </vt:variant>
      <vt:variant>
        <vt:i4>782</vt:i4>
      </vt:variant>
      <vt:variant>
        <vt:i4>0</vt:i4>
      </vt:variant>
      <vt:variant>
        <vt:i4>5</vt:i4>
      </vt:variant>
      <vt:variant>
        <vt:lpwstr/>
      </vt:variant>
      <vt:variant>
        <vt:lpwstr>_Toc138240643</vt:lpwstr>
      </vt:variant>
      <vt:variant>
        <vt:i4>1179707</vt:i4>
      </vt:variant>
      <vt:variant>
        <vt:i4>776</vt:i4>
      </vt:variant>
      <vt:variant>
        <vt:i4>0</vt:i4>
      </vt:variant>
      <vt:variant>
        <vt:i4>5</vt:i4>
      </vt:variant>
      <vt:variant>
        <vt:lpwstr/>
      </vt:variant>
      <vt:variant>
        <vt:lpwstr>_Toc138240642</vt:lpwstr>
      </vt:variant>
      <vt:variant>
        <vt:i4>1179707</vt:i4>
      </vt:variant>
      <vt:variant>
        <vt:i4>770</vt:i4>
      </vt:variant>
      <vt:variant>
        <vt:i4>0</vt:i4>
      </vt:variant>
      <vt:variant>
        <vt:i4>5</vt:i4>
      </vt:variant>
      <vt:variant>
        <vt:lpwstr/>
      </vt:variant>
      <vt:variant>
        <vt:lpwstr>_Toc138240641</vt:lpwstr>
      </vt:variant>
      <vt:variant>
        <vt:i4>1179707</vt:i4>
      </vt:variant>
      <vt:variant>
        <vt:i4>764</vt:i4>
      </vt:variant>
      <vt:variant>
        <vt:i4>0</vt:i4>
      </vt:variant>
      <vt:variant>
        <vt:i4>5</vt:i4>
      </vt:variant>
      <vt:variant>
        <vt:lpwstr/>
      </vt:variant>
      <vt:variant>
        <vt:lpwstr>_Toc138240640</vt:lpwstr>
      </vt:variant>
      <vt:variant>
        <vt:i4>1376315</vt:i4>
      </vt:variant>
      <vt:variant>
        <vt:i4>758</vt:i4>
      </vt:variant>
      <vt:variant>
        <vt:i4>0</vt:i4>
      </vt:variant>
      <vt:variant>
        <vt:i4>5</vt:i4>
      </vt:variant>
      <vt:variant>
        <vt:lpwstr/>
      </vt:variant>
      <vt:variant>
        <vt:lpwstr>_Toc138240639</vt:lpwstr>
      </vt:variant>
      <vt:variant>
        <vt:i4>1376315</vt:i4>
      </vt:variant>
      <vt:variant>
        <vt:i4>752</vt:i4>
      </vt:variant>
      <vt:variant>
        <vt:i4>0</vt:i4>
      </vt:variant>
      <vt:variant>
        <vt:i4>5</vt:i4>
      </vt:variant>
      <vt:variant>
        <vt:lpwstr/>
      </vt:variant>
      <vt:variant>
        <vt:lpwstr>_Toc138240638</vt:lpwstr>
      </vt:variant>
      <vt:variant>
        <vt:i4>1376315</vt:i4>
      </vt:variant>
      <vt:variant>
        <vt:i4>746</vt:i4>
      </vt:variant>
      <vt:variant>
        <vt:i4>0</vt:i4>
      </vt:variant>
      <vt:variant>
        <vt:i4>5</vt:i4>
      </vt:variant>
      <vt:variant>
        <vt:lpwstr/>
      </vt:variant>
      <vt:variant>
        <vt:lpwstr>_Toc138240637</vt:lpwstr>
      </vt:variant>
      <vt:variant>
        <vt:i4>1376315</vt:i4>
      </vt:variant>
      <vt:variant>
        <vt:i4>740</vt:i4>
      </vt:variant>
      <vt:variant>
        <vt:i4>0</vt:i4>
      </vt:variant>
      <vt:variant>
        <vt:i4>5</vt:i4>
      </vt:variant>
      <vt:variant>
        <vt:lpwstr/>
      </vt:variant>
      <vt:variant>
        <vt:lpwstr>_Toc138240636</vt:lpwstr>
      </vt:variant>
      <vt:variant>
        <vt:i4>1376315</vt:i4>
      </vt:variant>
      <vt:variant>
        <vt:i4>734</vt:i4>
      </vt:variant>
      <vt:variant>
        <vt:i4>0</vt:i4>
      </vt:variant>
      <vt:variant>
        <vt:i4>5</vt:i4>
      </vt:variant>
      <vt:variant>
        <vt:lpwstr/>
      </vt:variant>
      <vt:variant>
        <vt:lpwstr>_Toc138240635</vt:lpwstr>
      </vt:variant>
      <vt:variant>
        <vt:i4>1376315</vt:i4>
      </vt:variant>
      <vt:variant>
        <vt:i4>728</vt:i4>
      </vt:variant>
      <vt:variant>
        <vt:i4>0</vt:i4>
      </vt:variant>
      <vt:variant>
        <vt:i4>5</vt:i4>
      </vt:variant>
      <vt:variant>
        <vt:lpwstr/>
      </vt:variant>
      <vt:variant>
        <vt:lpwstr>_Toc138240634</vt:lpwstr>
      </vt:variant>
      <vt:variant>
        <vt:i4>1376315</vt:i4>
      </vt:variant>
      <vt:variant>
        <vt:i4>722</vt:i4>
      </vt:variant>
      <vt:variant>
        <vt:i4>0</vt:i4>
      </vt:variant>
      <vt:variant>
        <vt:i4>5</vt:i4>
      </vt:variant>
      <vt:variant>
        <vt:lpwstr/>
      </vt:variant>
      <vt:variant>
        <vt:lpwstr>_Toc138240633</vt:lpwstr>
      </vt:variant>
      <vt:variant>
        <vt:i4>1376315</vt:i4>
      </vt:variant>
      <vt:variant>
        <vt:i4>716</vt:i4>
      </vt:variant>
      <vt:variant>
        <vt:i4>0</vt:i4>
      </vt:variant>
      <vt:variant>
        <vt:i4>5</vt:i4>
      </vt:variant>
      <vt:variant>
        <vt:lpwstr/>
      </vt:variant>
      <vt:variant>
        <vt:lpwstr>_Toc138240632</vt:lpwstr>
      </vt:variant>
      <vt:variant>
        <vt:i4>1376315</vt:i4>
      </vt:variant>
      <vt:variant>
        <vt:i4>710</vt:i4>
      </vt:variant>
      <vt:variant>
        <vt:i4>0</vt:i4>
      </vt:variant>
      <vt:variant>
        <vt:i4>5</vt:i4>
      </vt:variant>
      <vt:variant>
        <vt:lpwstr/>
      </vt:variant>
      <vt:variant>
        <vt:lpwstr>_Toc138240631</vt:lpwstr>
      </vt:variant>
      <vt:variant>
        <vt:i4>1376315</vt:i4>
      </vt:variant>
      <vt:variant>
        <vt:i4>704</vt:i4>
      </vt:variant>
      <vt:variant>
        <vt:i4>0</vt:i4>
      </vt:variant>
      <vt:variant>
        <vt:i4>5</vt:i4>
      </vt:variant>
      <vt:variant>
        <vt:lpwstr/>
      </vt:variant>
      <vt:variant>
        <vt:lpwstr>_Toc138240630</vt:lpwstr>
      </vt:variant>
      <vt:variant>
        <vt:i4>1310779</vt:i4>
      </vt:variant>
      <vt:variant>
        <vt:i4>698</vt:i4>
      </vt:variant>
      <vt:variant>
        <vt:i4>0</vt:i4>
      </vt:variant>
      <vt:variant>
        <vt:i4>5</vt:i4>
      </vt:variant>
      <vt:variant>
        <vt:lpwstr/>
      </vt:variant>
      <vt:variant>
        <vt:lpwstr>_Toc138240629</vt:lpwstr>
      </vt:variant>
      <vt:variant>
        <vt:i4>1310779</vt:i4>
      </vt:variant>
      <vt:variant>
        <vt:i4>692</vt:i4>
      </vt:variant>
      <vt:variant>
        <vt:i4>0</vt:i4>
      </vt:variant>
      <vt:variant>
        <vt:i4>5</vt:i4>
      </vt:variant>
      <vt:variant>
        <vt:lpwstr/>
      </vt:variant>
      <vt:variant>
        <vt:lpwstr>_Toc138240628</vt:lpwstr>
      </vt:variant>
      <vt:variant>
        <vt:i4>1310779</vt:i4>
      </vt:variant>
      <vt:variant>
        <vt:i4>686</vt:i4>
      </vt:variant>
      <vt:variant>
        <vt:i4>0</vt:i4>
      </vt:variant>
      <vt:variant>
        <vt:i4>5</vt:i4>
      </vt:variant>
      <vt:variant>
        <vt:lpwstr/>
      </vt:variant>
      <vt:variant>
        <vt:lpwstr>_Toc138240627</vt:lpwstr>
      </vt:variant>
      <vt:variant>
        <vt:i4>1310779</vt:i4>
      </vt:variant>
      <vt:variant>
        <vt:i4>680</vt:i4>
      </vt:variant>
      <vt:variant>
        <vt:i4>0</vt:i4>
      </vt:variant>
      <vt:variant>
        <vt:i4>5</vt:i4>
      </vt:variant>
      <vt:variant>
        <vt:lpwstr/>
      </vt:variant>
      <vt:variant>
        <vt:lpwstr>_Toc138240626</vt:lpwstr>
      </vt:variant>
      <vt:variant>
        <vt:i4>1310779</vt:i4>
      </vt:variant>
      <vt:variant>
        <vt:i4>674</vt:i4>
      </vt:variant>
      <vt:variant>
        <vt:i4>0</vt:i4>
      </vt:variant>
      <vt:variant>
        <vt:i4>5</vt:i4>
      </vt:variant>
      <vt:variant>
        <vt:lpwstr/>
      </vt:variant>
      <vt:variant>
        <vt:lpwstr>_Toc138240625</vt:lpwstr>
      </vt:variant>
      <vt:variant>
        <vt:i4>1310779</vt:i4>
      </vt:variant>
      <vt:variant>
        <vt:i4>668</vt:i4>
      </vt:variant>
      <vt:variant>
        <vt:i4>0</vt:i4>
      </vt:variant>
      <vt:variant>
        <vt:i4>5</vt:i4>
      </vt:variant>
      <vt:variant>
        <vt:lpwstr/>
      </vt:variant>
      <vt:variant>
        <vt:lpwstr>_Toc138240624</vt:lpwstr>
      </vt:variant>
      <vt:variant>
        <vt:i4>1310779</vt:i4>
      </vt:variant>
      <vt:variant>
        <vt:i4>662</vt:i4>
      </vt:variant>
      <vt:variant>
        <vt:i4>0</vt:i4>
      </vt:variant>
      <vt:variant>
        <vt:i4>5</vt:i4>
      </vt:variant>
      <vt:variant>
        <vt:lpwstr/>
      </vt:variant>
      <vt:variant>
        <vt:lpwstr>_Toc138240623</vt:lpwstr>
      </vt:variant>
      <vt:variant>
        <vt:i4>1310779</vt:i4>
      </vt:variant>
      <vt:variant>
        <vt:i4>656</vt:i4>
      </vt:variant>
      <vt:variant>
        <vt:i4>0</vt:i4>
      </vt:variant>
      <vt:variant>
        <vt:i4>5</vt:i4>
      </vt:variant>
      <vt:variant>
        <vt:lpwstr/>
      </vt:variant>
      <vt:variant>
        <vt:lpwstr>_Toc138240622</vt:lpwstr>
      </vt:variant>
      <vt:variant>
        <vt:i4>1310779</vt:i4>
      </vt:variant>
      <vt:variant>
        <vt:i4>650</vt:i4>
      </vt:variant>
      <vt:variant>
        <vt:i4>0</vt:i4>
      </vt:variant>
      <vt:variant>
        <vt:i4>5</vt:i4>
      </vt:variant>
      <vt:variant>
        <vt:lpwstr/>
      </vt:variant>
      <vt:variant>
        <vt:lpwstr>_Toc138240621</vt:lpwstr>
      </vt:variant>
      <vt:variant>
        <vt:i4>1310779</vt:i4>
      </vt:variant>
      <vt:variant>
        <vt:i4>644</vt:i4>
      </vt:variant>
      <vt:variant>
        <vt:i4>0</vt:i4>
      </vt:variant>
      <vt:variant>
        <vt:i4>5</vt:i4>
      </vt:variant>
      <vt:variant>
        <vt:lpwstr/>
      </vt:variant>
      <vt:variant>
        <vt:lpwstr>_Toc138240620</vt:lpwstr>
      </vt:variant>
      <vt:variant>
        <vt:i4>1507387</vt:i4>
      </vt:variant>
      <vt:variant>
        <vt:i4>638</vt:i4>
      </vt:variant>
      <vt:variant>
        <vt:i4>0</vt:i4>
      </vt:variant>
      <vt:variant>
        <vt:i4>5</vt:i4>
      </vt:variant>
      <vt:variant>
        <vt:lpwstr/>
      </vt:variant>
      <vt:variant>
        <vt:lpwstr>_Toc138240619</vt:lpwstr>
      </vt:variant>
      <vt:variant>
        <vt:i4>1507387</vt:i4>
      </vt:variant>
      <vt:variant>
        <vt:i4>632</vt:i4>
      </vt:variant>
      <vt:variant>
        <vt:i4>0</vt:i4>
      </vt:variant>
      <vt:variant>
        <vt:i4>5</vt:i4>
      </vt:variant>
      <vt:variant>
        <vt:lpwstr/>
      </vt:variant>
      <vt:variant>
        <vt:lpwstr>_Toc138240618</vt:lpwstr>
      </vt:variant>
      <vt:variant>
        <vt:i4>1507387</vt:i4>
      </vt:variant>
      <vt:variant>
        <vt:i4>626</vt:i4>
      </vt:variant>
      <vt:variant>
        <vt:i4>0</vt:i4>
      </vt:variant>
      <vt:variant>
        <vt:i4>5</vt:i4>
      </vt:variant>
      <vt:variant>
        <vt:lpwstr/>
      </vt:variant>
      <vt:variant>
        <vt:lpwstr>_Toc138240617</vt:lpwstr>
      </vt:variant>
      <vt:variant>
        <vt:i4>1507387</vt:i4>
      </vt:variant>
      <vt:variant>
        <vt:i4>620</vt:i4>
      </vt:variant>
      <vt:variant>
        <vt:i4>0</vt:i4>
      </vt:variant>
      <vt:variant>
        <vt:i4>5</vt:i4>
      </vt:variant>
      <vt:variant>
        <vt:lpwstr/>
      </vt:variant>
      <vt:variant>
        <vt:lpwstr>_Toc138240616</vt:lpwstr>
      </vt:variant>
      <vt:variant>
        <vt:i4>1507387</vt:i4>
      </vt:variant>
      <vt:variant>
        <vt:i4>614</vt:i4>
      </vt:variant>
      <vt:variant>
        <vt:i4>0</vt:i4>
      </vt:variant>
      <vt:variant>
        <vt:i4>5</vt:i4>
      </vt:variant>
      <vt:variant>
        <vt:lpwstr/>
      </vt:variant>
      <vt:variant>
        <vt:lpwstr>_Toc138240615</vt:lpwstr>
      </vt:variant>
      <vt:variant>
        <vt:i4>1507387</vt:i4>
      </vt:variant>
      <vt:variant>
        <vt:i4>608</vt:i4>
      </vt:variant>
      <vt:variant>
        <vt:i4>0</vt:i4>
      </vt:variant>
      <vt:variant>
        <vt:i4>5</vt:i4>
      </vt:variant>
      <vt:variant>
        <vt:lpwstr/>
      </vt:variant>
      <vt:variant>
        <vt:lpwstr>_Toc138240614</vt:lpwstr>
      </vt:variant>
      <vt:variant>
        <vt:i4>1507387</vt:i4>
      </vt:variant>
      <vt:variant>
        <vt:i4>602</vt:i4>
      </vt:variant>
      <vt:variant>
        <vt:i4>0</vt:i4>
      </vt:variant>
      <vt:variant>
        <vt:i4>5</vt:i4>
      </vt:variant>
      <vt:variant>
        <vt:lpwstr/>
      </vt:variant>
      <vt:variant>
        <vt:lpwstr>_Toc138240613</vt:lpwstr>
      </vt:variant>
      <vt:variant>
        <vt:i4>1507387</vt:i4>
      </vt:variant>
      <vt:variant>
        <vt:i4>596</vt:i4>
      </vt:variant>
      <vt:variant>
        <vt:i4>0</vt:i4>
      </vt:variant>
      <vt:variant>
        <vt:i4>5</vt:i4>
      </vt:variant>
      <vt:variant>
        <vt:lpwstr/>
      </vt:variant>
      <vt:variant>
        <vt:lpwstr>_Toc138240612</vt:lpwstr>
      </vt:variant>
      <vt:variant>
        <vt:i4>1507387</vt:i4>
      </vt:variant>
      <vt:variant>
        <vt:i4>590</vt:i4>
      </vt:variant>
      <vt:variant>
        <vt:i4>0</vt:i4>
      </vt:variant>
      <vt:variant>
        <vt:i4>5</vt:i4>
      </vt:variant>
      <vt:variant>
        <vt:lpwstr/>
      </vt:variant>
      <vt:variant>
        <vt:lpwstr>_Toc138240611</vt:lpwstr>
      </vt:variant>
      <vt:variant>
        <vt:i4>1507387</vt:i4>
      </vt:variant>
      <vt:variant>
        <vt:i4>584</vt:i4>
      </vt:variant>
      <vt:variant>
        <vt:i4>0</vt:i4>
      </vt:variant>
      <vt:variant>
        <vt:i4>5</vt:i4>
      </vt:variant>
      <vt:variant>
        <vt:lpwstr/>
      </vt:variant>
      <vt:variant>
        <vt:lpwstr>_Toc138240610</vt:lpwstr>
      </vt:variant>
      <vt:variant>
        <vt:i4>1441851</vt:i4>
      </vt:variant>
      <vt:variant>
        <vt:i4>578</vt:i4>
      </vt:variant>
      <vt:variant>
        <vt:i4>0</vt:i4>
      </vt:variant>
      <vt:variant>
        <vt:i4>5</vt:i4>
      </vt:variant>
      <vt:variant>
        <vt:lpwstr/>
      </vt:variant>
      <vt:variant>
        <vt:lpwstr>_Toc138240609</vt:lpwstr>
      </vt:variant>
      <vt:variant>
        <vt:i4>1441851</vt:i4>
      </vt:variant>
      <vt:variant>
        <vt:i4>572</vt:i4>
      </vt:variant>
      <vt:variant>
        <vt:i4>0</vt:i4>
      </vt:variant>
      <vt:variant>
        <vt:i4>5</vt:i4>
      </vt:variant>
      <vt:variant>
        <vt:lpwstr/>
      </vt:variant>
      <vt:variant>
        <vt:lpwstr>_Toc138240608</vt:lpwstr>
      </vt:variant>
      <vt:variant>
        <vt:i4>1441851</vt:i4>
      </vt:variant>
      <vt:variant>
        <vt:i4>566</vt:i4>
      </vt:variant>
      <vt:variant>
        <vt:i4>0</vt:i4>
      </vt:variant>
      <vt:variant>
        <vt:i4>5</vt:i4>
      </vt:variant>
      <vt:variant>
        <vt:lpwstr/>
      </vt:variant>
      <vt:variant>
        <vt:lpwstr>_Toc138240607</vt:lpwstr>
      </vt:variant>
      <vt:variant>
        <vt:i4>1441851</vt:i4>
      </vt:variant>
      <vt:variant>
        <vt:i4>560</vt:i4>
      </vt:variant>
      <vt:variant>
        <vt:i4>0</vt:i4>
      </vt:variant>
      <vt:variant>
        <vt:i4>5</vt:i4>
      </vt:variant>
      <vt:variant>
        <vt:lpwstr/>
      </vt:variant>
      <vt:variant>
        <vt:lpwstr>_Toc138240606</vt:lpwstr>
      </vt:variant>
      <vt:variant>
        <vt:i4>1441851</vt:i4>
      </vt:variant>
      <vt:variant>
        <vt:i4>554</vt:i4>
      </vt:variant>
      <vt:variant>
        <vt:i4>0</vt:i4>
      </vt:variant>
      <vt:variant>
        <vt:i4>5</vt:i4>
      </vt:variant>
      <vt:variant>
        <vt:lpwstr/>
      </vt:variant>
      <vt:variant>
        <vt:lpwstr>_Toc138240605</vt:lpwstr>
      </vt:variant>
      <vt:variant>
        <vt:i4>1441851</vt:i4>
      </vt:variant>
      <vt:variant>
        <vt:i4>548</vt:i4>
      </vt:variant>
      <vt:variant>
        <vt:i4>0</vt:i4>
      </vt:variant>
      <vt:variant>
        <vt:i4>5</vt:i4>
      </vt:variant>
      <vt:variant>
        <vt:lpwstr/>
      </vt:variant>
      <vt:variant>
        <vt:lpwstr>_Toc138240604</vt:lpwstr>
      </vt:variant>
      <vt:variant>
        <vt:i4>1441851</vt:i4>
      </vt:variant>
      <vt:variant>
        <vt:i4>542</vt:i4>
      </vt:variant>
      <vt:variant>
        <vt:i4>0</vt:i4>
      </vt:variant>
      <vt:variant>
        <vt:i4>5</vt:i4>
      </vt:variant>
      <vt:variant>
        <vt:lpwstr/>
      </vt:variant>
      <vt:variant>
        <vt:lpwstr>_Toc138240603</vt:lpwstr>
      </vt:variant>
      <vt:variant>
        <vt:i4>1441851</vt:i4>
      </vt:variant>
      <vt:variant>
        <vt:i4>536</vt:i4>
      </vt:variant>
      <vt:variant>
        <vt:i4>0</vt:i4>
      </vt:variant>
      <vt:variant>
        <vt:i4>5</vt:i4>
      </vt:variant>
      <vt:variant>
        <vt:lpwstr/>
      </vt:variant>
      <vt:variant>
        <vt:lpwstr>_Toc138240602</vt:lpwstr>
      </vt:variant>
      <vt:variant>
        <vt:i4>1441851</vt:i4>
      </vt:variant>
      <vt:variant>
        <vt:i4>530</vt:i4>
      </vt:variant>
      <vt:variant>
        <vt:i4>0</vt:i4>
      </vt:variant>
      <vt:variant>
        <vt:i4>5</vt:i4>
      </vt:variant>
      <vt:variant>
        <vt:lpwstr/>
      </vt:variant>
      <vt:variant>
        <vt:lpwstr>_Toc138240601</vt:lpwstr>
      </vt:variant>
      <vt:variant>
        <vt:i4>1441851</vt:i4>
      </vt:variant>
      <vt:variant>
        <vt:i4>524</vt:i4>
      </vt:variant>
      <vt:variant>
        <vt:i4>0</vt:i4>
      </vt:variant>
      <vt:variant>
        <vt:i4>5</vt:i4>
      </vt:variant>
      <vt:variant>
        <vt:lpwstr/>
      </vt:variant>
      <vt:variant>
        <vt:lpwstr>_Toc138240600</vt:lpwstr>
      </vt:variant>
      <vt:variant>
        <vt:i4>2031672</vt:i4>
      </vt:variant>
      <vt:variant>
        <vt:i4>518</vt:i4>
      </vt:variant>
      <vt:variant>
        <vt:i4>0</vt:i4>
      </vt:variant>
      <vt:variant>
        <vt:i4>5</vt:i4>
      </vt:variant>
      <vt:variant>
        <vt:lpwstr/>
      </vt:variant>
      <vt:variant>
        <vt:lpwstr>_Toc138240599</vt:lpwstr>
      </vt:variant>
      <vt:variant>
        <vt:i4>2031672</vt:i4>
      </vt:variant>
      <vt:variant>
        <vt:i4>512</vt:i4>
      </vt:variant>
      <vt:variant>
        <vt:i4>0</vt:i4>
      </vt:variant>
      <vt:variant>
        <vt:i4>5</vt:i4>
      </vt:variant>
      <vt:variant>
        <vt:lpwstr/>
      </vt:variant>
      <vt:variant>
        <vt:lpwstr>_Toc138240598</vt:lpwstr>
      </vt:variant>
      <vt:variant>
        <vt:i4>2031672</vt:i4>
      </vt:variant>
      <vt:variant>
        <vt:i4>506</vt:i4>
      </vt:variant>
      <vt:variant>
        <vt:i4>0</vt:i4>
      </vt:variant>
      <vt:variant>
        <vt:i4>5</vt:i4>
      </vt:variant>
      <vt:variant>
        <vt:lpwstr/>
      </vt:variant>
      <vt:variant>
        <vt:lpwstr>_Toc138240597</vt:lpwstr>
      </vt:variant>
      <vt:variant>
        <vt:i4>2031672</vt:i4>
      </vt:variant>
      <vt:variant>
        <vt:i4>500</vt:i4>
      </vt:variant>
      <vt:variant>
        <vt:i4>0</vt:i4>
      </vt:variant>
      <vt:variant>
        <vt:i4>5</vt:i4>
      </vt:variant>
      <vt:variant>
        <vt:lpwstr/>
      </vt:variant>
      <vt:variant>
        <vt:lpwstr>_Toc138240596</vt:lpwstr>
      </vt:variant>
      <vt:variant>
        <vt:i4>2031672</vt:i4>
      </vt:variant>
      <vt:variant>
        <vt:i4>494</vt:i4>
      </vt:variant>
      <vt:variant>
        <vt:i4>0</vt:i4>
      </vt:variant>
      <vt:variant>
        <vt:i4>5</vt:i4>
      </vt:variant>
      <vt:variant>
        <vt:lpwstr/>
      </vt:variant>
      <vt:variant>
        <vt:lpwstr>_Toc138240595</vt:lpwstr>
      </vt:variant>
      <vt:variant>
        <vt:i4>2031672</vt:i4>
      </vt:variant>
      <vt:variant>
        <vt:i4>488</vt:i4>
      </vt:variant>
      <vt:variant>
        <vt:i4>0</vt:i4>
      </vt:variant>
      <vt:variant>
        <vt:i4>5</vt:i4>
      </vt:variant>
      <vt:variant>
        <vt:lpwstr/>
      </vt:variant>
      <vt:variant>
        <vt:lpwstr>_Toc138240594</vt:lpwstr>
      </vt:variant>
      <vt:variant>
        <vt:i4>2031672</vt:i4>
      </vt:variant>
      <vt:variant>
        <vt:i4>482</vt:i4>
      </vt:variant>
      <vt:variant>
        <vt:i4>0</vt:i4>
      </vt:variant>
      <vt:variant>
        <vt:i4>5</vt:i4>
      </vt:variant>
      <vt:variant>
        <vt:lpwstr/>
      </vt:variant>
      <vt:variant>
        <vt:lpwstr>_Toc138240593</vt:lpwstr>
      </vt:variant>
      <vt:variant>
        <vt:i4>2031672</vt:i4>
      </vt:variant>
      <vt:variant>
        <vt:i4>476</vt:i4>
      </vt:variant>
      <vt:variant>
        <vt:i4>0</vt:i4>
      </vt:variant>
      <vt:variant>
        <vt:i4>5</vt:i4>
      </vt:variant>
      <vt:variant>
        <vt:lpwstr/>
      </vt:variant>
      <vt:variant>
        <vt:lpwstr>_Toc138240592</vt:lpwstr>
      </vt:variant>
      <vt:variant>
        <vt:i4>2031672</vt:i4>
      </vt:variant>
      <vt:variant>
        <vt:i4>470</vt:i4>
      </vt:variant>
      <vt:variant>
        <vt:i4>0</vt:i4>
      </vt:variant>
      <vt:variant>
        <vt:i4>5</vt:i4>
      </vt:variant>
      <vt:variant>
        <vt:lpwstr/>
      </vt:variant>
      <vt:variant>
        <vt:lpwstr>_Toc138240591</vt:lpwstr>
      </vt:variant>
      <vt:variant>
        <vt:i4>2031672</vt:i4>
      </vt:variant>
      <vt:variant>
        <vt:i4>464</vt:i4>
      </vt:variant>
      <vt:variant>
        <vt:i4>0</vt:i4>
      </vt:variant>
      <vt:variant>
        <vt:i4>5</vt:i4>
      </vt:variant>
      <vt:variant>
        <vt:lpwstr/>
      </vt:variant>
      <vt:variant>
        <vt:lpwstr>_Toc138240590</vt:lpwstr>
      </vt:variant>
      <vt:variant>
        <vt:i4>1966136</vt:i4>
      </vt:variant>
      <vt:variant>
        <vt:i4>458</vt:i4>
      </vt:variant>
      <vt:variant>
        <vt:i4>0</vt:i4>
      </vt:variant>
      <vt:variant>
        <vt:i4>5</vt:i4>
      </vt:variant>
      <vt:variant>
        <vt:lpwstr/>
      </vt:variant>
      <vt:variant>
        <vt:lpwstr>_Toc138240589</vt:lpwstr>
      </vt:variant>
      <vt:variant>
        <vt:i4>1966136</vt:i4>
      </vt:variant>
      <vt:variant>
        <vt:i4>452</vt:i4>
      </vt:variant>
      <vt:variant>
        <vt:i4>0</vt:i4>
      </vt:variant>
      <vt:variant>
        <vt:i4>5</vt:i4>
      </vt:variant>
      <vt:variant>
        <vt:lpwstr/>
      </vt:variant>
      <vt:variant>
        <vt:lpwstr>_Toc138240588</vt:lpwstr>
      </vt:variant>
      <vt:variant>
        <vt:i4>1966136</vt:i4>
      </vt:variant>
      <vt:variant>
        <vt:i4>446</vt:i4>
      </vt:variant>
      <vt:variant>
        <vt:i4>0</vt:i4>
      </vt:variant>
      <vt:variant>
        <vt:i4>5</vt:i4>
      </vt:variant>
      <vt:variant>
        <vt:lpwstr/>
      </vt:variant>
      <vt:variant>
        <vt:lpwstr>_Toc138240587</vt:lpwstr>
      </vt:variant>
      <vt:variant>
        <vt:i4>1966136</vt:i4>
      </vt:variant>
      <vt:variant>
        <vt:i4>440</vt:i4>
      </vt:variant>
      <vt:variant>
        <vt:i4>0</vt:i4>
      </vt:variant>
      <vt:variant>
        <vt:i4>5</vt:i4>
      </vt:variant>
      <vt:variant>
        <vt:lpwstr/>
      </vt:variant>
      <vt:variant>
        <vt:lpwstr>_Toc138240586</vt:lpwstr>
      </vt:variant>
      <vt:variant>
        <vt:i4>1966136</vt:i4>
      </vt:variant>
      <vt:variant>
        <vt:i4>434</vt:i4>
      </vt:variant>
      <vt:variant>
        <vt:i4>0</vt:i4>
      </vt:variant>
      <vt:variant>
        <vt:i4>5</vt:i4>
      </vt:variant>
      <vt:variant>
        <vt:lpwstr/>
      </vt:variant>
      <vt:variant>
        <vt:lpwstr>_Toc138240585</vt:lpwstr>
      </vt:variant>
      <vt:variant>
        <vt:i4>1966136</vt:i4>
      </vt:variant>
      <vt:variant>
        <vt:i4>428</vt:i4>
      </vt:variant>
      <vt:variant>
        <vt:i4>0</vt:i4>
      </vt:variant>
      <vt:variant>
        <vt:i4>5</vt:i4>
      </vt:variant>
      <vt:variant>
        <vt:lpwstr/>
      </vt:variant>
      <vt:variant>
        <vt:lpwstr>_Toc138240584</vt:lpwstr>
      </vt:variant>
      <vt:variant>
        <vt:i4>1966136</vt:i4>
      </vt:variant>
      <vt:variant>
        <vt:i4>422</vt:i4>
      </vt:variant>
      <vt:variant>
        <vt:i4>0</vt:i4>
      </vt:variant>
      <vt:variant>
        <vt:i4>5</vt:i4>
      </vt:variant>
      <vt:variant>
        <vt:lpwstr/>
      </vt:variant>
      <vt:variant>
        <vt:lpwstr>_Toc138240583</vt:lpwstr>
      </vt:variant>
      <vt:variant>
        <vt:i4>1966136</vt:i4>
      </vt:variant>
      <vt:variant>
        <vt:i4>416</vt:i4>
      </vt:variant>
      <vt:variant>
        <vt:i4>0</vt:i4>
      </vt:variant>
      <vt:variant>
        <vt:i4>5</vt:i4>
      </vt:variant>
      <vt:variant>
        <vt:lpwstr/>
      </vt:variant>
      <vt:variant>
        <vt:lpwstr>_Toc138240582</vt:lpwstr>
      </vt:variant>
      <vt:variant>
        <vt:i4>1966136</vt:i4>
      </vt:variant>
      <vt:variant>
        <vt:i4>410</vt:i4>
      </vt:variant>
      <vt:variant>
        <vt:i4>0</vt:i4>
      </vt:variant>
      <vt:variant>
        <vt:i4>5</vt:i4>
      </vt:variant>
      <vt:variant>
        <vt:lpwstr/>
      </vt:variant>
      <vt:variant>
        <vt:lpwstr>_Toc138240581</vt:lpwstr>
      </vt:variant>
      <vt:variant>
        <vt:i4>1966136</vt:i4>
      </vt:variant>
      <vt:variant>
        <vt:i4>404</vt:i4>
      </vt:variant>
      <vt:variant>
        <vt:i4>0</vt:i4>
      </vt:variant>
      <vt:variant>
        <vt:i4>5</vt:i4>
      </vt:variant>
      <vt:variant>
        <vt:lpwstr/>
      </vt:variant>
      <vt:variant>
        <vt:lpwstr>_Toc138240580</vt:lpwstr>
      </vt:variant>
      <vt:variant>
        <vt:i4>1114168</vt:i4>
      </vt:variant>
      <vt:variant>
        <vt:i4>398</vt:i4>
      </vt:variant>
      <vt:variant>
        <vt:i4>0</vt:i4>
      </vt:variant>
      <vt:variant>
        <vt:i4>5</vt:i4>
      </vt:variant>
      <vt:variant>
        <vt:lpwstr/>
      </vt:variant>
      <vt:variant>
        <vt:lpwstr>_Toc138240579</vt:lpwstr>
      </vt:variant>
      <vt:variant>
        <vt:i4>1114168</vt:i4>
      </vt:variant>
      <vt:variant>
        <vt:i4>392</vt:i4>
      </vt:variant>
      <vt:variant>
        <vt:i4>0</vt:i4>
      </vt:variant>
      <vt:variant>
        <vt:i4>5</vt:i4>
      </vt:variant>
      <vt:variant>
        <vt:lpwstr/>
      </vt:variant>
      <vt:variant>
        <vt:lpwstr>_Toc138240578</vt:lpwstr>
      </vt:variant>
      <vt:variant>
        <vt:i4>1114168</vt:i4>
      </vt:variant>
      <vt:variant>
        <vt:i4>386</vt:i4>
      </vt:variant>
      <vt:variant>
        <vt:i4>0</vt:i4>
      </vt:variant>
      <vt:variant>
        <vt:i4>5</vt:i4>
      </vt:variant>
      <vt:variant>
        <vt:lpwstr/>
      </vt:variant>
      <vt:variant>
        <vt:lpwstr>_Toc138240577</vt:lpwstr>
      </vt:variant>
      <vt:variant>
        <vt:i4>1114168</vt:i4>
      </vt:variant>
      <vt:variant>
        <vt:i4>380</vt:i4>
      </vt:variant>
      <vt:variant>
        <vt:i4>0</vt:i4>
      </vt:variant>
      <vt:variant>
        <vt:i4>5</vt:i4>
      </vt:variant>
      <vt:variant>
        <vt:lpwstr/>
      </vt:variant>
      <vt:variant>
        <vt:lpwstr>_Toc138240576</vt:lpwstr>
      </vt:variant>
      <vt:variant>
        <vt:i4>1114168</vt:i4>
      </vt:variant>
      <vt:variant>
        <vt:i4>374</vt:i4>
      </vt:variant>
      <vt:variant>
        <vt:i4>0</vt:i4>
      </vt:variant>
      <vt:variant>
        <vt:i4>5</vt:i4>
      </vt:variant>
      <vt:variant>
        <vt:lpwstr/>
      </vt:variant>
      <vt:variant>
        <vt:lpwstr>_Toc138240575</vt:lpwstr>
      </vt:variant>
      <vt:variant>
        <vt:i4>1114168</vt:i4>
      </vt:variant>
      <vt:variant>
        <vt:i4>368</vt:i4>
      </vt:variant>
      <vt:variant>
        <vt:i4>0</vt:i4>
      </vt:variant>
      <vt:variant>
        <vt:i4>5</vt:i4>
      </vt:variant>
      <vt:variant>
        <vt:lpwstr/>
      </vt:variant>
      <vt:variant>
        <vt:lpwstr>_Toc138240574</vt:lpwstr>
      </vt:variant>
      <vt:variant>
        <vt:i4>1114168</vt:i4>
      </vt:variant>
      <vt:variant>
        <vt:i4>362</vt:i4>
      </vt:variant>
      <vt:variant>
        <vt:i4>0</vt:i4>
      </vt:variant>
      <vt:variant>
        <vt:i4>5</vt:i4>
      </vt:variant>
      <vt:variant>
        <vt:lpwstr/>
      </vt:variant>
      <vt:variant>
        <vt:lpwstr>_Toc138240573</vt:lpwstr>
      </vt:variant>
      <vt:variant>
        <vt:i4>1114168</vt:i4>
      </vt:variant>
      <vt:variant>
        <vt:i4>356</vt:i4>
      </vt:variant>
      <vt:variant>
        <vt:i4>0</vt:i4>
      </vt:variant>
      <vt:variant>
        <vt:i4>5</vt:i4>
      </vt:variant>
      <vt:variant>
        <vt:lpwstr/>
      </vt:variant>
      <vt:variant>
        <vt:lpwstr>_Toc138240572</vt:lpwstr>
      </vt:variant>
      <vt:variant>
        <vt:i4>1114168</vt:i4>
      </vt:variant>
      <vt:variant>
        <vt:i4>350</vt:i4>
      </vt:variant>
      <vt:variant>
        <vt:i4>0</vt:i4>
      </vt:variant>
      <vt:variant>
        <vt:i4>5</vt:i4>
      </vt:variant>
      <vt:variant>
        <vt:lpwstr/>
      </vt:variant>
      <vt:variant>
        <vt:lpwstr>_Toc138240571</vt:lpwstr>
      </vt:variant>
      <vt:variant>
        <vt:i4>1114168</vt:i4>
      </vt:variant>
      <vt:variant>
        <vt:i4>344</vt:i4>
      </vt:variant>
      <vt:variant>
        <vt:i4>0</vt:i4>
      </vt:variant>
      <vt:variant>
        <vt:i4>5</vt:i4>
      </vt:variant>
      <vt:variant>
        <vt:lpwstr/>
      </vt:variant>
      <vt:variant>
        <vt:lpwstr>_Toc138240570</vt:lpwstr>
      </vt:variant>
      <vt:variant>
        <vt:i4>1507382</vt:i4>
      </vt:variant>
      <vt:variant>
        <vt:i4>335</vt:i4>
      </vt:variant>
      <vt:variant>
        <vt:i4>0</vt:i4>
      </vt:variant>
      <vt:variant>
        <vt:i4>5</vt:i4>
      </vt:variant>
      <vt:variant>
        <vt:lpwstr/>
      </vt:variant>
      <vt:variant>
        <vt:lpwstr>_Toc138175871</vt:lpwstr>
      </vt:variant>
      <vt:variant>
        <vt:i4>1507382</vt:i4>
      </vt:variant>
      <vt:variant>
        <vt:i4>329</vt:i4>
      </vt:variant>
      <vt:variant>
        <vt:i4>0</vt:i4>
      </vt:variant>
      <vt:variant>
        <vt:i4>5</vt:i4>
      </vt:variant>
      <vt:variant>
        <vt:lpwstr/>
      </vt:variant>
      <vt:variant>
        <vt:lpwstr>_Toc138175870</vt:lpwstr>
      </vt:variant>
      <vt:variant>
        <vt:i4>1441846</vt:i4>
      </vt:variant>
      <vt:variant>
        <vt:i4>323</vt:i4>
      </vt:variant>
      <vt:variant>
        <vt:i4>0</vt:i4>
      </vt:variant>
      <vt:variant>
        <vt:i4>5</vt:i4>
      </vt:variant>
      <vt:variant>
        <vt:lpwstr/>
      </vt:variant>
      <vt:variant>
        <vt:lpwstr>_Toc138175869</vt:lpwstr>
      </vt:variant>
      <vt:variant>
        <vt:i4>1441846</vt:i4>
      </vt:variant>
      <vt:variant>
        <vt:i4>314</vt:i4>
      </vt:variant>
      <vt:variant>
        <vt:i4>0</vt:i4>
      </vt:variant>
      <vt:variant>
        <vt:i4>5</vt:i4>
      </vt:variant>
      <vt:variant>
        <vt:lpwstr/>
      </vt:variant>
      <vt:variant>
        <vt:lpwstr>_Toc138175868</vt:lpwstr>
      </vt:variant>
      <vt:variant>
        <vt:i4>1441846</vt:i4>
      </vt:variant>
      <vt:variant>
        <vt:i4>308</vt:i4>
      </vt:variant>
      <vt:variant>
        <vt:i4>0</vt:i4>
      </vt:variant>
      <vt:variant>
        <vt:i4>5</vt:i4>
      </vt:variant>
      <vt:variant>
        <vt:lpwstr/>
      </vt:variant>
      <vt:variant>
        <vt:lpwstr>_Toc138175867</vt:lpwstr>
      </vt:variant>
      <vt:variant>
        <vt:i4>1441846</vt:i4>
      </vt:variant>
      <vt:variant>
        <vt:i4>302</vt:i4>
      </vt:variant>
      <vt:variant>
        <vt:i4>0</vt:i4>
      </vt:variant>
      <vt:variant>
        <vt:i4>5</vt:i4>
      </vt:variant>
      <vt:variant>
        <vt:lpwstr/>
      </vt:variant>
      <vt:variant>
        <vt:lpwstr>_Toc138175866</vt:lpwstr>
      </vt:variant>
      <vt:variant>
        <vt:i4>1441846</vt:i4>
      </vt:variant>
      <vt:variant>
        <vt:i4>296</vt:i4>
      </vt:variant>
      <vt:variant>
        <vt:i4>0</vt:i4>
      </vt:variant>
      <vt:variant>
        <vt:i4>5</vt:i4>
      </vt:variant>
      <vt:variant>
        <vt:lpwstr/>
      </vt:variant>
      <vt:variant>
        <vt:lpwstr>_Toc138175865</vt:lpwstr>
      </vt:variant>
      <vt:variant>
        <vt:i4>1441846</vt:i4>
      </vt:variant>
      <vt:variant>
        <vt:i4>290</vt:i4>
      </vt:variant>
      <vt:variant>
        <vt:i4>0</vt:i4>
      </vt:variant>
      <vt:variant>
        <vt:i4>5</vt:i4>
      </vt:variant>
      <vt:variant>
        <vt:lpwstr/>
      </vt:variant>
      <vt:variant>
        <vt:lpwstr>_Toc138175864</vt:lpwstr>
      </vt:variant>
      <vt:variant>
        <vt:i4>1441846</vt:i4>
      </vt:variant>
      <vt:variant>
        <vt:i4>284</vt:i4>
      </vt:variant>
      <vt:variant>
        <vt:i4>0</vt:i4>
      </vt:variant>
      <vt:variant>
        <vt:i4>5</vt:i4>
      </vt:variant>
      <vt:variant>
        <vt:lpwstr/>
      </vt:variant>
      <vt:variant>
        <vt:lpwstr>_Toc138175863</vt:lpwstr>
      </vt:variant>
      <vt:variant>
        <vt:i4>1441846</vt:i4>
      </vt:variant>
      <vt:variant>
        <vt:i4>278</vt:i4>
      </vt:variant>
      <vt:variant>
        <vt:i4>0</vt:i4>
      </vt:variant>
      <vt:variant>
        <vt:i4>5</vt:i4>
      </vt:variant>
      <vt:variant>
        <vt:lpwstr/>
      </vt:variant>
      <vt:variant>
        <vt:lpwstr>_Toc138175862</vt:lpwstr>
      </vt:variant>
      <vt:variant>
        <vt:i4>1441846</vt:i4>
      </vt:variant>
      <vt:variant>
        <vt:i4>272</vt:i4>
      </vt:variant>
      <vt:variant>
        <vt:i4>0</vt:i4>
      </vt:variant>
      <vt:variant>
        <vt:i4>5</vt:i4>
      </vt:variant>
      <vt:variant>
        <vt:lpwstr/>
      </vt:variant>
      <vt:variant>
        <vt:lpwstr>_Toc138175861</vt:lpwstr>
      </vt:variant>
      <vt:variant>
        <vt:i4>1441846</vt:i4>
      </vt:variant>
      <vt:variant>
        <vt:i4>266</vt:i4>
      </vt:variant>
      <vt:variant>
        <vt:i4>0</vt:i4>
      </vt:variant>
      <vt:variant>
        <vt:i4>5</vt:i4>
      </vt:variant>
      <vt:variant>
        <vt:lpwstr/>
      </vt:variant>
      <vt:variant>
        <vt:lpwstr>_Toc138175860</vt:lpwstr>
      </vt:variant>
      <vt:variant>
        <vt:i4>1376310</vt:i4>
      </vt:variant>
      <vt:variant>
        <vt:i4>260</vt:i4>
      </vt:variant>
      <vt:variant>
        <vt:i4>0</vt:i4>
      </vt:variant>
      <vt:variant>
        <vt:i4>5</vt:i4>
      </vt:variant>
      <vt:variant>
        <vt:lpwstr/>
      </vt:variant>
      <vt:variant>
        <vt:lpwstr>_Toc138175859</vt:lpwstr>
      </vt:variant>
      <vt:variant>
        <vt:i4>1376310</vt:i4>
      </vt:variant>
      <vt:variant>
        <vt:i4>254</vt:i4>
      </vt:variant>
      <vt:variant>
        <vt:i4>0</vt:i4>
      </vt:variant>
      <vt:variant>
        <vt:i4>5</vt:i4>
      </vt:variant>
      <vt:variant>
        <vt:lpwstr/>
      </vt:variant>
      <vt:variant>
        <vt:lpwstr>_Toc138175858</vt:lpwstr>
      </vt:variant>
      <vt:variant>
        <vt:i4>1376310</vt:i4>
      </vt:variant>
      <vt:variant>
        <vt:i4>248</vt:i4>
      </vt:variant>
      <vt:variant>
        <vt:i4>0</vt:i4>
      </vt:variant>
      <vt:variant>
        <vt:i4>5</vt:i4>
      </vt:variant>
      <vt:variant>
        <vt:lpwstr/>
      </vt:variant>
      <vt:variant>
        <vt:lpwstr>_Toc138175857</vt:lpwstr>
      </vt:variant>
      <vt:variant>
        <vt:i4>1376310</vt:i4>
      </vt:variant>
      <vt:variant>
        <vt:i4>242</vt:i4>
      </vt:variant>
      <vt:variant>
        <vt:i4>0</vt:i4>
      </vt:variant>
      <vt:variant>
        <vt:i4>5</vt:i4>
      </vt:variant>
      <vt:variant>
        <vt:lpwstr/>
      </vt:variant>
      <vt:variant>
        <vt:lpwstr>_Toc138175856</vt:lpwstr>
      </vt:variant>
      <vt:variant>
        <vt:i4>1376310</vt:i4>
      </vt:variant>
      <vt:variant>
        <vt:i4>236</vt:i4>
      </vt:variant>
      <vt:variant>
        <vt:i4>0</vt:i4>
      </vt:variant>
      <vt:variant>
        <vt:i4>5</vt:i4>
      </vt:variant>
      <vt:variant>
        <vt:lpwstr/>
      </vt:variant>
      <vt:variant>
        <vt:lpwstr>_Toc138175855</vt:lpwstr>
      </vt:variant>
      <vt:variant>
        <vt:i4>1376310</vt:i4>
      </vt:variant>
      <vt:variant>
        <vt:i4>230</vt:i4>
      </vt:variant>
      <vt:variant>
        <vt:i4>0</vt:i4>
      </vt:variant>
      <vt:variant>
        <vt:i4>5</vt:i4>
      </vt:variant>
      <vt:variant>
        <vt:lpwstr/>
      </vt:variant>
      <vt:variant>
        <vt:lpwstr>_Toc138175854</vt:lpwstr>
      </vt:variant>
      <vt:variant>
        <vt:i4>1376310</vt:i4>
      </vt:variant>
      <vt:variant>
        <vt:i4>224</vt:i4>
      </vt:variant>
      <vt:variant>
        <vt:i4>0</vt:i4>
      </vt:variant>
      <vt:variant>
        <vt:i4>5</vt:i4>
      </vt:variant>
      <vt:variant>
        <vt:lpwstr/>
      </vt:variant>
      <vt:variant>
        <vt:lpwstr>_Toc138175853</vt:lpwstr>
      </vt:variant>
      <vt:variant>
        <vt:i4>1376310</vt:i4>
      </vt:variant>
      <vt:variant>
        <vt:i4>218</vt:i4>
      </vt:variant>
      <vt:variant>
        <vt:i4>0</vt:i4>
      </vt:variant>
      <vt:variant>
        <vt:i4>5</vt:i4>
      </vt:variant>
      <vt:variant>
        <vt:lpwstr/>
      </vt:variant>
      <vt:variant>
        <vt:lpwstr>_Toc138175852</vt:lpwstr>
      </vt:variant>
      <vt:variant>
        <vt:i4>1376310</vt:i4>
      </vt:variant>
      <vt:variant>
        <vt:i4>212</vt:i4>
      </vt:variant>
      <vt:variant>
        <vt:i4>0</vt:i4>
      </vt:variant>
      <vt:variant>
        <vt:i4>5</vt:i4>
      </vt:variant>
      <vt:variant>
        <vt:lpwstr/>
      </vt:variant>
      <vt:variant>
        <vt:lpwstr>_Toc138175851</vt:lpwstr>
      </vt:variant>
      <vt:variant>
        <vt:i4>1376310</vt:i4>
      </vt:variant>
      <vt:variant>
        <vt:i4>206</vt:i4>
      </vt:variant>
      <vt:variant>
        <vt:i4>0</vt:i4>
      </vt:variant>
      <vt:variant>
        <vt:i4>5</vt:i4>
      </vt:variant>
      <vt:variant>
        <vt:lpwstr/>
      </vt:variant>
      <vt:variant>
        <vt:lpwstr>_Toc138175850</vt:lpwstr>
      </vt:variant>
      <vt:variant>
        <vt:i4>1310774</vt:i4>
      </vt:variant>
      <vt:variant>
        <vt:i4>200</vt:i4>
      </vt:variant>
      <vt:variant>
        <vt:i4>0</vt:i4>
      </vt:variant>
      <vt:variant>
        <vt:i4>5</vt:i4>
      </vt:variant>
      <vt:variant>
        <vt:lpwstr/>
      </vt:variant>
      <vt:variant>
        <vt:lpwstr>_Toc138175849</vt:lpwstr>
      </vt:variant>
      <vt:variant>
        <vt:i4>1310774</vt:i4>
      </vt:variant>
      <vt:variant>
        <vt:i4>194</vt:i4>
      </vt:variant>
      <vt:variant>
        <vt:i4>0</vt:i4>
      </vt:variant>
      <vt:variant>
        <vt:i4>5</vt:i4>
      </vt:variant>
      <vt:variant>
        <vt:lpwstr/>
      </vt:variant>
      <vt:variant>
        <vt:lpwstr>_Toc138175848</vt:lpwstr>
      </vt:variant>
      <vt:variant>
        <vt:i4>1310774</vt:i4>
      </vt:variant>
      <vt:variant>
        <vt:i4>188</vt:i4>
      </vt:variant>
      <vt:variant>
        <vt:i4>0</vt:i4>
      </vt:variant>
      <vt:variant>
        <vt:i4>5</vt:i4>
      </vt:variant>
      <vt:variant>
        <vt:lpwstr/>
      </vt:variant>
      <vt:variant>
        <vt:lpwstr>_Toc138175847</vt:lpwstr>
      </vt:variant>
      <vt:variant>
        <vt:i4>1310774</vt:i4>
      </vt:variant>
      <vt:variant>
        <vt:i4>182</vt:i4>
      </vt:variant>
      <vt:variant>
        <vt:i4>0</vt:i4>
      </vt:variant>
      <vt:variant>
        <vt:i4>5</vt:i4>
      </vt:variant>
      <vt:variant>
        <vt:lpwstr/>
      </vt:variant>
      <vt:variant>
        <vt:lpwstr>_Toc138175846</vt:lpwstr>
      </vt:variant>
      <vt:variant>
        <vt:i4>1310774</vt:i4>
      </vt:variant>
      <vt:variant>
        <vt:i4>176</vt:i4>
      </vt:variant>
      <vt:variant>
        <vt:i4>0</vt:i4>
      </vt:variant>
      <vt:variant>
        <vt:i4>5</vt:i4>
      </vt:variant>
      <vt:variant>
        <vt:lpwstr/>
      </vt:variant>
      <vt:variant>
        <vt:lpwstr>_Toc138175845</vt:lpwstr>
      </vt:variant>
      <vt:variant>
        <vt:i4>1310774</vt:i4>
      </vt:variant>
      <vt:variant>
        <vt:i4>170</vt:i4>
      </vt:variant>
      <vt:variant>
        <vt:i4>0</vt:i4>
      </vt:variant>
      <vt:variant>
        <vt:i4>5</vt:i4>
      </vt:variant>
      <vt:variant>
        <vt:lpwstr/>
      </vt:variant>
      <vt:variant>
        <vt:lpwstr>_Toc138175844</vt:lpwstr>
      </vt:variant>
      <vt:variant>
        <vt:i4>1310774</vt:i4>
      </vt:variant>
      <vt:variant>
        <vt:i4>164</vt:i4>
      </vt:variant>
      <vt:variant>
        <vt:i4>0</vt:i4>
      </vt:variant>
      <vt:variant>
        <vt:i4>5</vt:i4>
      </vt:variant>
      <vt:variant>
        <vt:lpwstr/>
      </vt:variant>
      <vt:variant>
        <vt:lpwstr>_Toc138175843</vt:lpwstr>
      </vt:variant>
      <vt:variant>
        <vt:i4>1310774</vt:i4>
      </vt:variant>
      <vt:variant>
        <vt:i4>158</vt:i4>
      </vt:variant>
      <vt:variant>
        <vt:i4>0</vt:i4>
      </vt:variant>
      <vt:variant>
        <vt:i4>5</vt:i4>
      </vt:variant>
      <vt:variant>
        <vt:lpwstr/>
      </vt:variant>
      <vt:variant>
        <vt:lpwstr>_Toc138175842</vt:lpwstr>
      </vt:variant>
      <vt:variant>
        <vt:i4>1310774</vt:i4>
      </vt:variant>
      <vt:variant>
        <vt:i4>152</vt:i4>
      </vt:variant>
      <vt:variant>
        <vt:i4>0</vt:i4>
      </vt:variant>
      <vt:variant>
        <vt:i4>5</vt:i4>
      </vt:variant>
      <vt:variant>
        <vt:lpwstr/>
      </vt:variant>
      <vt:variant>
        <vt:lpwstr>_Toc138175841</vt:lpwstr>
      </vt:variant>
      <vt:variant>
        <vt:i4>1310774</vt:i4>
      </vt:variant>
      <vt:variant>
        <vt:i4>146</vt:i4>
      </vt:variant>
      <vt:variant>
        <vt:i4>0</vt:i4>
      </vt:variant>
      <vt:variant>
        <vt:i4>5</vt:i4>
      </vt:variant>
      <vt:variant>
        <vt:lpwstr/>
      </vt:variant>
      <vt:variant>
        <vt:lpwstr>_Toc138175840</vt:lpwstr>
      </vt:variant>
      <vt:variant>
        <vt:i4>1245238</vt:i4>
      </vt:variant>
      <vt:variant>
        <vt:i4>140</vt:i4>
      </vt:variant>
      <vt:variant>
        <vt:i4>0</vt:i4>
      </vt:variant>
      <vt:variant>
        <vt:i4>5</vt:i4>
      </vt:variant>
      <vt:variant>
        <vt:lpwstr/>
      </vt:variant>
      <vt:variant>
        <vt:lpwstr>_Toc138175839</vt:lpwstr>
      </vt:variant>
      <vt:variant>
        <vt:i4>1245238</vt:i4>
      </vt:variant>
      <vt:variant>
        <vt:i4>134</vt:i4>
      </vt:variant>
      <vt:variant>
        <vt:i4>0</vt:i4>
      </vt:variant>
      <vt:variant>
        <vt:i4>5</vt:i4>
      </vt:variant>
      <vt:variant>
        <vt:lpwstr/>
      </vt:variant>
      <vt:variant>
        <vt:lpwstr>_Toc138175838</vt:lpwstr>
      </vt:variant>
      <vt:variant>
        <vt:i4>1245238</vt:i4>
      </vt:variant>
      <vt:variant>
        <vt:i4>128</vt:i4>
      </vt:variant>
      <vt:variant>
        <vt:i4>0</vt:i4>
      </vt:variant>
      <vt:variant>
        <vt:i4>5</vt:i4>
      </vt:variant>
      <vt:variant>
        <vt:lpwstr/>
      </vt:variant>
      <vt:variant>
        <vt:lpwstr>_Toc138175837</vt:lpwstr>
      </vt:variant>
      <vt:variant>
        <vt:i4>1245238</vt:i4>
      </vt:variant>
      <vt:variant>
        <vt:i4>122</vt:i4>
      </vt:variant>
      <vt:variant>
        <vt:i4>0</vt:i4>
      </vt:variant>
      <vt:variant>
        <vt:i4>5</vt:i4>
      </vt:variant>
      <vt:variant>
        <vt:lpwstr/>
      </vt:variant>
      <vt:variant>
        <vt:lpwstr>_Toc138175836</vt:lpwstr>
      </vt:variant>
      <vt:variant>
        <vt:i4>1245238</vt:i4>
      </vt:variant>
      <vt:variant>
        <vt:i4>116</vt:i4>
      </vt:variant>
      <vt:variant>
        <vt:i4>0</vt:i4>
      </vt:variant>
      <vt:variant>
        <vt:i4>5</vt:i4>
      </vt:variant>
      <vt:variant>
        <vt:lpwstr/>
      </vt:variant>
      <vt:variant>
        <vt:lpwstr>_Toc138175835</vt:lpwstr>
      </vt:variant>
      <vt:variant>
        <vt:i4>1245238</vt:i4>
      </vt:variant>
      <vt:variant>
        <vt:i4>110</vt:i4>
      </vt:variant>
      <vt:variant>
        <vt:i4>0</vt:i4>
      </vt:variant>
      <vt:variant>
        <vt:i4>5</vt:i4>
      </vt:variant>
      <vt:variant>
        <vt:lpwstr/>
      </vt:variant>
      <vt:variant>
        <vt:lpwstr>_Toc138175834</vt:lpwstr>
      </vt:variant>
      <vt:variant>
        <vt:i4>1245238</vt:i4>
      </vt:variant>
      <vt:variant>
        <vt:i4>104</vt:i4>
      </vt:variant>
      <vt:variant>
        <vt:i4>0</vt:i4>
      </vt:variant>
      <vt:variant>
        <vt:i4>5</vt:i4>
      </vt:variant>
      <vt:variant>
        <vt:lpwstr/>
      </vt:variant>
      <vt:variant>
        <vt:lpwstr>_Toc138175833</vt:lpwstr>
      </vt:variant>
      <vt:variant>
        <vt:i4>1245238</vt:i4>
      </vt:variant>
      <vt:variant>
        <vt:i4>98</vt:i4>
      </vt:variant>
      <vt:variant>
        <vt:i4>0</vt:i4>
      </vt:variant>
      <vt:variant>
        <vt:i4>5</vt:i4>
      </vt:variant>
      <vt:variant>
        <vt:lpwstr/>
      </vt:variant>
      <vt:variant>
        <vt:lpwstr>_Toc138175832</vt:lpwstr>
      </vt:variant>
      <vt:variant>
        <vt:i4>1245238</vt:i4>
      </vt:variant>
      <vt:variant>
        <vt:i4>92</vt:i4>
      </vt:variant>
      <vt:variant>
        <vt:i4>0</vt:i4>
      </vt:variant>
      <vt:variant>
        <vt:i4>5</vt:i4>
      </vt:variant>
      <vt:variant>
        <vt:lpwstr/>
      </vt:variant>
      <vt:variant>
        <vt:lpwstr>_Toc138175831</vt:lpwstr>
      </vt:variant>
      <vt:variant>
        <vt:i4>1245238</vt:i4>
      </vt:variant>
      <vt:variant>
        <vt:i4>86</vt:i4>
      </vt:variant>
      <vt:variant>
        <vt:i4>0</vt:i4>
      </vt:variant>
      <vt:variant>
        <vt:i4>5</vt:i4>
      </vt:variant>
      <vt:variant>
        <vt:lpwstr/>
      </vt:variant>
      <vt:variant>
        <vt:lpwstr>_Toc138175830</vt:lpwstr>
      </vt:variant>
      <vt:variant>
        <vt:i4>1179702</vt:i4>
      </vt:variant>
      <vt:variant>
        <vt:i4>80</vt:i4>
      </vt:variant>
      <vt:variant>
        <vt:i4>0</vt:i4>
      </vt:variant>
      <vt:variant>
        <vt:i4>5</vt:i4>
      </vt:variant>
      <vt:variant>
        <vt:lpwstr/>
      </vt:variant>
      <vt:variant>
        <vt:lpwstr>_Toc138175829</vt:lpwstr>
      </vt:variant>
      <vt:variant>
        <vt:i4>1179702</vt:i4>
      </vt:variant>
      <vt:variant>
        <vt:i4>74</vt:i4>
      </vt:variant>
      <vt:variant>
        <vt:i4>0</vt:i4>
      </vt:variant>
      <vt:variant>
        <vt:i4>5</vt:i4>
      </vt:variant>
      <vt:variant>
        <vt:lpwstr/>
      </vt:variant>
      <vt:variant>
        <vt:lpwstr>_Toc138175828</vt:lpwstr>
      </vt:variant>
      <vt:variant>
        <vt:i4>1179702</vt:i4>
      </vt:variant>
      <vt:variant>
        <vt:i4>68</vt:i4>
      </vt:variant>
      <vt:variant>
        <vt:i4>0</vt:i4>
      </vt:variant>
      <vt:variant>
        <vt:i4>5</vt:i4>
      </vt:variant>
      <vt:variant>
        <vt:lpwstr/>
      </vt:variant>
      <vt:variant>
        <vt:lpwstr>_Toc138175827</vt:lpwstr>
      </vt:variant>
      <vt:variant>
        <vt:i4>1179702</vt:i4>
      </vt:variant>
      <vt:variant>
        <vt:i4>62</vt:i4>
      </vt:variant>
      <vt:variant>
        <vt:i4>0</vt:i4>
      </vt:variant>
      <vt:variant>
        <vt:i4>5</vt:i4>
      </vt:variant>
      <vt:variant>
        <vt:lpwstr/>
      </vt:variant>
      <vt:variant>
        <vt:lpwstr>_Toc138175826</vt:lpwstr>
      </vt:variant>
      <vt:variant>
        <vt:i4>1179702</vt:i4>
      </vt:variant>
      <vt:variant>
        <vt:i4>56</vt:i4>
      </vt:variant>
      <vt:variant>
        <vt:i4>0</vt:i4>
      </vt:variant>
      <vt:variant>
        <vt:i4>5</vt:i4>
      </vt:variant>
      <vt:variant>
        <vt:lpwstr/>
      </vt:variant>
      <vt:variant>
        <vt:lpwstr>_Toc138175825</vt:lpwstr>
      </vt:variant>
      <vt:variant>
        <vt:i4>1179702</vt:i4>
      </vt:variant>
      <vt:variant>
        <vt:i4>50</vt:i4>
      </vt:variant>
      <vt:variant>
        <vt:i4>0</vt:i4>
      </vt:variant>
      <vt:variant>
        <vt:i4>5</vt:i4>
      </vt:variant>
      <vt:variant>
        <vt:lpwstr/>
      </vt:variant>
      <vt:variant>
        <vt:lpwstr>_Toc138175824</vt:lpwstr>
      </vt:variant>
      <vt:variant>
        <vt:i4>1179702</vt:i4>
      </vt:variant>
      <vt:variant>
        <vt:i4>44</vt:i4>
      </vt:variant>
      <vt:variant>
        <vt:i4>0</vt:i4>
      </vt:variant>
      <vt:variant>
        <vt:i4>5</vt:i4>
      </vt:variant>
      <vt:variant>
        <vt:lpwstr/>
      </vt:variant>
      <vt:variant>
        <vt:lpwstr>_Toc138175823</vt:lpwstr>
      </vt:variant>
      <vt:variant>
        <vt:i4>1179702</vt:i4>
      </vt:variant>
      <vt:variant>
        <vt:i4>38</vt:i4>
      </vt:variant>
      <vt:variant>
        <vt:i4>0</vt:i4>
      </vt:variant>
      <vt:variant>
        <vt:i4>5</vt:i4>
      </vt:variant>
      <vt:variant>
        <vt:lpwstr/>
      </vt:variant>
      <vt:variant>
        <vt:lpwstr>_Toc138175822</vt:lpwstr>
      </vt:variant>
      <vt:variant>
        <vt:i4>1179702</vt:i4>
      </vt:variant>
      <vt:variant>
        <vt:i4>32</vt:i4>
      </vt:variant>
      <vt:variant>
        <vt:i4>0</vt:i4>
      </vt:variant>
      <vt:variant>
        <vt:i4>5</vt:i4>
      </vt:variant>
      <vt:variant>
        <vt:lpwstr/>
      </vt:variant>
      <vt:variant>
        <vt:lpwstr>_Toc138175821</vt:lpwstr>
      </vt:variant>
      <vt:variant>
        <vt:i4>1179702</vt:i4>
      </vt:variant>
      <vt:variant>
        <vt:i4>26</vt:i4>
      </vt:variant>
      <vt:variant>
        <vt:i4>0</vt:i4>
      </vt:variant>
      <vt:variant>
        <vt:i4>5</vt:i4>
      </vt:variant>
      <vt:variant>
        <vt:lpwstr/>
      </vt:variant>
      <vt:variant>
        <vt:lpwstr>_Toc138175820</vt:lpwstr>
      </vt:variant>
      <vt:variant>
        <vt:i4>1114166</vt:i4>
      </vt:variant>
      <vt:variant>
        <vt:i4>20</vt:i4>
      </vt:variant>
      <vt:variant>
        <vt:i4>0</vt:i4>
      </vt:variant>
      <vt:variant>
        <vt:i4>5</vt:i4>
      </vt:variant>
      <vt:variant>
        <vt:lpwstr/>
      </vt:variant>
      <vt:variant>
        <vt:lpwstr>_Toc138175819</vt:lpwstr>
      </vt:variant>
      <vt:variant>
        <vt:i4>1114166</vt:i4>
      </vt:variant>
      <vt:variant>
        <vt:i4>14</vt:i4>
      </vt:variant>
      <vt:variant>
        <vt:i4>0</vt:i4>
      </vt:variant>
      <vt:variant>
        <vt:i4>5</vt:i4>
      </vt:variant>
      <vt:variant>
        <vt:lpwstr/>
      </vt:variant>
      <vt:variant>
        <vt:lpwstr>_Toc138175818</vt:lpwstr>
      </vt:variant>
      <vt:variant>
        <vt:i4>1114166</vt:i4>
      </vt:variant>
      <vt:variant>
        <vt:i4>8</vt:i4>
      </vt:variant>
      <vt:variant>
        <vt:i4>0</vt:i4>
      </vt:variant>
      <vt:variant>
        <vt:i4>5</vt:i4>
      </vt:variant>
      <vt:variant>
        <vt:lpwstr/>
      </vt:variant>
      <vt:variant>
        <vt:lpwstr>_Toc138175817</vt:lpwstr>
      </vt:variant>
      <vt:variant>
        <vt:i4>1114166</vt:i4>
      </vt:variant>
      <vt:variant>
        <vt:i4>2</vt:i4>
      </vt:variant>
      <vt:variant>
        <vt:i4>0</vt:i4>
      </vt:variant>
      <vt:variant>
        <vt:i4>5</vt:i4>
      </vt:variant>
      <vt:variant>
        <vt:lpwstr/>
      </vt:variant>
      <vt:variant>
        <vt:lpwstr>_Toc138175816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Trịnh Gia Huy</dc:creator>
  <cp:keywords/>
  <dc:description/>
  <cp:lastModifiedBy>Trịnh Gia Huy</cp:lastModifiedBy>
  <cp:revision>2</cp:revision>
  <dcterms:created xsi:type="dcterms:W3CDTF">2023-06-28T15:03:00Z</dcterms:created>
  <dcterms:modified xsi:type="dcterms:W3CDTF">2023-06-28T15:03:00Z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nalAbbreviations" value="true"/&gt;&lt;/prefs&gt;&lt;/data&gt;</vt:lpwstr>
  </property>
  <property fmtid="{D5CDD505-2E9C-101B-9397-08002B2CF9AE}" pid="3" name="ZOTERO_PREF_1">
    <vt:lpwstr>&lt;data data-version="3" zotero-version="6.0.26"&gt;&lt;session id="5I05ccN1"/&gt;&lt;style id="http://www.zotero.org/styles/ieee" locale="en-US" hasBibliography="1" bibliographyStyleHasBeenSet="1"/&gt;&lt;prefs&gt;&lt;pref name="fieldType" value="Field"/&gt;&lt;pref name="automaticJour</vt:lpwstr>
  </property>
</Properties>
</file>